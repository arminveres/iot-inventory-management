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p14">
  <w:body>
    <w:p>
      <w:pPr>
        <w:jc w:val="center"/>
        <w:rPr>
          <w:lang w:val="en-US"/>
        </w:rPr>
      </w:pPr>
      <w:r>
        <w:rPr>
          <w:lang w:val="en-US"/>
        </w:rPr>
      </w:r>
      <w:r/>
    </w:p>
    <w:p>
      <w:pPr>
        <w:rPr>
          <w:sz w:val="32"/>
          <w:szCs w:val="32"/>
          <w:lang w:val="en-US"/>
        </w:rPr>
      </w:pPr>
      <w:r>
        <w:rPr>
          <w:sz w:val="32"/>
          <w:szCs w:val="32"/>
          <w:lang w:val="en-US"/>
        </w:rPr>
      </w:r>
      <w:r/>
    </w:p>
    <w:p>
      <w:pPr>
        <w:rPr>
          <w:sz w:val="32"/>
          <w:szCs w:val="32"/>
          <w:lang w:val="en-US"/>
        </w:rPr>
      </w:pPr>
      <w:r>
        <w:rPr>
          <w:sz w:val="32"/>
          <w:szCs w:val="32"/>
          <w:lang w:val="en-US"/>
        </w:rPr>
      </w:r>
      <w:r/>
    </w:p>
    <w:p>
      <w:pPr>
        <w:rPr>
          <w:sz w:val="32"/>
          <w:szCs w:val="32"/>
          <w:lang w:val="en-US"/>
        </w:rPr>
      </w:pPr>
      <w:r>
        <w:rPr>
          <w:sz w:val="32"/>
          <w:szCs w:val="32"/>
          <w:lang w:val="en-US"/>
        </w:rPr>
      </w:r>
      <w:r/>
    </w:p>
    <w:p>
      <w:pPr>
        <w:rPr>
          <w:sz w:val="32"/>
          <w:szCs w:val="32"/>
          <w:lang w:val="en-US"/>
        </w:rPr>
      </w:pPr>
      <w:r>
        <w:rPr>
          <w:sz w:val="32"/>
          <w:szCs w:val="32"/>
          <w:lang w:val="en-US"/>
        </w:rPr>
      </w:r>
      <w:r/>
    </w:p>
    <w:p>
      <w:pPr>
        <w:rPr>
          <w:sz w:val="32"/>
          <w:szCs w:val="32"/>
          <w:lang w:val="en-US"/>
        </w:rPr>
      </w:pPr>
      <w:r>
        <w:rPr>
          <w:sz w:val="32"/>
          <w:szCs w:val="32"/>
          <w:lang w:val="en-US"/>
        </w:rPr>
      </w:r>
      <w:r/>
    </w:p>
    <w:p>
      <w:pPr>
        <w:rPr>
          <w:sz w:val="32"/>
          <w:szCs w:val="32"/>
          <w:lang w:val="en-US"/>
        </w:rPr>
      </w:pPr>
      <w:r>
        <w:rPr>
          <w:sz w:val="32"/>
          <w:szCs w:val="32"/>
          <w:lang w:val="en-US"/>
        </w:rPr>
      </w:r>
      <w:r/>
    </w:p>
    <w:p>
      <w:pPr>
        <w:rPr>
          <w:sz w:val="32"/>
          <w:szCs w:val="32"/>
          <w:lang w:val="en-US"/>
        </w:rPr>
      </w:pPr>
      <w:r>
        <w:rPr>
          <w:sz w:val="32"/>
          <w:szCs w:val="32"/>
          <w:lang w:val="en-US"/>
        </w:rPr>
      </w:r>
      <w:r/>
    </w:p>
    <w:p>
      <w:pPr>
        <w:rPr>
          <w:sz w:val="32"/>
          <w:szCs w:val="32"/>
          <w:lang w:val="en-US"/>
        </w:rPr>
      </w:pPr>
      <w:r>
        <w:rPr>
          <w:sz w:val="32"/>
          <w:szCs w:val="32"/>
          <w:lang w:val="en-US"/>
        </w:rPr>
      </w:r>
      <w:r/>
    </w:p>
    <w:p>
      <w:pPr>
        <w:jc w:val="center"/>
        <w:rPr>
          <w:b/>
          <w:bCs/>
          <w:color w:val="044464"/>
          <w:sz w:val="100"/>
          <w:szCs w:val="100"/>
          <w:lang w:val="en-US"/>
        </w:rPr>
      </w:pPr>
      <w:r>
        <w:rPr>
          <w:rFonts w:ascii="Symbol" w:hAnsi="Symbol" w:cs="Symbol" w:eastAsia="Symbol"/>
          <w:b/>
          <w:bCs/>
          <w:color w:val="044464"/>
          <w:sz w:val="100"/>
          <w:szCs w:val="100"/>
          <w:lang w:val="en-US"/>
        </w:rPr>
        <w:t xml:space="preserve">[</w:t>
      </w:r>
      <w:r>
        <w:rPr>
          <w:lang w:val="en-US"/>
        </w:rPr>
        <w:t xml:space="preserve"> </w:t>
      </w:r>
      <w:r>
        <w:rPr>
          <w:b/>
          <w:bCs/>
          <w:color w:val="044464"/>
          <w:sz w:val="100"/>
          <w:szCs w:val="100"/>
          <w:lang w:val="en-US"/>
        </w:rPr>
        <w:t xml:space="preserve">Deliverable 1.1</w:t>
      </w:r>
      <w:r>
        <w:rPr>
          <w:rFonts w:ascii="Symbol" w:hAnsi="Symbol" w:cs="Symbol" w:eastAsia="Symbol"/>
          <w:b/>
          <w:bCs/>
          <w:color w:val="044464"/>
          <w:sz w:val="100"/>
          <w:szCs w:val="100"/>
          <w:lang w:val="en-US"/>
        </w:rPr>
        <w:t xml:space="preserve">]</w:t>
      </w:r>
      <w:r/>
    </w:p>
    <w:p>
      <w:pPr>
        <w:pStyle w:val="461"/>
        <w:rPr>
          <w:bCs/>
          <w:sz w:val="100"/>
          <w:szCs w:val="100"/>
        </w:rPr>
      </w:pPr>
      <w:r>
        <w:rPr>
          <w:rFonts w:ascii="Symbol" w:hAnsi="Symbol" w:cs="Symbol" w:eastAsia="Symbol"/>
        </w:rPr>
        <w:t xml:space="preserve">[</w:t>
      </w:r>
      <w:r>
        <w:t xml:space="preserve">Security requirements, threats models and initial CERTIFY lifecycle management</w:t>
      </w:r>
      <w:r>
        <w:rPr>
          <w:rFonts w:ascii="Symbol" w:hAnsi="Symbol" w:cs="Symbol" w:eastAsia="Symbol"/>
        </w:rPr>
        <w:t xml:space="preserve">]</w:t>
      </w:r>
      <w:r/>
    </w:p>
    <w:p>
      <w:pPr>
        <w:rPr>
          <w:sz w:val="32"/>
          <w:szCs w:val="32"/>
          <w:lang w:val="en-US"/>
        </w:rPr>
      </w:pPr>
      <w:r>
        <w:rPr>
          <w:sz w:val="32"/>
          <w:szCs w:val="32"/>
          <w:lang w:val="en-US"/>
        </w:rPr>
      </w:r>
      <w:r/>
    </w:p>
    <w:sdt>
      <w:sdtPr/>
      <w:sdtContent>
        <w:p>
          <w:pPr>
            <w:rPr>
              <w:sz w:val="32"/>
              <w:szCs w:val="32"/>
              <w:lang w:val="en-US"/>
            </w:rPr>
          </w:pPr>
          <w:r>
            <w:rPr>
              <w:sz w:val="32"/>
              <w:szCs w:val="32"/>
              <w:lang w:val="en-US"/>
            </w:rPr>
          </w:r>
          <w:r/>
        </w:p>
        <w:p>
          <w:pPr>
            <w:rPr>
              <w:sz w:val="32"/>
              <w:szCs w:val="32"/>
              <w:lang w:val="en-US"/>
            </w:rPr>
          </w:pPr>
          <w:r>
            <w:rPr>
              <w:sz w:val="32"/>
              <w:szCs w:val="32"/>
              <w:lang w:val="en-US"/>
            </w:rPr>
            <w:br w:type="page"/>
          </w:r>
          <w:r/>
        </w:p>
      </w:sdtContent>
    </w:sdt>
    <w:p>
      <w:pPr>
        <w:rPr>
          <w:rFonts w:cs="Arial"/>
          <w:sz w:val="32"/>
          <w:szCs w:val="32"/>
          <w:lang w:val="en-US"/>
        </w:rPr>
      </w:pPr>
      <w:r>
        <w:rPr>
          <w:rFonts w:cs="Arial"/>
          <w:sz w:val="32"/>
          <w:szCs w:val="32"/>
          <w:lang w:val="en-US"/>
        </w:rPr>
      </w:r>
      <w:r/>
    </w:p>
    <w:p>
      <w:pPr>
        <w:rPr>
          <w:rFonts w:cs="Arial"/>
          <w:sz w:val="32"/>
          <w:szCs w:val="32"/>
          <w:lang w:val="en-US"/>
        </w:rPr>
      </w:pPr>
      <w:r>
        <w:rPr>
          <w:rFonts w:cs="Arial"/>
          <w:sz w:val="32"/>
          <w:szCs w:val="32"/>
          <w:lang w:val="en-US"/>
        </w:rPr>
      </w:r>
      <w:r/>
    </w:p>
    <w:p>
      <w:pPr>
        <w:rPr>
          <w:rFonts w:cs="Arial"/>
          <w:sz w:val="32"/>
          <w:szCs w:val="32"/>
          <w:lang w:val="en-US"/>
        </w:rPr>
      </w:pPr>
      <w:r>
        <w:rPr>
          <w:rFonts w:cs="Arial"/>
          <w:sz w:val="32"/>
          <w:szCs w:val="32"/>
          <w:lang w:val="en-US"/>
        </w:rPr>
      </w:r>
      <w:r/>
    </w:p>
    <w:tbl>
      <w:tblPr>
        <w:tblStyle w:val="451"/>
        <w:tblW w:w="9900" w:type="dxa"/>
        <w:jc w:val="center"/>
        <w:tbl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insideV w:val="single" w:color="262626" w:sz="4" w:space="0" w:themeColor="text1" w:themeTint="D9"/>
          <w:insideH w:val="single" w:color="262626" w:sz="4" w:space="0" w:themeColor="text1" w:themeTint="D9"/>
        </w:tblBorders>
        <w:tblLayout w:type="fixed"/>
        <w:tblLook w:val="0000" w:firstRow="0" w:lastRow="0" w:firstColumn="0" w:lastColumn="0" w:noHBand="0" w:noVBand="0"/>
      </w:tblPr>
      <w:tblGrid>
        <w:gridCol w:w="3256"/>
        <w:gridCol w:w="6644"/>
      </w:tblGrid>
      <w:tr>
        <w:trPr>
          <w:jc w:val="center"/>
          <w:trHeight w:val="425"/>
        </w:trPr>
        <w:tc>
          <w:tcPr>
            <w:shd w:val="clear" w:color="auto" w:fill="044464"/>
            <w:tc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tcBorders>
            <w:tcW w:w="3256" w:type="dxa"/>
            <w:textDirection w:val="lrTb"/>
            <w:noWrap w:val="false"/>
          </w:tcPr>
          <w:p>
            <w:pPr>
              <w:ind w:right="2"/>
              <w:spacing w:lineRule="auto" w:line="259"/>
              <w:rPr>
                <w:rFonts w:cs="Arial" w:eastAsia="Calibri"/>
                <w:b/>
                <w:bCs/>
                <w:color w:val="FFFFFF"/>
                <w:sz w:val="32"/>
                <w:szCs w:val="32"/>
                <w:lang w:val="en-US"/>
              </w:rPr>
            </w:pPr>
            <w:r>
              <w:rPr>
                <w:rFonts w:cs="Arial" w:eastAsia="Calibri"/>
                <w:b/>
                <w:bCs/>
                <w:color w:val="FFFFFF" w:themeColor="background1"/>
                <w:sz w:val="32"/>
                <w:szCs w:val="32"/>
                <w:lang w:val="en-US"/>
              </w:rPr>
              <w:t xml:space="preserve">Title</w:t>
            </w:r>
            <w:r/>
          </w:p>
        </w:tc>
        <w:tc>
          <w:tcPr>
            <w:shd w:val="clear" w:color="auto" w:fill="F2F2F2" w:themeFill="background1" w:themeFillShade="F2"/>
            <w:tcBorders>
              <w:left w:val="single" w:color="262626" w:sz="4" w:space="0" w:themeColor="text1" w:themeTint="D9"/>
            </w:tcBorders>
            <w:tcW w:w="6644" w:type="dxa"/>
            <w:textDirection w:val="lrTb"/>
            <w:noWrap w:val="false"/>
          </w:tcPr>
          <w:p>
            <w:pPr>
              <w:rPr>
                <w:rFonts w:eastAsia="Calibri"/>
                <w:lang w:val="en-US"/>
              </w:rPr>
            </w:pPr>
            <w:r>
              <w:rPr>
                <w:rFonts w:eastAsia="Calibri"/>
                <w:lang w:val="en-US"/>
              </w:rPr>
              <w:t xml:space="preserve">Title of the document (please refer to the official document title indicated in the Grant Agreement)</w:t>
            </w:r>
            <w:r/>
          </w:p>
        </w:tc>
      </w:tr>
      <w:tr>
        <w:trPr>
          <w:jc w:val="center"/>
          <w:trHeight w:val="425"/>
        </w:trPr>
        <w:tc>
          <w:tcPr>
            <w:shd w:val="clear" w:color="auto" w:fill="044464"/>
            <w:tc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tcBorders>
            <w:tcW w:w="3256" w:type="dxa"/>
            <w:textDirection w:val="lrTb"/>
            <w:noWrap w:val="false"/>
          </w:tcPr>
          <w:p>
            <w:pPr>
              <w:ind w:right="2"/>
              <w:spacing w:lineRule="auto" w:line="259"/>
              <w:rPr>
                <w:rFonts w:cs="Arial" w:eastAsia="Calibri"/>
                <w:color w:val="FFFFFF"/>
                <w:sz w:val="32"/>
                <w:szCs w:val="32"/>
                <w:lang w:val="en-US"/>
              </w:rPr>
            </w:pPr>
            <w:r>
              <w:rPr>
                <w:rFonts w:cs="Arial" w:eastAsia="Calibri"/>
                <w:b/>
                <w:bCs/>
                <w:color w:val="FFFFFF" w:themeColor="background1"/>
                <w:sz w:val="32"/>
                <w:szCs w:val="32"/>
                <w:lang w:val="en-US"/>
              </w:rPr>
              <w:t xml:space="preserve">Document </w:t>
            </w:r>
            <w:r>
              <w:rPr>
                <w:rFonts w:cs="Arial" w:eastAsia="Calibri"/>
                <w:b/>
                <w:bCs/>
                <w:color w:val="FFFFFF" w:themeColor="background1"/>
                <w:sz w:val="32"/>
                <w:szCs w:val="32"/>
                <w:lang w:val="en-US"/>
              </w:rPr>
              <w:t xml:space="preserve">description</w:t>
            </w:r>
            <w:r/>
          </w:p>
        </w:tc>
        <w:tc>
          <w:tcPr>
            <w:shd w:val="clear" w:color="auto" w:fill="F2F2F2" w:themeFill="background1" w:themeFillShade="F2"/>
            <w:tcBorders>
              <w:left w:val="single" w:color="262626" w:sz="4" w:space="0" w:themeColor="text1" w:themeTint="D9"/>
            </w:tcBorders>
            <w:tcW w:w="6644" w:type="dxa"/>
            <w:textDirection w:val="lrTb"/>
            <w:noWrap w:val="false"/>
          </w:tcPr>
          <w:p>
            <w:pPr>
              <w:rPr>
                <w:rFonts w:eastAsia="Calibri"/>
                <w:sz w:val="28"/>
                <w:lang w:val="en-US"/>
              </w:rPr>
            </w:pPr>
            <w:r>
              <w:rPr>
                <w:rFonts w:eastAsia="Calibri"/>
                <w:szCs w:val="22"/>
                <w:lang w:val="en-US"/>
              </w:rPr>
              <w:t xml:space="preserve">This deliverable reports on the activities of T1.1, T1.2 and T1.3 and includes the security requirements elicitation and threat models for the use cases and the first version of the CERTIFY security lifecycle methodology.</w:t>
            </w:r>
            <w:r/>
          </w:p>
        </w:tc>
      </w:tr>
      <w:tr>
        <w:trPr>
          <w:jc w:val="center"/>
          <w:trHeight w:val="437"/>
        </w:trPr>
        <w:tc>
          <w:tcPr>
            <w:shd w:val="clear" w:color="auto" w:fill="044464"/>
            <w:tc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tcBorders>
            <w:tcW w:w="3256" w:type="dxa"/>
            <w:textDirection w:val="lrTb"/>
            <w:noWrap w:val="false"/>
          </w:tcPr>
          <w:p>
            <w:pPr>
              <w:ind w:right="2"/>
              <w:spacing w:lineRule="auto" w:line="259"/>
              <w:rPr>
                <w:rFonts w:cs="Arial" w:eastAsia="Calibri"/>
                <w:b/>
                <w:bCs/>
                <w:color w:val="FFFFFF"/>
                <w:sz w:val="32"/>
                <w:szCs w:val="32"/>
                <w:lang w:val="en-US"/>
              </w:rPr>
            </w:pPr>
            <w:r>
              <w:rPr>
                <w:rFonts w:cs="Arial" w:eastAsia="Calibri"/>
                <w:b/>
                <w:bCs/>
                <w:color w:val="FFFFFF" w:themeColor="background1"/>
                <w:sz w:val="32"/>
                <w:szCs w:val="32"/>
                <w:lang w:val="en-US"/>
              </w:rPr>
              <w:t xml:space="preserve">Nature</w:t>
            </w:r>
            <w:r/>
          </w:p>
        </w:tc>
        <w:tc>
          <w:tcPr>
            <w:shd w:val="clear" w:color="auto" w:fill="F2F2F2" w:themeFill="background1" w:themeFillShade="F2"/>
            <w:tcBorders>
              <w:left w:val="single" w:color="262626" w:sz="4" w:space="0" w:themeColor="text1" w:themeTint="D9"/>
            </w:tcBorders>
            <w:tcW w:w="6644" w:type="dxa"/>
            <w:textDirection w:val="lrTb"/>
            <w:noWrap w:val="false"/>
          </w:tcPr>
          <w:p>
            <w:pPr>
              <w:rPr>
                <w:rFonts w:eastAsia="Calibri"/>
                <w:lang w:val="en-US"/>
              </w:rPr>
            </w:pPr>
            <w:ins w:id="0" w:author="Sebastio, Stefano                           Export License Required - US Collins" w:date="2023-06-06T11:44:00Z">
              <w:r>
                <w:rPr>
                  <w:rFonts w:eastAsia="Calibri"/>
                  <w:lang w:val="en-US"/>
                </w:rPr>
                <w:t xml:space="preserve">SEN - sensitiv</w:t>
              </w:r>
            </w:ins>
            <w:ins w:id="1" w:author="Sebastio, Stefano                           Export License Required - US Collins" w:date="2023-06-06T11:44:00Z">
              <w:r>
                <w:rPr>
                  <w:rFonts w:eastAsia="Calibri"/>
                  <w:lang w:val="en-US"/>
                </w:rPr>
                <w:t xml:space="preserve">e</w:t>
              </w:r>
            </w:ins>
            <w:del w:id="2" w:author="Sebastio, Stefano                           Export License Required - US Collins" w:date="2023-06-06T11:44:00Z">
              <w:r>
                <w:rPr>
                  <w:rFonts w:eastAsia="Calibri"/>
                  <w:lang w:val="en-US"/>
                </w:rPr>
                <w:delText xml:space="preserve">(Confidential/Public)</w:delText>
              </w:r>
            </w:del>
            <w:r/>
          </w:p>
        </w:tc>
      </w:tr>
      <w:tr>
        <w:trPr>
          <w:jc w:val="center"/>
          <w:trHeight w:val="425"/>
        </w:trPr>
        <w:tc>
          <w:tcPr>
            <w:shd w:val="clear" w:color="auto" w:fill="044464"/>
            <w:tc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tcBorders>
            <w:tcW w:w="3256" w:type="dxa"/>
            <w:textDirection w:val="lrTb"/>
            <w:noWrap w:val="false"/>
          </w:tcPr>
          <w:p>
            <w:pPr>
              <w:ind w:right="2"/>
              <w:spacing w:lineRule="auto" w:line="259"/>
              <w:rPr>
                <w:rFonts w:cs="Arial" w:eastAsia="Calibri"/>
                <w:color w:val="FFFFFF"/>
                <w:sz w:val="32"/>
                <w:szCs w:val="32"/>
                <w:lang w:val="en-US"/>
              </w:rPr>
            </w:pPr>
            <w:r>
              <w:rPr>
                <w:rFonts w:cs="Arial" w:eastAsia="Calibri"/>
                <w:b/>
                <w:bCs/>
                <w:color w:val="FFFFFF" w:themeColor="background1"/>
                <w:sz w:val="32"/>
                <w:szCs w:val="32"/>
                <w:lang w:val="en-US"/>
              </w:rPr>
              <w:t xml:space="preserve">Task</w:t>
            </w:r>
            <w:r/>
          </w:p>
        </w:tc>
        <w:tc>
          <w:tcPr>
            <w:shd w:val="clear" w:color="auto" w:fill="F2F2F2" w:themeFill="background1" w:themeFillShade="F2"/>
            <w:tcBorders>
              <w:left w:val="single" w:color="262626" w:sz="4" w:space="0" w:themeColor="text1" w:themeTint="D9"/>
            </w:tcBorders>
            <w:tcW w:w="6644" w:type="dxa"/>
            <w:textDirection w:val="lrTb"/>
            <w:noWrap w:val="false"/>
          </w:tcPr>
          <w:p>
            <w:pPr>
              <w:rPr>
                <w:rFonts w:eastAsia="Calibri"/>
                <w:lang w:val="en-US"/>
              </w:rPr>
            </w:pPr>
            <w:r>
              <w:rPr>
                <w:rFonts w:eastAsia="Calibri"/>
                <w:lang w:val="en-US"/>
              </w:rPr>
              <w:t xml:space="preserve">T1.1, T1.2 and T1.3</w:t>
            </w:r>
            <w:r/>
          </w:p>
        </w:tc>
      </w:tr>
      <w:tr>
        <w:trPr>
          <w:jc w:val="center"/>
          <w:trHeight w:val="425"/>
        </w:trPr>
        <w:tc>
          <w:tcPr>
            <w:shd w:val="clear" w:color="auto" w:fill="044464"/>
            <w:tc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tcBorders>
            <w:tcW w:w="3256" w:type="dxa"/>
            <w:textDirection w:val="lrTb"/>
            <w:noWrap w:val="false"/>
          </w:tcPr>
          <w:p>
            <w:pPr>
              <w:ind w:right="2"/>
              <w:spacing w:lineRule="auto" w:line="259"/>
              <w:rPr>
                <w:rFonts w:cs="Arial" w:eastAsia="Calibri"/>
                <w:color w:val="FFFFFF"/>
                <w:sz w:val="32"/>
                <w:szCs w:val="32"/>
                <w:lang w:val="en-US"/>
              </w:rPr>
            </w:pPr>
            <w:r>
              <w:rPr>
                <w:rFonts w:cs="Arial" w:eastAsia="Calibri"/>
                <w:b/>
                <w:bCs/>
                <w:color w:val="FFFFFF" w:themeColor="background1"/>
                <w:sz w:val="32"/>
                <w:szCs w:val="32"/>
                <w:lang w:val="en-US"/>
              </w:rPr>
              <w:t xml:space="preserve">Status</w:t>
            </w:r>
            <w:r/>
          </w:p>
        </w:tc>
        <w:tc>
          <w:tcPr>
            <w:shd w:val="clear" w:color="auto" w:fill="F2F2F2" w:themeFill="background1" w:themeFillShade="F2"/>
            <w:tcBorders>
              <w:left w:val="single" w:color="262626" w:sz="4" w:space="0" w:themeColor="text1" w:themeTint="D9"/>
            </w:tcBorders>
            <w:tcW w:w="6644" w:type="dxa"/>
            <w:textDirection w:val="lrTb"/>
            <w:noWrap w:val="false"/>
          </w:tcPr>
          <w:p>
            <w:pPr>
              <w:rPr>
                <w:rFonts w:eastAsia="Calibri"/>
                <w:lang w:val="en-US"/>
              </w:rPr>
            </w:pPr>
            <w:r>
              <w:rPr>
                <w:rFonts w:eastAsia="Calibri"/>
                <w:lang w:val="en-US"/>
              </w:rPr>
              <w:t xml:space="preserve">(F: final; D: draft; RD: revised draft)</w:t>
            </w:r>
            <w:r/>
          </w:p>
        </w:tc>
      </w:tr>
      <w:tr>
        <w:trPr>
          <w:jc w:val="center"/>
          <w:trHeight w:val="425"/>
        </w:trPr>
        <w:tc>
          <w:tcPr>
            <w:shd w:val="clear" w:color="auto" w:fill="044464"/>
            <w:tc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tcBorders>
            <w:tcW w:w="3256" w:type="dxa"/>
            <w:textDirection w:val="lrTb"/>
            <w:noWrap w:val="false"/>
          </w:tcPr>
          <w:p>
            <w:pPr>
              <w:ind w:right="2"/>
              <w:spacing w:lineRule="auto" w:line="259"/>
              <w:rPr>
                <w:rFonts w:cs="Arial" w:eastAsia="Calibri"/>
                <w:b/>
                <w:bCs/>
                <w:color w:val="FFFFFF"/>
                <w:sz w:val="32"/>
                <w:szCs w:val="32"/>
                <w:lang w:val="en-US"/>
              </w:rPr>
            </w:pPr>
            <w:r>
              <w:rPr>
                <w:rFonts w:cs="Arial" w:eastAsia="Calibri"/>
                <w:b/>
                <w:bCs/>
                <w:color w:val="FFFFFF" w:themeColor="background1"/>
                <w:sz w:val="32"/>
                <w:szCs w:val="32"/>
                <w:lang w:val="en-US"/>
              </w:rPr>
              <w:t xml:space="preserve">WP</w:t>
            </w:r>
            <w:r/>
          </w:p>
        </w:tc>
        <w:tc>
          <w:tcPr>
            <w:shd w:val="clear" w:color="auto" w:fill="F2F2F2" w:themeFill="background1" w:themeFillShade="F2"/>
            <w:tcBorders>
              <w:left w:val="single" w:color="262626" w:sz="4" w:space="0" w:themeColor="text1" w:themeTint="D9"/>
            </w:tcBorders>
            <w:tcW w:w="6644" w:type="dxa"/>
            <w:textDirection w:val="lrTb"/>
            <w:noWrap w:val="false"/>
          </w:tcPr>
          <w:p>
            <w:pPr>
              <w:rPr>
                <w:rFonts w:eastAsia="Calibri"/>
                <w:lang w:val="en-US"/>
              </w:rPr>
            </w:pPr>
            <w:r>
              <w:rPr>
                <w:rFonts w:eastAsia="Calibri"/>
                <w:lang w:val="en-US"/>
              </w:rPr>
              <w:t xml:space="preserve">WP1</w:t>
            </w:r>
            <w:r/>
          </w:p>
        </w:tc>
      </w:tr>
      <w:tr>
        <w:trPr>
          <w:jc w:val="center"/>
          <w:trHeight w:val="425"/>
        </w:trPr>
        <w:tc>
          <w:tcPr>
            <w:shd w:val="clear" w:color="auto" w:fill="044464"/>
            <w:tc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tcBorders>
            <w:tcW w:w="3256" w:type="dxa"/>
            <w:textDirection w:val="lrTb"/>
            <w:noWrap w:val="false"/>
          </w:tcPr>
          <w:p>
            <w:pPr>
              <w:ind w:right="2"/>
              <w:spacing w:lineRule="auto" w:line="259"/>
              <w:rPr>
                <w:rFonts w:cs="Arial" w:eastAsia="Calibri"/>
                <w:color w:val="FFFFFF"/>
                <w:sz w:val="32"/>
                <w:szCs w:val="32"/>
                <w:lang w:val="en-US"/>
              </w:rPr>
            </w:pPr>
            <w:r>
              <w:rPr>
                <w:rFonts w:cs="Arial" w:eastAsia="Calibri"/>
                <w:b/>
                <w:bCs/>
                <w:color w:val="FFFFFF" w:themeColor="background1"/>
                <w:sz w:val="32"/>
                <w:szCs w:val="32"/>
                <w:lang w:val="en-US"/>
              </w:rPr>
              <w:t xml:space="preserve">Lead Partner</w:t>
            </w:r>
            <w:r/>
          </w:p>
        </w:tc>
        <w:tc>
          <w:tcPr>
            <w:shd w:val="clear" w:color="auto" w:fill="F2F2F2" w:themeFill="background1" w:themeFillShade="F2"/>
            <w:tcBorders>
              <w:left w:val="single" w:color="262626" w:sz="4" w:space="0" w:themeColor="text1" w:themeTint="D9"/>
            </w:tcBorders>
            <w:tcW w:w="6644" w:type="dxa"/>
            <w:textDirection w:val="lrTb"/>
            <w:noWrap w:val="false"/>
          </w:tcPr>
          <w:p>
            <w:pPr>
              <w:ind w:right="2"/>
              <w:spacing w:lineRule="auto" w:line="259"/>
              <w:rPr>
                <w:rFonts w:cs="Arial" w:eastAsia="Calibri"/>
                <w:lang w:val="en-US"/>
              </w:rPr>
            </w:pPr>
            <w:del w:id="3" w:author="Stefano" w:date="2023-06-06T09:14:00Z">
              <w:r>
                <w:rPr>
                  <w:rFonts w:cs="Arial" w:eastAsia="Calibri"/>
                  <w:lang w:val="en-US"/>
                </w:rPr>
                <w:delText xml:space="preserve">ST-I, Collins, UMU</w:delText>
              </w:r>
            </w:del>
            <w:ins w:id="4" w:author="Stefano" w:date="2023-06-06T09:14:00Z">
              <w:r>
                <w:rPr>
                  <w:rFonts w:cs="Arial" w:eastAsia="Calibri"/>
                  <w:lang w:val="en-US"/>
                </w:rPr>
                <w:t xml:space="preserve">RAL</w:t>
              </w:r>
            </w:ins>
            <w:r/>
          </w:p>
        </w:tc>
      </w:tr>
      <w:tr>
        <w:trPr>
          <w:jc w:val="center"/>
          <w:trHeight w:val="425"/>
        </w:trPr>
        <w:tc>
          <w:tcPr>
            <w:shd w:val="clear" w:color="auto" w:fill="044464"/>
            <w:tc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tcBorders>
            <w:tcW w:w="3256" w:type="dxa"/>
            <w:textDirection w:val="lrTb"/>
            <w:noWrap w:val="false"/>
          </w:tcPr>
          <w:p>
            <w:pPr>
              <w:ind w:right="2"/>
              <w:spacing w:lineRule="auto" w:line="259"/>
              <w:rPr>
                <w:rFonts w:cs="Arial" w:eastAsia="Calibri"/>
                <w:color w:val="FFFFFF"/>
                <w:sz w:val="32"/>
                <w:szCs w:val="32"/>
                <w:lang w:val="en-US"/>
              </w:rPr>
            </w:pPr>
            <w:r>
              <w:rPr>
                <w:rFonts w:cs="Arial" w:eastAsia="Calibri"/>
                <w:b/>
                <w:bCs/>
                <w:color w:val="FFFFFF" w:themeColor="background1"/>
                <w:sz w:val="32"/>
                <w:szCs w:val="32"/>
                <w:lang w:val="en-US"/>
              </w:rPr>
              <w:t xml:space="preserve">Partners Involved</w:t>
            </w:r>
            <w:r/>
          </w:p>
        </w:tc>
        <w:tc>
          <w:tcPr>
            <w:shd w:val="clear" w:color="auto" w:fill="F2F2F2" w:themeFill="background1" w:themeFillShade="F2"/>
            <w:tcBorders>
              <w:left w:val="single" w:color="262626" w:sz="4" w:space="0" w:themeColor="text1" w:themeTint="D9"/>
            </w:tcBorders>
            <w:tcW w:w="6644" w:type="dxa"/>
            <w:textDirection w:val="lrTb"/>
            <w:noWrap w:val="false"/>
          </w:tcPr>
          <w:p>
            <w:pPr>
              <w:ind w:right="2"/>
              <w:spacing w:lineRule="auto" w:line="259"/>
              <w:rPr>
                <w:rFonts w:cs="Arial" w:eastAsia="Calibri"/>
                <w:lang w:val="en-US"/>
              </w:rPr>
            </w:pPr>
            <w:del w:id="5" w:author="Stefano" w:date="2023-06-06T09:14:00Z">
              <w:r>
                <w:rPr>
                  <w:rFonts w:cs="Arial" w:eastAsia="Calibri"/>
                  <w:lang w:val="en-US"/>
                </w:rPr>
                <w:delText xml:space="preserve"> </w:delText>
              </w:r>
            </w:del>
            <w:ins w:id="6" w:author="Stefano" w:date="2023-06-06T09:14:00Z">
              <w:r>
                <w:rPr>
                  <w:rFonts w:cs="Arial" w:eastAsia="Calibri"/>
                  <w:lang w:val="en-US"/>
                </w:rPr>
                <w:t xml:space="preserve">ST-I, Collins,</w:t>
              </w:r>
            </w:ins>
            <w:ins w:id="7" w:author="Sebastio, Stefano                           Export License Required - US Collins" w:date="2023-06-06T11:48:00Z">
              <w:r>
                <w:rPr>
                  <w:rFonts w:cs="Arial" w:eastAsia="Calibri"/>
                  <w:lang w:val="en-US"/>
                </w:rPr>
                <w:t xml:space="preserve"> ST-I, </w:t>
              </w:r>
            </w:ins>
            <w:ins w:id="8" w:author="Stefano" w:date="2023-06-06T09:14:00Z">
              <w:r>
                <w:rPr>
                  <w:rFonts w:cs="Arial" w:eastAsia="Calibri"/>
                  <w:lang w:val="en-US"/>
                </w:rPr>
                <w:t xml:space="preserve"> </w:t>
              </w:r>
            </w:ins>
            <w:ins w:id="9" w:author="Stefano" w:date="2023-06-06T09:15:00Z">
              <w:r>
                <w:rPr>
                  <w:rFonts w:cs="Arial" w:eastAsia="Calibri"/>
                  <w:lang w:val="en-US"/>
                </w:rPr>
                <w:t xml:space="preserve">UMU, UZH, MOD, </w:t>
              </w:r>
            </w:ins>
            <w:r>
              <w:rPr>
                <w:rFonts w:cs="Arial" w:eastAsia="Calibri"/>
                <w:lang w:val="en-US"/>
              </w:rPr>
              <w:t xml:space="preserve">TUp, ENG, DWG, </w:t>
            </w:r>
            <w:del w:id="10" w:author="Stefano" w:date="2023-06-06T09:16:00Z">
              <w:r>
                <w:rPr>
                  <w:rFonts w:cs="Arial" w:eastAsia="Calibri"/>
                  <w:lang w:val="en-US"/>
                </w:rPr>
                <w:delText xml:space="preserve">UZH, </w:delText>
              </w:r>
            </w:del>
            <w:r>
              <w:rPr>
                <w:rFonts w:cs="Arial" w:eastAsia="Calibri"/>
                <w:lang w:val="en-US"/>
              </w:rPr>
              <w:t xml:space="preserve">UBI, RAL, ECSO, </w:t>
            </w:r>
            <w:del w:id="11" w:author="Stefano" w:date="2023-06-06T09:16:00Z">
              <w:r>
                <w:rPr>
                  <w:rFonts w:cs="Arial" w:eastAsia="Calibri"/>
                  <w:lang w:val="en-US"/>
                </w:rPr>
                <w:delText xml:space="preserve">MOD, </w:delText>
              </w:r>
            </w:del>
            <w:r>
              <w:rPr>
                <w:rFonts w:cs="Arial" w:eastAsia="Calibri"/>
                <w:lang w:val="en-US"/>
              </w:rPr>
              <w:t xml:space="preserve">IoT-DIH</w:t>
            </w:r>
            <w:r/>
          </w:p>
        </w:tc>
      </w:tr>
      <w:tr>
        <w:trPr>
          <w:jc w:val="center"/>
          <w:trHeight w:val="425"/>
        </w:trPr>
        <w:tc>
          <w:tcPr>
            <w:shd w:val="clear" w:color="auto" w:fill="044464"/>
            <w:tcBorders>
              <w:left w:val="single" w:color="262626" w:sz="4" w:space="0" w:themeColor="text1" w:themeTint="D9"/>
              <w:top w:val="single" w:color="262626" w:sz="4" w:space="0" w:themeColor="text1" w:themeTint="D9"/>
              <w:right w:val="single" w:color="262626" w:sz="4" w:space="0" w:themeColor="text1" w:themeTint="D9"/>
              <w:bottom w:val="single" w:color="262626" w:sz="4" w:space="0" w:themeColor="text1" w:themeTint="D9"/>
            </w:tcBorders>
            <w:tcW w:w="3256" w:type="dxa"/>
            <w:textDirection w:val="lrTb"/>
            <w:noWrap w:val="false"/>
          </w:tcPr>
          <w:p>
            <w:pPr>
              <w:ind w:left="29" w:right="8"/>
              <w:spacing w:lineRule="auto" w:line="259"/>
              <w:rPr>
                <w:rFonts w:cs="Arial" w:eastAsia="Calibri"/>
                <w:color w:val="FFFFFF"/>
                <w:sz w:val="32"/>
                <w:szCs w:val="32"/>
                <w:lang w:val="en-US"/>
              </w:rPr>
            </w:pPr>
            <w:r>
              <w:rPr>
                <w:rFonts w:cs="Arial" w:eastAsia="Calibri"/>
                <w:b/>
                <w:bCs/>
                <w:color w:val="FFFFFF" w:themeColor="background1"/>
                <w:sz w:val="32"/>
                <w:szCs w:val="32"/>
                <w:lang w:val="en-US"/>
              </w:rPr>
              <w:t xml:space="preserve">Date</w:t>
            </w:r>
            <w:r/>
          </w:p>
        </w:tc>
        <w:tc>
          <w:tcPr>
            <w:shd w:val="clear" w:color="auto" w:fill="F2F2F2" w:themeFill="background1" w:themeFillShade="F2"/>
            <w:tcBorders>
              <w:left w:val="single" w:color="262626" w:sz="4" w:space="0" w:themeColor="text1" w:themeTint="D9"/>
            </w:tcBorders>
            <w:tcW w:w="6644" w:type="dxa"/>
            <w:textDirection w:val="lrTb"/>
            <w:noWrap w:val="false"/>
          </w:tcPr>
          <w:p>
            <w:pPr>
              <w:spacing w:lineRule="auto" w:line="259"/>
              <w:rPr>
                <w:rFonts w:cs="Arial" w:eastAsia="Calibri"/>
                <w:lang w:val="en-US"/>
              </w:rPr>
            </w:pPr>
            <w:r>
              <w:rPr>
                <w:rFonts w:cs="Arial" w:eastAsia="Calibri"/>
                <w:lang w:val="en-US"/>
              </w:rPr>
              <w:t xml:space="preserve">(Indicate Date)</w:t>
            </w:r>
            <w:r/>
          </w:p>
        </w:tc>
      </w:tr>
    </w:tbl>
    <w:p>
      <w:pPr>
        <w:rPr>
          <w:rFonts w:cs="Arial"/>
          <w:sz w:val="32"/>
          <w:szCs w:val="32"/>
          <w:lang w:val="en-US"/>
        </w:rPr>
      </w:pPr>
      <w:r>
        <w:rPr>
          <w:rFonts w:cs="Arial"/>
          <w:sz w:val="32"/>
          <w:szCs w:val="32"/>
          <w:lang w:val="en-US"/>
        </w:rPr>
      </w:r>
      <w:r/>
    </w:p>
    <w:p>
      <w:pPr>
        <w:rPr>
          <w:rFonts w:cs="Arial"/>
          <w:sz w:val="32"/>
          <w:szCs w:val="32"/>
          <w:lang w:val="en-US"/>
        </w:rPr>
      </w:pPr>
      <w:r>
        <w:rPr>
          <w:rFonts w:cs="Arial"/>
          <w:sz w:val="32"/>
          <w:szCs w:val="32"/>
          <w:lang w:val="en-US"/>
        </w:rPr>
      </w:r>
      <w:r/>
    </w:p>
    <w:tbl>
      <w:tblPr>
        <w:tblStyle w:val="451"/>
        <w:tblW w:w="9900" w:type="dxa"/>
        <w:jc w:val="center"/>
        <w:tblLayout w:type="fixed"/>
        <w:tblLook w:val="0000" w:firstRow="0" w:lastRow="0" w:firstColumn="0" w:lastColumn="0" w:noHBand="0" w:noVBand="0"/>
      </w:tblPr>
      <w:tblGrid>
        <w:gridCol w:w="2547"/>
        <w:gridCol w:w="2268"/>
        <w:gridCol w:w="1559"/>
        <w:gridCol w:w="3526"/>
      </w:tblGrid>
      <w:tr>
        <w:trPr>
          <w:jc w:val="center"/>
          <w:trHeight w:val="465"/>
        </w:trPr>
        <w:tc>
          <w:tcPr>
            <w:shd w:val="clear" w:color="auto" w:fill="044464"/>
            <w:tcW w:w="2547" w:type="dxa"/>
            <w:textDirection w:val="lrTb"/>
            <w:noWrap w:val="false"/>
          </w:tcPr>
          <w:p>
            <w:pPr>
              <w:ind w:right="2"/>
              <w:spacing w:lineRule="auto" w:line="259"/>
              <w:rPr>
                <w:rFonts w:cs="Arial" w:eastAsia="Calibri"/>
                <w:b/>
                <w:bCs/>
                <w:color w:val="FFFFFF"/>
                <w:sz w:val="32"/>
                <w:szCs w:val="32"/>
                <w:lang w:val="en-US"/>
              </w:rPr>
            </w:pPr>
            <w:r>
              <w:rPr>
                <w:rFonts w:cs="Arial" w:eastAsia="Calibri"/>
                <w:b/>
                <w:bCs/>
                <w:color w:val="FFFFFF" w:themeColor="background1"/>
                <w:sz w:val="32"/>
                <w:szCs w:val="32"/>
                <w:lang w:val="en-US"/>
              </w:rPr>
              <w:t xml:space="preserve">Revision history</w:t>
            </w:r>
            <w:r/>
          </w:p>
        </w:tc>
        <w:tc>
          <w:tcPr>
            <w:shd w:val="clear" w:color="auto" w:fill="F2F2F2" w:themeFill="background1" w:themeFillShade="F2"/>
            <w:tcW w:w="2268" w:type="dxa"/>
            <w:textDirection w:val="lrTb"/>
            <w:noWrap w:val="false"/>
          </w:tcPr>
          <w:p>
            <w:pPr>
              <w:rPr>
                <w:rFonts w:eastAsia="Calibri"/>
                <w:lang w:val="en-US"/>
              </w:rPr>
            </w:pPr>
            <w:r>
              <w:rPr>
                <w:rFonts w:eastAsia="Calibri"/>
                <w:lang w:val="en-US"/>
              </w:rPr>
              <w:t xml:space="preserve">Author</w:t>
            </w:r>
            <w:r/>
          </w:p>
        </w:tc>
        <w:tc>
          <w:tcPr>
            <w:shd w:val="clear" w:color="auto" w:fill="F2F2F2" w:themeFill="background1" w:themeFillShade="F2"/>
            <w:tcW w:w="1559" w:type="dxa"/>
            <w:textDirection w:val="lrTb"/>
            <w:noWrap w:val="false"/>
          </w:tcPr>
          <w:p>
            <w:pPr>
              <w:rPr>
                <w:rFonts w:eastAsia="Calibri"/>
                <w:lang w:val="en-US"/>
              </w:rPr>
            </w:pPr>
            <w:r>
              <w:rPr>
                <w:rFonts w:eastAsia="Calibri"/>
                <w:lang w:val="en-US"/>
              </w:rPr>
              <w:t xml:space="preserve">Delivery date</w:t>
            </w:r>
            <w:r/>
          </w:p>
        </w:tc>
        <w:tc>
          <w:tcPr>
            <w:shd w:val="clear" w:color="auto" w:fill="F2F2F2" w:themeFill="background1" w:themeFillShade="F2"/>
            <w:tcW w:w="3526" w:type="dxa"/>
            <w:textDirection w:val="lrTb"/>
            <w:noWrap w:val="false"/>
          </w:tcPr>
          <w:p>
            <w:pPr>
              <w:pStyle w:val="469"/>
              <w:rPr>
                <w:sz w:val="24"/>
                <w:szCs w:val="24"/>
              </w:rPr>
            </w:pPr>
            <w:r>
              <w:rPr>
                <w:sz w:val="24"/>
                <w:szCs w:val="24"/>
              </w:rPr>
              <w:t xml:space="preserve">Summary of changes and comments</w:t>
            </w:r>
            <w:r/>
          </w:p>
        </w:tc>
      </w:tr>
      <w:tr>
        <w:trPr>
          <w:jc w:val="center"/>
          <w:trHeight w:val="465"/>
        </w:trPr>
        <w:tc>
          <w:tcPr>
            <w:shd w:val="clear" w:color="auto" w:fill="044464"/>
            <w:tcW w:w="2547" w:type="dxa"/>
            <w:textDirection w:val="lrTb"/>
            <w:noWrap w:val="false"/>
          </w:tcPr>
          <w:p>
            <w:pPr>
              <w:ind w:right="2"/>
              <w:spacing w:lineRule="auto" w:line="259"/>
              <w:rPr>
                <w:rFonts w:cs="Arial" w:eastAsia="Calibri"/>
                <w:b/>
                <w:bCs/>
                <w:color w:val="FFFFFF"/>
                <w:sz w:val="32"/>
                <w:szCs w:val="32"/>
                <w:lang w:val="en-US"/>
              </w:rPr>
            </w:pPr>
            <w:r>
              <w:rPr>
                <w:rFonts w:cs="Arial" w:eastAsia="Calibri"/>
                <w:b/>
                <w:bCs/>
                <w:color w:val="FFFFFF" w:themeColor="background1"/>
                <w:sz w:val="32"/>
                <w:szCs w:val="32"/>
                <w:lang w:val="en-US"/>
              </w:rPr>
              <w:t xml:space="preserve">Version 01</w:t>
            </w:r>
            <w:r/>
          </w:p>
        </w:tc>
        <w:tc>
          <w:tcPr>
            <w:shd w:val="clear" w:color="auto" w:fill="F2F2F2" w:themeFill="background1" w:themeFillShade="F2"/>
            <w:tcW w:w="2268" w:type="dxa"/>
            <w:textDirection w:val="lrTb"/>
            <w:noWrap w:val="false"/>
          </w:tcPr>
          <w:p>
            <w:pPr>
              <w:spacing w:lineRule="auto" w:line="259"/>
              <w:rPr>
                <w:rFonts w:eastAsia="Calibri"/>
                <w:lang w:val="it-IT"/>
                <w:rPrChange w:id="12" w:author="Senni, Valerio                           Export License Required - US Collins" w:date="2023-06-07T11:24:00Z">
                  <w:rPr>
                    <w:rFonts w:eastAsia="Calibri"/>
                    <w:lang w:val="en-US"/>
                  </w:rPr>
                </w:rPrChange>
              </w:rPr>
            </w:pPr>
            <w:ins w:id="13" w:author="Stefano" w:date="2023-06-06T09:15:00Z">
              <w:r>
                <w:rPr>
                  <w:rFonts w:eastAsia="Calibri"/>
                  <w:lang w:val="it-IT"/>
                  <w:rPrChange w:id="14" w:author="Senni, Valerio                           Export License Required - US Collins" w:date="2023-06-07T11:24:00Z">
                    <w:rPr>
                      <w:rFonts w:eastAsia="Calibri"/>
                      <w:lang w:val="en-US"/>
                    </w:rPr>
                  </w:rPrChange>
                </w:rPr>
                <w:t xml:space="preserve">Sreedevi</w:t>
              </w:r>
            </w:ins>
            <w:ins w:id="15" w:author="Stefano" w:date="2023-06-06T09:17:00Z">
              <w:r>
                <w:rPr>
                  <w:rFonts w:eastAsia="Calibri"/>
                  <w:lang w:val="it-IT"/>
                  <w:rPrChange w:id="16" w:author="Senni, Valerio                           Export License Required - US Collins" w:date="2023-06-07T11:24:00Z">
                    <w:rPr>
                      <w:rFonts w:eastAsia="Calibri"/>
                      <w:lang w:val="en-US"/>
                    </w:rPr>
                  </w:rPrChange>
                </w:rPr>
                <w:t xml:space="preserve"> Beena (RAL), Stefano Sebastio (Collins), Antonio Skarmeta (UMU)</w:t>
              </w:r>
            </w:ins>
            <w:r>
              <w:rPr>
                <w:rFonts w:eastAsia="Calibri"/>
                <w:lang w:val="it-IT"/>
              </w:rPr>
              <w:t xml:space="preserve">, Roland Atoui (RAL)</w:t>
            </w:r>
            <w:r>
              <w:rPr>
                <w:rPrChange w:id="17" w:author="Senni, Valerio                           Export License Required - US Collins" w:date="2023-06-07T11:24:00Z">
                  <w:rPr>
                    <w:rFonts w:eastAsia="Calibri"/>
                    <w:lang w:val="en-US"/>
                  </w:rPr>
                </w:rPrChange>
              </w:rPr>
            </w:r>
            <w:r>
              <w:rPr>
                <w:rPrChange w:id="18" w:author="Senni, Valerio                           Export License Required - US Collins" w:date="2023-06-07T11:24:00Z">
                  <w:rPr>
                    <w:rFonts w:eastAsia="Calibri"/>
                    <w:lang w:val="en-US"/>
                  </w:rPr>
                </w:rPrChange>
              </w:rPr>
            </w:r>
          </w:p>
        </w:tc>
        <w:tc>
          <w:tcPr>
            <w:shd w:val="clear" w:color="auto" w:fill="F2F2F2" w:themeFill="background1" w:themeFillShade="F2"/>
            <w:tcW w:w="1559" w:type="dxa"/>
            <w:textDirection w:val="lrTb"/>
            <w:noWrap w:val="false"/>
          </w:tcPr>
          <w:p>
            <w:pPr>
              <w:spacing w:lineRule="auto" w:line="259"/>
              <w:rPr>
                <w:rFonts w:eastAsia="Calibri"/>
                <w:lang w:val="en-US"/>
              </w:rPr>
            </w:pPr>
            <w:del w:id="19" w:author="Sebastio, Stefano                           Export License Required - US Collins" w:date="2023-06-06T09:18:00Z">
              <w:r>
                <w:rPr>
                  <w:rFonts w:eastAsia="Calibri"/>
                  <w:lang w:val="en-US"/>
                </w:rPr>
                <w:delText xml:space="preserve">dd</w:delText>
              </w:r>
            </w:del>
            <w:ins w:id="20" w:author="Sebastio, Stefano                           Export License Required - US Collins" w:date="2023-06-06T09:18:00Z">
              <w:r>
                <w:rPr>
                  <w:rFonts w:eastAsia="Calibri"/>
                  <w:lang w:val="en-US"/>
                </w:rPr>
                <w:t xml:space="preserve">12</w:t>
              </w:r>
            </w:ins>
            <w:r>
              <w:rPr>
                <w:rFonts w:eastAsia="Calibri"/>
                <w:lang w:val="en-US"/>
              </w:rPr>
              <w:t xml:space="preserve">/</w:t>
            </w:r>
            <w:del w:id="21" w:author="Sebastio, Stefano                           Export License Required - US Collins" w:date="2023-06-06T09:18:00Z">
              <w:r>
                <w:rPr>
                  <w:rFonts w:eastAsia="Calibri"/>
                  <w:lang w:val="en-US"/>
                </w:rPr>
                <w:delText xml:space="preserve">mm</w:delText>
              </w:r>
            </w:del>
            <w:ins w:id="22" w:author="Sebastio, Stefano                           Export License Required - US Collins" w:date="2023-06-06T09:18:00Z">
              <w:r>
                <w:rPr>
                  <w:rFonts w:eastAsia="Calibri"/>
                  <w:lang w:val="en-US"/>
                </w:rPr>
                <w:t xml:space="preserve">05</w:t>
              </w:r>
            </w:ins>
            <w:r>
              <w:rPr>
                <w:rFonts w:eastAsia="Calibri"/>
                <w:lang w:val="en-US"/>
              </w:rPr>
              <w:t xml:space="preserve">/</w:t>
            </w:r>
            <w:del w:id="23" w:author="Sebastio, Stefano                           Export License Required - US Collins" w:date="2023-06-06T09:18:00Z">
              <w:r>
                <w:rPr>
                  <w:rFonts w:eastAsia="Calibri"/>
                  <w:lang w:val="en-US"/>
                </w:rPr>
                <w:delText xml:space="preserve">yyyy</w:delText>
              </w:r>
            </w:del>
            <w:ins w:id="24" w:author="Sebastio, Stefano                           Export License Required - US Collins" w:date="2023-06-06T09:18:00Z">
              <w:r>
                <w:rPr>
                  <w:rFonts w:eastAsia="Calibri"/>
                  <w:lang w:val="en-US"/>
                </w:rPr>
                <w:t xml:space="preserve">2023</w:t>
              </w:r>
            </w:ins>
            <w:r/>
          </w:p>
        </w:tc>
        <w:tc>
          <w:tcPr>
            <w:shd w:val="clear" w:color="auto" w:fill="F2F2F2" w:themeFill="background1" w:themeFillShade="F2"/>
            <w:tcW w:w="3526" w:type="dxa"/>
            <w:textDirection w:val="lrTb"/>
            <w:noWrap w:val="false"/>
          </w:tcPr>
          <w:p>
            <w:pPr>
              <w:spacing w:lineRule="auto" w:line="259"/>
              <w:rPr>
                <w:rFonts w:eastAsia="Calibri"/>
                <w:lang w:val="en-US"/>
              </w:rPr>
            </w:pPr>
            <w:ins w:id="25" w:author="Sebastio, Stefano                           Export License Required - US Collins" w:date="2023-06-06T09:19:00Z">
              <w:r>
                <w:rPr>
                  <w:rFonts w:eastAsia="Calibri"/>
                  <w:lang w:val="en-US"/>
                </w:rPr>
                <w:t xml:space="preserve">Table of Content with input from </w:t>
              </w:r>
            </w:ins>
            <w:ins w:id="26" w:author="Sebastio, Stefano                           Export License Required - US Collins" w:date="2023-06-06T09:19:00Z">
              <w:r>
                <w:rPr>
                  <w:rFonts w:eastAsia="Calibri"/>
                  <w:lang w:val="en-US"/>
                </w:rPr>
                <w:t xml:space="preserve">partners</w:t>
              </w:r>
            </w:ins>
            <w:r/>
          </w:p>
        </w:tc>
      </w:tr>
      <w:tr>
        <w:trPr>
          <w:jc w:val="center"/>
          <w:trHeight w:val="465"/>
        </w:trPr>
        <w:tc>
          <w:tcPr>
            <w:shd w:val="clear" w:color="auto" w:fill="044464"/>
            <w:tcW w:w="2547" w:type="dxa"/>
            <w:textDirection w:val="lrTb"/>
            <w:noWrap w:val="false"/>
          </w:tcPr>
          <w:p>
            <w:pPr>
              <w:ind w:right="2"/>
              <w:spacing w:lineRule="auto" w:line="259"/>
              <w:rPr>
                <w:rFonts w:cs="Arial" w:eastAsia="Calibri"/>
                <w:color w:val="FFFFFF"/>
                <w:sz w:val="32"/>
                <w:szCs w:val="32"/>
                <w:lang w:val="en-US"/>
              </w:rPr>
            </w:pPr>
            <w:r>
              <w:rPr>
                <w:rFonts w:cs="Arial" w:eastAsia="Calibri"/>
                <w:b/>
                <w:bCs/>
                <w:color w:val="FFFFFF" w:themeColor="background1"/>
                <w:sz w:val="32"/>
                <w:szCs w:val="32"/>
                <w:lang w:val="en-US"/>
              </w:rPr>
              <w:t xml:space="preserve">Version 02</w:t>
            </w:r>
            <w:r/>
          </w:p>
        </w:tc>
        <w:tc>
          <w:tcPr>
            <w:shd w:val="clear" w:color="auto" w:fill="F2F2F2" w:themeFill="background1" w:themeFillShade="F2"/>
            <w:tcW w:w="2268" w:type="dxa"/>
            <w:textDirection w:val="lrTb"/>
            <w:noWrap w:val="false"/>
          </w:tcPr>
          <w:p>
            <w:pPr>
              <w:spacing w:lineRule="auto" w:line="259"/>
              <w:rPr>
                <w:rFonts w:eastAsia="Calibri"/>
                <w:lang w:val="en-US"/>
              </w:rPr>
            </w:pPr>
            <w:ins w:id="27" w:author="Sebastio, Stefano                           Export License Required - US Collins" w:date="2023-06-06T09:20:00Z">
              <w:r>
                <w:rPr>
                  <w:rFonts w:eastAsia="Calibri"/>
                  <w:lang w:val="en-US"/>
                </w:rPr>
                <w:t xml:space="preserve">Stefano Sebastio, Valerio Senni, F</w:t>
              </w:r>
            </w:ins>
            <w:ins w:id="28" w:author="Sebastio, Stefano                           Export License Required - US Collins" w:date="2023-06-06T09:20:00Z">
              <w:r>
                <w:rPr>
                  <w:rFonts w:eastAsia="Calibri"/>
                  <w:lang w:val="it-IT"/>
                </w:rPr>
                <w:t xml:space="preserve">abio Federici (Collins)</w:t>
              </w:r>
            </w:ins>
            <w:r/>
          </w:p>
        </w:tc>
        <w:tc>
          <w:tcPr>
            <w:shd w:val="clear" w:color="auto" w:fill="F2F2F2" w:themeFill="background1" w:themeFillShade="F2"/>
            <w:tcW w:w="1559" w:type="dxa"/>
            <w:textDirection w:val="lrTb"/>
            <w:noWrap w:val="false"/>
          </w:tcPr>
          <w:p>
            <w:pPr>
              <w:spacing w:lineRule="auto" w:line="259"/>
              <w:rPr>
                <w:rFonts w:eastAsia="Calibri"/>
                <w:lang w:val="en-US"/>
              </w:rPr>
            </w:pPr>
            <w:del w:id="29" w:author="Sebastio, Stefano                           Export License Required - US Collins" w:date="2023-06-06T09:20:00Z">
              <w:r>
                <w:rPr>
                  <w:rFonts w:eastAsia="Calibri"/>
                  <w:lang w:val="en-US"/>
                </w:rPr>
                <w:delText xml:space="preserve">dd</w:delText>
              </w:r>
            </w:del>
            <w:ins w:id="30" w:author="Sebastio, Stefano                           Export License Required - US Collins" w:date="2023-06-06T09:20:00Z">
              <w:r>
                <w:rPr>
                  <w:rFonts w:eastAsia="Calibri"/>
                  <w:lang w:val="en-US"/>
                </w:rPr>
                <w:t xml:space="preserve">06</w:t>
              </w:r>
            </w:ins>
            <w:r>
              <w:rPr>
                <w:rFonts w:eastAsia="Calibri"/>
                <w:lang w:val="en-US"/>
              </w:rPr>
              <w:t xml:space="preserve">/</w:t>
            </w:r>
            <w:del w:id="31" w:author="Sebastio, Stefano                           Export License Required - US Collins" w:date="2023-06-06T09:20:00Z">
              <w:r>
                <w:rPr>
                  <w:rFonts w:eastAsia="Calibri"/>
                  <w:lang w:val="en-US"/>
                </w:rPr>
                <w:delText xml:space="preserve">mm</w:delText>
              </w:r>
            </w:del>
            <w:ins w:id="32" w:author="Sebastio, Stefano                           Export License Required - US Collins" w:date="2023-06-06T09:20:00Z">
              <w:r>
                <w:rPr>
                  <w:rFonts w:eastAsia="Calibri"/>
                  <w:lang w:val="en-US"/>
                </w:rPr>
                <w:t xml:space="preserve">06</w:t>
              </w:r>
            </w:ins>
            <w:r>
              <w:rPr>
                <w:rFonts w:eastAsia="Calibri"/>
                <w:lang w:val="en-US"/>
              </w:rPr>
              <w:t xml:space="preserve">/</w:t>
            </w:r>
            <w:del w:id="33" w:author="Sebastio, Stefano                           Export License Required - US Collins" w:date="2023-06-06T09:20:00Z">
              <w:r>
                <w:rPr>
                  <w:rFonts w:eastAsia="Calibri"/>
                  <w:lang w:val="en-US"/>
                </w:rPr>
                <w:delText xml:space="preserve">yyyy</w:delText>
              </w:r>
            </w:del>
            <w:ins w:id="34" w:author="Sebastio, Stefano                           Export License Required - US Collins" w:date="2023-06-06T09:20:00Z">
              <w:r>
                <w:rPr>
                  <w:rFonts w:eastAsia="Calibri"/>
                  <w:lang w:val="en-US"/>
                </w:rPr>
                <w:t xml:space="preserve">2023</w:t>
              </w:r>
            </w:ins>
            <w:r/>
          </w:p>
        </w:tc>
        <w:tc>
          <w:tcPr>
            <w:shd w:val="clear" w:color="auto" w:fill="F2F2F2" w:themeFill="background1" w:themeFillShade="F2"/>
            <w:tcW w:w="3526" w:type="dxa"/>
            <w:textDirection w:val="lrTb"/>
            <w:noWrap w:val="false"/>
          </w:tcPr>
          <w:p>
            <w:pPr>
              <w:spacing w:lineRule="auto" w:line="259"/>
              <w:rPr>
                <w:rFonts w:eastAsia="Calibri"/>
                <w:lang w:val="en-US"/>
              </w:rPr>
            </w:pPr>
            <w:ins w:id="35" w:author="Sebastio, Stefano                           Export License Required - US Collins" w:date="2023-06-06T09:20:00Z">
              <w:r>
                <w:rPr>
                  <w:rFonts w:eastAsia="Calibri"/>
                  <w:lang w:val="en-US"/>
                </w:rPr>
                <w:t xml:space="preserve">First contribution to the Connected cabin use case</w:t>
              </w:r>
            </w:ins>
            <w:r/>
          </w:p>
        </w:tc>
      </w:tr>
      <w:tr>
        <w:trPr>
          <w:jc w:val="center"/>
          <w:trHeight w:val="465"/>
        </w:trPr>
        <w:tc>
          <w:tcPr>
            <w:shd w:val="clear" w:color="auto" w:fill="044464"/>
            <w:tcW w:w="2547" w:type="dxa"/>
            <w:textDirection w:val="lrTb"/>
            <w:noWrap w:val="false"/>
          </w:tcPr>
          <w:p>
            <w:pPr>
              <w:ind w:right="2"/>
              <w:spacing w:lineRule="auto" w:line="259"/>
              <w:rPr>
                <w:rFonts w:cs="Arial" w:eastAsia="Calibri"/>
                <w:b/>
                <w:bCs/>
                <w:color w:val="FFFFFF"/>
                <w:sz w:val="32"/>
                <w:szCs w:val="32"/>
                <w:lang w:val="en-US"/>
              </w:rPr>
            </w:pPr>
            <w:ins w:id="36" w:author="Sebastio, Stefano                           Export License Required - US Collins" w:date="2023-06-06T09:20:00Z">
              <w:r>
                <w:rPr>
                  <w:rFonts w:cs="Arial" w:eastAsia="Calibri"/>
                  <w:b/>
                  <w:bCs/>
                  <w:color w:val="FFFFFF" w:themeColor="background1"/>
                  <w:sz w:val="32"/>
                  <w:szCs w:val="32"/>
                  <w:lang w:val="en-US"/>
                </w:rPr>
                <w:t xml:space="preserve">Version 0</w:t>
              </w:r>
            </w:ins>
            <w:r>
              <w:rPr>
                <w:rFonts w:cs="Arial" w:eastAsia="Calibri"/>
                <w:b/>
                <w:bCs/>
                <w:color w:val="FFFFFF" w:themeColor="background1"/>
                <w:sz w:val="32"/>
                <w:szCs w:val="32"/>
                <w:lang w:val="en-US"/>
              </w:rPr>
              <w:t xml:space="preserve">5</w:t>
            </w:r>
            <w:r/>
          </w:p>
        </w:tc>
        <w:tc>
          <w:tcPr>
            <w:shd w:val="clear" w:color="auto" w:fill="F2F2F2" w:themeFill="background1" w:themeFillShade="F2"/>
            <w:tcW w:w="2268" w:type="dxa"/>
            <w:textDirection w:val="lrTb"/>
            <w:noWrap w:val="false"/>
          </w:tcPr>
          <w:p>
            <w:pPr>
              <w:spacing w:lineRule="auto" w:line="259"/>
              <w:rPr>
                <w:rFonts w:eastAsia="Calibri"/>
                <w:lang w:val="en-US"/>
              </w:rPr>
            </w:pPr>
            <w:r>
              <w:rPr>
                <w:rFonts w:eastAsia="Calibri"/>
                <w:lang w:val="en-US"/>
              </w:rPr>
              <w:t xml:space="preserve">Sreedevi Beena (RAL), Roland Atoui (RAL), Stefano Sebastio (Collins), Antonio Skarmeta (UMU), Eryk Schiller (UZH)</w:t>
            </w:r>
            <w:r>
              <w:rPr>
                <w:rFonts w:eastAsia="Calibri"/>
                <w:lang w:val="en-US"/>
              </w:rPr>
              <w:t xml:space="preserve">, </w:t>
            </w:r>
            <w:r/>
          </w:p>
        </w:tc>
        <w:tc>
          <w:tcPr>
            <w:shd w:val="clear" w:color="auto" w:fill="F2F2F2" w:themeFill="background1" w:themeFillShade="F2"/>
            <w:tcW w:w="1559" w:type="dxa"/>
            <w:textDirection w:val="lrTb"/>
            <w:noWrap w:val="false"/>
          </w:tcPr>
          <w:p>
            <w:pPr>
              <w:spacing w:lineRule="auto" w:line="259"/>
              <w:rPr>
                <w:rFonts w:eastAsia="Calibri"/>
                <w:lang w:val="en-US"/>
              </w:rPr>
            </w:pPr>
            <w:r>
              <w:rPr>
                <w:rFonts w:eastAsia="Calibri"/>
                <w:lang w:val="en-US"/>
              </w:rPr>
              <w:t xml:space="preserve">12/06/2023</w:t>
            </w:r>
            <w:r/>
          </w:p>
        </w:tc>
        <w:tc>
          <w:tcPr>
            <w:shd w:val="clear" w:color="auto" w:fill="F2F2F2" w:themeFill="background1" w:themeFillShade="F2"/>
            <w:tcW w:w="3526" w:type="dxa"/>
            <w:textDirection w:val="lrTb"/>
            <w:noWrap w:val="false"/>
          </w:tcPr>
          <w:p>
            <w:pPr>
              <w:spacing w:lineRule="auto" w:line="259"/>
              <w:rPr>
                <w:rFonts w:eastAsia="Calibri"/>
                <w:lang w:val="en-US"/>
              </w:rPr>
            </w:pPr>
            <w:r>
              <w:rPr>
                <w:rFonts w:eastAsia="Calibri"/>
                <w:lang w:val="en-US"/>
              </w:rPr>
              <w:t xml:space="preserve">Risk Assessment methodology; Initial version of Security Lifecycle methodology; Contribution to the artwork tracking use case</w:t>
            </w:r>
            <w:r>
              <w:rPr>
                <w:rFonts w:eastAsia="Calibri"/>
                <w:lang w:val="en-US"/>
              </w:rPr>
              <w:t xml:space="preserve">, </w:t>
            </w:r>
            <w:r/>
          </w:p>
        </w:tc>
      </w:tr>
      <w:tr>
        <w:trPr>
          <w:jc w:val="center"/>
          <w:trHeight w:val="465"/>
        </w:trPr>
        <w:tc>
          <w:tcPr>
            <w:shd w:val="clear" w:color="auto" w:fill="044464"/>
            <w:tcW w:w="2547" w:type="dxa"/>
            <w:textDirection w:val="lrTb"/>
            <w:noWrap w:val="false"/>
          </w:tcPr>
          <w:p>
            <w:pPr>
              <w:ind w:right="2"/>
              <w:spacing w:lineRule="auto" w:line="259"/>
              <w:rPr>
                <w:rFonts w:cs="Arial" w:eastAsia="Calibri"/>
                <w:b/>
                <w:bCs/>
                <w:color w:val="FFFFFF"/>
                <w:sz w:val="32"/>
                <w:szCs w:val="32"/>
                <w:lang w:val="en-US"/>
              </w:rPr>
            </w:pPr>
            <w:r>
              <w:rPr>
                <w:rFonts w:cs="Arial" w:eastAsia="Calibri"/>
                <w:b/>
                <w:bCs/>
                <w:color w:val="FFFFFF" w:themeColor="background1"/>
                <w:sz w:val="32"/>
                <w:szCs w:val="32"/>
                <w:lang w:val="en-US"/>
              </w:rPr>
              <w:t xml:space="preserve">Version 06</w:t>
            </w:r>
            <w:r/>
          </w:p>
        </w:tc>
        <w:tc>
          <w:tcPr>
            <w:shd w:val="clear" w:color="auto" w:fill="F2F2F2" w:themeFill="background1" w:themeFillShade="F2"/>
            <w:tcW w:w="2268" w:type="dxa"/>
            <w:textDirection w:val="lrTb"/>
            <w:noWrap w:val="false"/>
          </w:tcPr>
          <w:p>
            <w:pPr>
              <w:spacing w:lineRule="auto" w:line="259"/>
              <w:rPr>
                <w:rFonts w:eastAsia="Calibri"/>
                <w:lang w:val="en-US"/>
              </w:rPr>
            </w:pPr>
            <w:r>
              <w:rPr>
                <w:rFonts w:eastAsia="Calibri"/>
                <w:lang w:val="en-US"/>
              </w:rPr>
              <w:t xml:space="preserve">Dinesh Sharma </w:t>
            </w:r>
            <w:r>
              <w:rPr>
                <w:rFonts w:eastAsia="Calibri"/>
                <w:lang w:val="en-US"/>
              </w:rPr>
              <w:t xml:space="preserve">(</w:t>
            </w:r>
            <w:r>
              <w:rPr>
                <w:rFonts w:eastAsia="Calibri"/>
                <w:lang w:val="en-US"/>
              </w:rPr>
              <w:t xml:space="preserve">DW</w:t>
            </w:r>
            <w:r>
              <w:rPr>
                <w:rFonts w:eastAsia="Calibri"/>
                <w:lang w:val="en-US"/>
              </w:rPr>
              <w:t xml:space="preserve">),</w:t>
            </w:r>
            <w:r/>
          </w:p>
        </w:tc>
        <w:tc>
          <w:tcPr>
            <w:shd w:val="clear" w:color="auto" w:fill="F2F2F2" w:themeFill="background1" w:themeFillShade="F2"/>
            <w:tcW w:w="1559" w:type="dxa"/>
            <w:textDirection w:val="lrTb"/>
            <w:noWrap w:val="false"/>
          </w:tcPr>
          <w:p>
            <w:pPr>
              <w:spacing w:lineRule="auto" w:line="259"/>
              <w:rPr>
                <w:rFonts w:eastAsia="Calibri"/>
                <w:lang w:val="en-US"/>
              </w:rPr>
            </w:pPr>
            <w:r>
              <w:rPr>
                <w:rFonts w:eastAsia="Calibri"/>
                <w:lang w:val="en-US"/>
              </w:rPr>
              <w:t xml:space="preserve">12/06/2023</w:t>
            </w:r>
            <w:r/>
          </w:p>
        </w:tc>
        <w:tc>
          <w:tcPr>
            <w:shd w:val="clear" w:color="auto" w:fill="F2F2F2" w:themeFill="background1" w:themeFillShade="F2"/>
            <w:tcW w:w="3526" w:type="dxa"/>
            <w:textDirection w:val="lrTb"/>
            <w:noWrap w:val="false"/>
          </w:tcPr>
          <w:p>
            <w:pPr>
              <w:spacing w:lineRule="auto" w:line="259"/>
              <w:rPr>
                <w:rFonts w:eastAsia="Calibri"/>
                <w:lang w:val="en-US"/>
              </w:rPr>
            </w:pPr>
            <w:r>
              <w:rPr>
                <w:rFonts w:eastAsia="Calibri"/>
                <w:lang w:val="en-US"/>
              </w:rPr>
              <w:t xml:space="preserve">Contribution to the smart microfactories use case</w:t>
            </w:r>
            <w:r/>
          </w:p>
        </w:tc>
      </w:tr>
      <w:tr>
        <w:trPr>
          <w:jc w:val="center"/>
          <w:trHeight w:val="465"/>
        </w:trPr>
        <w:tc>
          <w:tcPr>
            <w:shd w:val="clear" w:color="auto" w:fill="044464"/>
            <w:tcW w:w="2547" w:type="dxa"/>
            <w:textDirection w:val="lrTb"/>
            <w:noWrap w:val="false"/>
          </w:tcPr>
          <w:p>
            <w:pPr>
              <w:ind w:right="2"/>
              <w:spacing w:lineRule="auto" w:line="259"/>
              <w:rPr>
                <w:rFonts w:cs="Arial" w:eastAsia="Calibri"/>
                <w:b/>
                <w:bCs/>
                <w:color w:val="FFFFFF"/>
                <w:sz w:val="32"/>
                <w:szCs w:val="32"/>
                <w:lang w:val="en-US"/>
              </w:rPr>
            </w:pPr>
            <w:r>
              <w:rPr>
                <w:rFonts w:cs="Arial" w:eastAsia="Calibri"/>
                <w:b/>
                <w:bCs/>
                <w:color w:val="FFFFFF" w:themeColor="background1"/>
                <w:sz w:val="32"/>
                <w:szCs w:val="32"/>
                <w:lang w:val="en-US"/>
              </w:rPr>
              <w:t xml:space="preserve">Final Version</w:t>
            </w:r>
            <w:r/>
          </w:p>
        </w:tc>
        <w:tc>
          <w:tcPr>
            <w:shd w:val="clear" w:color="auto" w:fill="F2F2F2" w:themeFill="background1" w:themeFillShade="F2"/>
            <w:tcW w:w="2268" w:type="dxa"/>
            <w:textDirection w:val="lrTb"/>
            <w:noWrap w:val="false"/>
          </w:tcPr>
          <w:p>
            <w:pPr>
              <w:spacing w:lineRule="auto" w:line="259"/>
              <w:rPr>
                <w:rFonts w:eastAsia="Calibri"/>
                <w:lang w:val="en-US"/>
              </w:rPr>
            </w:pPr>
            <w:r>
              <w:rPr>
                <w:rFonts w:eastAsia="Calibri"/>
                <w:lang w:val="en-US"/>
              </w:rPr>
            </w:r>
            <w:r/>
          </w:p>
        </w:tc>
        <w:tc>
          <w:tcPr>
            <w:shd w:val="clear" w:color="auto" w:fill="F2F2F2" w:themeFill="background1" w:themeFillShade="F2"/>
            <w:tcW w:w="1559" w:type="dxa"/>
            <w:textDirection w:val="lrTb"/>
            <w:noWrap w:val="false"/>
          </w:tcPr>
          <w:p>
            <w:pPr>
              <w:spacing w:lineRule="auto" w:line="259"/>
              <w:rPr>
                <w:rFonts w:eastAsia="Calibri"/>
                <w:lang w:val="en-US"/>
              </w:rPr>
            </w:pPr>
            <w:r>
              <w:rPr>
                <w:rFonts w:eastAsia="Calibri"/>
                <w:lang w:val="en-US"/>
              </w:rPr>
              <w:t xml:space="preserve">dd/mm/yyyy</w:t>
            </w:r>
            <w:r/>
          </w:p>
        </w:tc>
        <w:tc>
          <w:tcPr>
            <w:shd w:val="clear" w:color="auto" w:fill="F2F2F2" w:themeFill="background1" w:themeFillShade="F2"/>
            <w:tcW w:w="3526" w:type="dxa"/>
            <w:textDirection w:val="lrTb"/>
            <w:noWrap w:val="false"/>
          </w:tcPr>
          <w:p>
            <w:pPr>
              <w:spacing w:lineRule="auto" w:line="259"/>
              <w:rPr>
                <w:rFonts w:eastAsia="Calibri"/>
                <w:lang w:val="en-US"/>
              </w:rPr>
            </w:pPr>
            <w:r>
              <w:rPr>
                <w:rFonts w:eastAsia="Calibri"/>
                <w:lang w:val="en-US"/>
              </w:rPr>
            </w:r>
            <w:r/>
          </w:p>
        </w:tc>
      </w:tr>
    </w:tbl>
    <w:p>
      <w:pPr>
        <w:rPr>
          <w:rFonts w:cs="Arial"/>
          <w:sz w:val="32"/>
          <w:szCs w:val="32"/>
          <w:lang w:val="en-US"/>
        </w:rPr>
      </w:pPr>
      <w:r>
        <w:rPr>
          <w:rFonts w:cs="Arial"/>
          <w:sz w:val="32"/>
          <w:szCs w:val="32"/>
          <w:lang w:val="en-US"/>
        </w:rPr>
      </w:r>
      <w:r/>
    </w:p>
    <w:p>
      <w:pPr>
        <w:rPr>
          <w:rFonts w:cs="Arial"/>
          <w:sz w:val="32"/>
          <w:szCs w:val="32"/>
          <w:lang w:val="en-US"/>
        </w:rPr>
      </w:pPr>
      <w:r>
        <w:rPr>
          <w:rFonts w:cs="Arial"/>
          <w:sz w:val="32"/>
          <w:szCs w:val="32"/>
          <w:lang w:val="en-US"/>
        </w:rPr>
      </w:r>
      <w:r/>
    </w:p>
    <w:p>
      <w:pPr>
        <w:rPr>
          <w:rFonts w:cs="Arial"/>
          <w:sz w:val="32"/>
          <w:szCs w:val="32"/>
          <w:lang w:val="en-US"/>
        </w:rPr>
      </w:pPr>
      <w:r>
        <w:rPr>
          <w:rFonts w:cs="Arial"/>
          <w:sz w:val="32"/>
          <w:szCs w:val="32"/>
          <w:lang w:val="en-US"/>
        </w:rPr>
      </w:r>
      <w:r/>
    </w:p>
    <w:p>
      <w:pPr>
        <w:rPr>
          <w:rFonts w:cs="Arial"/>
          <w:sz w:val="32"/>
          <w:szCs w:val="32"/>
          <w:lang w:val="en-US"/>
        </w:rPr>
      </w:pPr>
      <w:r>
        <w:rPr>
          <w:rFonts w:cs="Arial"/>
          <w:sz w:val="32"/>
          <w:szCs w:val="32"/>
          <w:lang w:val="en-US"/>
        </w:rPr>
      </w:r>
      <w:r/>
    </w:p>
    <w:p>
      <w:pPr>
        <w:rPr>
          <w:rFonts w:cs="Arial"/>
          <w:sz w:val="32"/>
          <w:szCs w:val="32"/>
          <w:lang w:val="en-US"/>
        </w:rPr>
      </w:pPr>
      <w:r>
        <w:rPr>
          <w:rFonts w:cs="Arial"/>
          <w:sz w:val="32"/>
          <w:szCs w:val="32"/>
          <w:lang w:val="en-US"/>
        </w:rPr>
      </w:r>
      <w:r/>
    </w:p>
    <w:p>
      <w:pPr>
        <w:rPr>
          <w:rFonts w:cs="Arial"/>
          <w:sz w:val="32"/>
          <w:szCs w:val="32"/>
          <w:lang w:val="en-US"/>
        </w:rPr>
      </w:pPr>
      <w:r>
        <w:rPr>
          <w:rFonts w:cs="Arial"/>
          <w:sz w:val="32"/>
          <w:szCs w:val="32"/>
          <w:lang w:val="en-US"/>
        </w:rPr>
      </w:r>
      <w:r/>
    </w:p>
    <w:p>
      <w:pPr>
        <w:rPr>
          <w:rFonts w:cs="Arial"/>
          <w:b/>
          <w:bCs/>
          <w:sz w:val="32"/>
          <w:szCs w:val="32"/>
          <w:lang w:val="en-US"/>
        </w:rPr>
      </w:pPr>
      <w:r/>
      <w:commentRangeStart w:id="0"/>
      <w:r>
        <w:rPr>
          <w:rFonts w:cs="Arial"/>
          <w:b/>
          <w:bCs/>
          <w:sz w:val="32"/>
          <w:szCs w:val="32"/>
          <w:lang w:val="en-US"/>
        </w:rPr>
        <w:t xml:space="preserve">Disclaimer</w:t>
      </w:r>
      <w:commentRangeEnd w:id="0"/>
      <w:r>
        <w:commentReference w:id="0"/>
      </w:r>
      <w:r>
        <w:rPr>
          <w:rFonts w:cs="Arial"/>
          <w:b/>
          <w:bCs/>
          <w:sz w:val="32"/>
          <w:szCs w:val="32"/>
          <w:lang w:val="en-US"/>
        </w:rPr>
        <w:t xml:space="preserve">:</w:t>
      </w:r>
      <w:r/>
    </w:p>
    <w:p>
      <w:pPr>
        <w:rPr>
          <w:rFonts w:cs="Arial"/>
          <w:szCs w:val="22"/>
          <w:lang w:val="en-US"/>
        </w:rPr>
      </w:pPr>
      <w:r>
        <w:rPr>
          <w:rFonts w:cs="Arial"/>
          <w:szCs w:val="22"/>
          <w:lang w:val="en-US"/>
        </w:rPr>
      </w:r>
      <w:r/>
    </w:p>
    <w:p>
      <w:pPr>
        <w:rPr>
          <w:shd w:val="clear" w:color="auto" w:fill="FFFFFF"/>
          <w:lang w:val="en-US"/>
        </w:rPr>
      </w:pPr>
      <w:r>
        <w:rPr>
          <w:shd w:val="clear" w:color="auto" w:fill="FFFFFF"/>
          <w:lang w:val="en-US"/>
        </w:rPr>
        <w:t xml:space="preserve">The European Commission's</w:t>
      </w:r>
      <w:ins w:id="37" w:author="Sebastio, Stefano                           Export License Required - US Collins" w:date="2023-06-06T12:03:00Z">
        <w:r>
          <w:rPr>
            <w:shd w:val="clear" w:color="auto" w:fill="FFFFFF"/>
            <w:lang w:val="en-US"/>
          </w:rPr>
          <w:t xml:space="preserve"> and Swiss SERI’s</w:t>
        </w:r>
      </w:ins>
      <w:r>
        <w:rPr>
          <w:shd w:val="clear" w:color="auto" w:fill="FFFFFF"/>
          <w:lang w:val="en-US"/>
        </w:rPr>
        <w:t xml:space="preserve"> support for the production of this publication does not constitute an endorsement of the contents, which reflect the views </w:t>
      </w:r>
      <w:del w:id="38" w:author="Sebastio, Stefano                           Export License Required - US Collins" w:date="2023-06-06T16:53:00Z">
        <w:r>
          <w:rPr>
            <w:shd w:val="clear" w:color="auto" w:fill="FFFFFF"/>
            <w:lang w:val="en-US"/>
          </w:rPr>
          <w:delText xml:space="preserve">only </w:delText>
        </w:r>
      </w:del>
      <w:r>
        <w:rPr>
          <w:shd w:val="clear" w:color="auto" w:fill="FFFFFF"/>
          <w:lang w:val="en-US"/>
        </w:rPr>
        <w:t xml:space="preserve">of the authors</w:t>
      </w:r>
      <w:ins w:id="39" w:author="Sebastio, Stefano                           Export License Required - US Collins" w:date="2023-06-06T16:53:00Z">
        <w:r>
          <w:rPr>
            <w:shd w:val="clear" w:color="auto" w:fill="FFFFFF"/>
            <w:lang w:val="en-US"/>
          </w:rPr>
          <w:t xml:space="preserve"> only</w:t>
        </w:r>
      </w:ins>
      <w:r>
        <w:rPr>
          <w:shd w:val="clear" w:color="auto" w:fill="FFFFFF"/>
          <w:lang w:val="en-US"/>
        </w:rPr>
        <w:t xml:space="preserve">, and</w:t>
      </w:r>
      <w:ins w:id="40" w:author="Sebastio, Stefano                           Export License Required - US Collins" w:date="2023-06-06T12:03:00Z">
        <w:r>
          <w:rPr>
            <w:shd w:val="clear" w:color="auto" w:fill="FFFFFF"/>
            <w:lang w:val="en-US"/>
          </w:rPr>
          <w:t xml:space="preserve"> </w:t>
        </w:r>
      </w:ins>
      <w:ins w:id="41" w:author="Sebastio, Stefano                           Export License Required - US Collins" w:date="2023-06-06T12:04:00Z">
        <w:r>
          <w:rPr>
            <w:shd w:val="clear" w:color="auto" w:fill="FFFFFF"/>
            <w:lang w:val="en-US"/>
          </w:rPr>
          <w:t xml:space="preserve">neither</w:t>
        </w:r>
      </w:ins>
      <w:r>
        <w:rPr>
          <w:shd w:val="clear" w:color="auto" w:fill="FFFFFF"/>
          <w:lang w:val="en-US"/>
        </w:rPr>
        <w:t xml:space="preserve"> the Commission</w:t>
      </w:r>
      <w:ins w:id="42" w:author="Sebastio, Stefano                           Export License Required - US Collins" w:date="2023-06-06T12:03:00Z">
        <w:r>
          <w:rPr>
            <w:shd w:val="clear" w:color="auto" w:fill="FFFFFF"/>
            <w:lang w:val="en-US"/>
          </w:rPr>
          <w:t xml:space="preserve"> nor the Swiss</w:t>
        </w:r>
      </w:ins>
      <w:ins w:id="43" w:author="Sebastio, Stefano                           Export License Required - US Collins" w:date="2023-06-06T12:04:00Z">
        <w:r>
          <w:rPr>
            <w:shd w:val="clear" w:color="auto" w:fill="FFFFFF"/>
            <w:lang w:val="en-US"/>
          </w:rPr>
          <w:t xml:space="preserve"> Confederation</w:t>
        </w:r>
      </w:ins>
      <w:r>
        <w:rPr>
          <w:shd w:val="clear" w:color="auto" w:fill="FFFFFF"/>
          <w:lang w:val="en-US"/>
        </w:rPr>
        <w:t xml:space="preserve"> can</w:t>
      </w:r>
      <w:del w:id="44" w:author="Sebastio, Stefano                           Export License Required - US Collins" w:date="2023-06-06T12:04:00Z">
        <w:r>
          <w:rPr>
            <w:shd w:val="clear" w:color="auto" w:fill="FFFFFF"/>
            <w:lang w:val="en-US"/>
          </w:rPr>
          <w:delText xml:space="preserve">not</w:delText>
        </w:r>
      </w:del>
      <w:r>
        <w:rPr>
          <w:shd w:val="clear" w:color="auto" w:fill="FFFFFF"/>
          <w:lang w:val="en-US"/>
        </w:rPr>
        <w:t xml:space="preserve"> be held responsible for any use which may be made of the information contained therein.</w:t>
      </w:r>
      <w:r/>
    </w:p>
    <w:p>
      <w:pPr>
        <w:rPr>
          <w:shd w:val="clear" w:color="auto" w:fill="FFFFFF"/>
          <w:lang w:val="en-US"/>
        </w:rPr>
      </w:pPr>
      <w:r>
        <w:rPr>
          <w:shd w:val="clear" w:color="auto" w:fill="FFFFFF"/>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bCs/>
          <w:szCs w:val="22"/>
        </w:rPr>
      </w:pPr>
      <w:r>
        <w:rPr>
          <w:rFonts w:cs="Arial"/>
          <w:b/>
          <w:bCs/>
          <w:sz w:val="22"/>
          <w:szCs w:val="22"/>
          <w:lang w:val="en-US"/>
        </w:rPr>
      </w:r>
      <w:r/>
    </w:p>
    <w:p>
      <w:pPr>
        <w:jc w:val="left"/>
        <w:rPr>
          <w:szCs w:val="22"/>
        </w:rPr>
      </w:pPr>
      <w:r/>
      <w:r/>
    </w:p>
    <w:p>
      <w:pPr>
        <w:jc w:val="left"/>
        <w:rPr>
          <w:szCs w:val="22"/>
        </w:rPr>
      </w:pPr>
      <w:r/>
      <w:r/>
    </w:p>
    <w:p>
      <w:pPr>
        <w:jc w:val="left"/>
        <w:rPr>
          <w:szCs w:val="22"/>
        </w:rPr>
      </w:pPr>
      <w:r/>
      <w:r/>
    </w:p>
    <w:p>
      <w:pPr>
        <w:jc w:val="left"/>
        <w:rPr>
          <w:szCs w:val="22"/>
        </w:rPr>
      </w:pPr>
      <w:r/>
      <w:r/>
    </w:p>
    <w:p>
      <w:pPr>
        <w:jc w:val="left"/>
        <w:rPr>
          <w:szCs w:val="22"/>
        </w:rPr>
      </w:pPr>
      <w:r/>
      <w:r/>
    </w:p>
    <w:p>
      <w:pPr>
        <w:jc w:val="left"/>
        <w:rPr>
          <w:szCs w:val="22"/>
        </w:rPr>
      </w:pPr>
      <w:r/>
      <w:r/>
    </w:p>
    <w:p>
      <w:pPr>
        <w:jc w:val="left"/>
        <w:rPr>
          <w:szCs w:val="22"/>
        </w:rPr>
      </w:pPr>
      <w:r/>
      <w:r/>
    </w:p>
    <w:p>
      <w:pPr>
        <w:jc w:val="left"/>
        <w:rPr>
          <w:szCs w:val="22"/>
        </w:rPr>
      </w:pPr>
      <w:r/>
      <w:r/>
    </w:p>
    <w:p>
      <w:pPr>
        <w:jc w:val="left"/>
        <w:rPr>
          <w:szCs w:val="22"/>
        </w:rPr>
      </w:pPr>
      <w:r/>
      <w:r/>
    </w:p>
    <w:p>
      <w:pPr>
        <w:jc w:val="left"/>
        <w:rPr>
          <w:rFonts w:cs="Arial"/>
          <w:b/>
          <w:sz w:val="22"/>
          <w:szCs w:val="22"/>
          <w:lang w:val="en-US"/>
        </w:rPr>
      </w:p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sdt>
      <w:sdtPr/>
      <w:sdtContent>
        <w:p>
          <w:pPr>
            <w:pStyle w:val="456"/>
          </w:pPr>
          <w:r>
            <w:t xml:space="preserve">Contents</w:t>
          </w:r>
          <w:r/>
        </w:p>
        <w:p>
          <w:pPr>
            <w:pStyle w:val="452"/>
            <w:rPr>
              <w:rFonts w:ascii="Calibri" w:hAnsi="Calibri" w:cs="Calibri" w:eastAsia="Calibri"/>
              <w:b w:val="false"/>
              <w:caps w:val="false"/>
              <w:sz w:val="22"/>
            </w:rPr>
          </w:pPr>
          <w:r>
            <w:rPr>
              <w:lang w:val="en-US"/>
            </w:rPr>
            <w:t xml:space="preserve">1</w:t>
          </w:r>
          <w:r>
            <w:rPr>
              <w:rFonts w:ascii="Calibri" w:hAnsi="Calibri" w:cs="Calibri" w:eastAsia="Calibri"/>
              <w:b w:val="false"/>
              <w:caps w:val="false"/>
              <w:sz w:val="22"/>
            </w:rPr>
            <w:tab/>
          </w:r>
          <w:r>
            <w:rPr>
              <w:lang w:val="en-US"/>
            </w:rPr>
            <w:t xml:space="preserve">Introduction</w:t>
          </w:r>
          <w:r>
            <w:tab/>
          </w:r>
          <w:r>
            <w:t xml:space="preserve">7</w:t>
          </w:r>
          <w:r/>
        </w:p>
        <w:p>
          <w:pPr>
            <w:pStyle w:val="453"/>
            <w:rPr>
              <w:rFonts w:ascii="Calibri" w:hAnsi="Calibri" w:cs="Calibri" w:eastAsia="Calibri"/>
              <w:color w:val="auto"/>
              <w:sz w:val="22"/>
            </w:rPr>
          </w:pPr>
          <w:r>
            <w:rPr>
              <w:lang w:val="en-US"/>
            </w:rPr>
            <w:t xml:space="preserve">1.1.</w:t>
          </w:r>
          <w:r>
            <w:rPr>
              <w:rFonts w:ascii="Calibri" w:hAnsi="Calibri" w:cs="Calibri" w:eastAsia="Calibri"/>
              <w:color w:val="auto"/>
              <w:sz w:val="22"/>
            </w:rPr>
            <w:tab/>
          </w:r>
          <w:r>
            <w:rPr>
              <w:lang w:val="en-US"/>
            </w:rPr>
            <w:t xml:space="preserve">Scope of the WP1</w:t>
          </w:r>
          <w:r>
            <w:tab/>
          </w:r>
          <w:r>
            <w:t xml:space="preserve">7</w:t>
          </w:r>
          <w:r/>
        </w:p>
        <w:p>
          <w:pPr>
            <w:pStyle w:val="453"/>
            <w:rPr>
              <w:rFonts w:ascii="Calibri" w:hAnsi="Calibri" w:cs="Calibri" w:eastAsia="Calibri"/>
              <w:color w:val="auto"/>
              <w:sz w:val="22"/>
            </w:rPr>
          </w:pPr>
          <w:r>
            <w:rPr>
              <w:lang w:val="en-US"/>
            </w:rPr>
            <w:t xml:space="preserve">1.2.</w:t>
          </w:r>
          <w:r>
            <w:rPr>
              <w:rFonts w:ascii="Calibri" w:hAnsi="Calibri" w:cs="Calibri" w:eastAsia="Calibri"/>
              <w:color w:val="auto"/>
              <w:sz w:val="22"/>
            </w:rPr>
            <w:tab/>
          </w:r>
          <w:r>
            <w:rPr>
              <w:lang w:val="en-US"/>
            </w:rPr>
            <w:t xml:space="preserve">Scope of the Deliverable</w:t>
          </w:r>
          <w:r>
            <w:tab/>
          </w:r>
          <w:r>
            <w:t xml:space="preserve">7</w:t>
          </w:r>
          <w:r/>
        </w:p>
        <w:p>
          <w:pPr>
            <w:pStyle w:val="453"/>
            <w:rPr>
              <w:rFonts w:ascii="Calibri" w:hAnsi="Calibri" w:cs="Calibri" w:eastAsia="Calibri"/>
              <w:color w:val="auto"/>
              <w:sz w:val="22"/>
            </w:rPr>
          </w:pPr>
          <w:r>
            <w:rPr>
              <w:lang w:val="en-US"/>
            </w:rPr>
            <w:t xml:space="preserve">1.3.</w:t>
          </w:r>
          <w:r>
            <w:rPr>
              <w:rFonts w:ascii="Calibri" w:hAnsi="Calibri" w:cs="Calibri" w:eastAsia="Calibri"/>
              <w:color w:val="auto"/>
              <w:sz w:val="22"/>
            </w:rPr>
            <w:tab/>
          </w:r>
          <w:r>
            <w:rPr>
              <w:lang w:val="en-US"/>
            </w:rPr>
            <w:t xml:space="preserve">Structure of the Deliverable</w:t>
          </w:r>
          <w:r>
            <w:tab/>
          </w:r>
          <w:r>
            <w:t xml:space="preserve">7</w:t>
          </w:r>
          <w:r/>
        </w:p>
        <w:p>
          <w:pPr>
            <w:pStyle w:val="467"/>
            <w:tabs>
              <w:tab w:val="left" w:pos="1320"/>
              <w:tab w:val="right" w:pos="9622"/>
            </w:tabs>
            <w:rPr>
              <w:rFonts w:ascii="Calibri" w:hAnsi="Calibri" w:cs="Calibri" w:eastAsia="Calibri"/>
              <w:color w:val="auto"/>
              <w:sz w:val="22"/>
              <w:lang w:val="en-GB"/>
            </w:rPr>
          </w:pPr>
          <w:r>
            <w:t xml:space="preserve">1.3.1.</w:t>
          </w:r>
          <w:r>
            <w:rPr>
              <w:rFonts w:ascii="Calibri" w:hAnsi="Calibri" w:cs="Calibri" w:eastAsia="Calibri"/>
              <w:color w:val="auto"/>
              <w:sz w:val="22"/>
              <w:lang w:val="en-GB"/>
            </w:rPr>
            <w:tab/>
          </w:r>
          <w:r>
            <w:t xml:space="preserve">Guide for the Reader</w:t>
          </w:r>
          <w:r>
            <w:tab/>
          </w:r>
          <w:r>
            <w:t xml:space="preserve">7</w:t>
          </w:r>
          <w:r/>
        </w:p>
        <w:p>
          <w:pPr>
            <w:pStyle w:val="452"/>
            <w:rPr>
              <w:rFonts w:ascii="Calibri" w:hAnsi="Calibri" w:cs="Calibri" w:eastAsia="Calibri"/>
              <w:b w:val="false"/>
              <w:caps w:val="false"/>
              <w:sz w:val="22"/>
            </w:rPr>
          </w:pPr>
          <w:r>
            <w:rPr>
              <w:lang w:val="en-US"/>
            </w:rPr>
            <w:t xml:space="preserve">2</w:t>
          </w:r>
          <w:r>
            <w:rPr>
              <w:rFonts w:ascii="Calibri" w:hAnsi="Calibri" w:cs="Calibri" w:eastAsia="Calibri"/>
              <w:b w:val="false"/>
              <w:caps w:val="false"/>
              <w:sz w:val="22"/>
            </w:rPr>
            <w:tab/>
          </w:r>
          <w:r>
            <w:rPr>
              <w:lang w:val="en-US"/>
            </w:rPr>
            <w:t xml:space="preserve">CERTIFY Security LifeCycle Methodology for Embedded Devices (Initial Ver.)</w:t>
          </w:r>
          <w:r>
            <w:tab/>
          </w:r>
          <w:r>
            <w:t xml:space="preserve">8</w:t>
          </w:r>
          <w:r/>
        </w:p>
        <w:p>
          <w:pPr>
            <w:pStyle w:val="453"/>
            <w:rPr>
              <w:rFonts w:ascii="Calibri" w:hAnsi="Calibri" w:cs="Calibri" w:eastAsia="Calibri"/>
              <w:color w:val="auto"/>
              <w:sz w:val="22"/>
            </w:rPr>
          </w:pPr>
          <w:r>
            <w:rPr>
              <w:lang w:val="en-US"/>
            </w:rPr>
            <w:t xml:space="preserve">2.1.</w:t>
          </w:r>
          <w:r>
            <w:rPr>
              <w:rFonts w:ascii="Calibri" w:hAnsi="Calibri" w:cs="Calibri" w:eastAsia="Calibri"/>
              <w:color w:val="auto"/>
              <w:sz w:val="22"/>
            </w:rPr>
            <w:tab/>
          </w:r>
          <w:r>
            <w:rPr>
              <w:lang w:val="en-US"/>
            </w:rPr>
            <w:t xml:space="preserve">How to Deal with Cyber-Security Changes</w:t>
          </w:r>
          <w:r>
            <w:tab/>
          </w:r>
          <w:r>
            <w:t xml:space="preserve">8</w:t>
          </w:r>
          <w:r/>
        </w:p>
        <w:p>
          <w:pPr>
            <w:pStyle w:val="453"/>
            <w:rPr>
              <w:rFonts w:ascii="Calibri" w:hAnsi="Calibri" w:cs="Calibri" w:eastAsia="Calibri"/>
              <w:color w:val="auto"/>
              <w:sz w:val="22"/>
            </w:rPr>
          </w:pPr>
          <w:r>
            <w:rPr>
              <w:lang w:val="en-US"/>
            </w:rPr>
            <w:t xml:space="preserve">2.2.</w:t>
          </w:r>
          <w:r>
            <w:rPr>
              <w:rFonts w:ascii="Calibri" w:hAnsi="Calibri" w:cs="Calibri" w:eastAsia="Calibri"/>
              <w:color w:val="auto"/>
              <w:sz w:val="22"/>
            </w:rPr>
            <w:tab/>
          </w:r>
          <w:r>
            <w:rPr>
              <w:lang w:val="en-US"/>
            </w:rPr>
            <w:t xml:space="preserve">Verification of the Level of Security </w:t>
          </w:r>
          <w:r>
            <w:tab/>
          </w:r>
          <w:r>
            <w:t xml:space="preserve">9</w:t>
          </w:r>
          <w:r/>
        </w:p>
        <w:p>
          <w:pPr>
            <w:pStyle w:val="453"/>
            <w:rPr>
              <w:rFonts w:ascii="Calibri" w:hAnsi="Calibri" w:cs="Calibri" w:eastAsia="Calibri"/>
              <w:color w:val="auto"/>
              <w:sz w:val="22"/>
            </w:rPr>
          </w:pPr>
          <w:r>
            <w:rPr>
              <w:lang w:val="en-US"/>
            </w:rPr>
            <w:t xml:space="preserve">2.3.</w:t>
          </w:r>
          <w:r>
            <w:rPr>
              <w:rFonts w:ascii="Calibri" w:hAnsi="Calibri" w:cs="Calibri" w:eastAsia="Calibri"/>
              <w:color w:val="auto"/>
              <w:sz w:val="22"/>
            </w:rPr>
            <w:tab/>
          </w:r>
          <w:r>
            <w:rPr>
              <w:lang w:val="en-US"/>
            </w:rPr>
            <w:t xml:space="preserve">Advancement Over Current Practices to Security Lifecycle Management, Certification and Evaluation</w:t>
          </w:r>
          <w:r>
            <w:tab/>
          </w:r>
          <w:r>
            <w:t xml:space="preserve">10</w:t>
          </w:r>
          <w:r/>
        </w:p>
        <w:p>
          <w:pPr>
            <w:pStyle w:val="453"/>
            <w:rPr>
              <w:rFonts w:ascii="Calibri" w:hAnsi="Calibri" w:cs="Calibri" w:eastAsia="Calibri"/>
              <w:color w:val="auto"/>
              <w:sz w:val="22"/>
            </w:rPr>
          </w:pPr>
          <w:r>
            <w:rPr>
              <w:lang w:val="en-US"/>
            </w:rPr>
            <w:t xml:space="preserve">2.4.</w:t>
          </w:r>
          <w:r>
            <w:rPr>
              <w:rFonts w:ascii="Calibri" w:hAnsi="Calibri" w:cs="Calibri" w:eastAsia="Calibri"/>
              <w:color w:val="auto"/>
              <w:sz w:val="22"/>
            </w:rPr>
            <w:tab/>
          </w:r>
          <w:r>
            <w:rPr>
              <w:lang w:val="en-US"/>
            </w:rPr>
            <w:t xml:space="preserve">Baseline for a Security (Re-)Certification</w:t>
          </w:r>
          <w:r>
            <w:tab/>
          </w:r>
          <w:r>
            <w:t xml:space="preserve">15</w:t>
          </w:r>
          <w:r/>
        </w:p>
        <w:p>
          <w:pPr>
            <w:pStyle w:val="452"/>
            <w:rPr>
              <w:rFonts w:ascii="Calibri" w:hAnsi="Calibri" w:cs="Calibri" w:eastAsia="Calibri"/>
              <w:b w:val="false"/>
              <w:caps w:val="false"/>
              <w:sz w:val="22"/>
            </w:rPr>
          </w:pPr>
          <w:r>
            <w:rPr>
              <w:lang w:val="en-US"/>
            </w:rPr>
            <w:t xml:space="preserve">3</w:t>
          </w:r>
          <w:r>
            <w:rPr>
              <w:rFonts w:ascii="Calibri" w:hAnsi="Calibri" w:cs="Calibri" w:eastAsia="Calibri"/>
              <w:b w:val="false"/>
              <w:caps w:val="false"/>
              <w:sz w:val="22"/>
            </w:rPr>
            <w:tab/>
          </w:r>
          <w:r>
            <w:t xml:space="preserve">Risk Evaluation Methodology &amp; Threat Modelling</w:t>
          </w:r>
          <w:r>
            <w:tab/>
          </w:r>
          <w:r>
            <w:t xml:space="preserve">16</w:t>
          </w:r>
          <w:r/>
        </w:p>
        <w:p>
          <w:pPr>
            <w:pStyle w:val="453"/>
            <w:rPr>
              <w:rFonts w:ascii="Calibri" w:hAnsi="Calibri" w:cs="Calibri" w:eastAsia="Calibri"/>
              <w:color w:val="auto"/>
              <w:sz w:val="22"/>
            </w:rPr>
          </w:pPr>
          <w:r>
            <w:t xml:space="preserve">3.1. 3-Step Approach</w:t>
          </w:r>
          <w:r>
            <w:tab/>
          </w:r>
          <w:r>
            <w:t xml:space="preserve">16</w:t>
          </w:r>
          <w:r/>
        </w:p>
        <w:p>
          <w:pPr>
            <w:pStyle w:val="453"/>
            <w:rPr>
              <w:rFonts w:ascii="Calibri" w:hAnsi="Calibri" w:cs="Calibri" w:eastAsia="Calibri"/>
              <w:color w:val="auto"/>
              <w:sz w:val="22"/>
            </w:rPr>
          </w:pPr>
          <w:r>
            <w:t xml:space="preserve">3.2. Threat Model: STRIDE</w:t>
          </w:r>
          <w:r>
            <w:tab/>
          </w:r>
          <w:r>
            <w:t xml:space="preserve">17</w:t>
          </w:r>
          <w:r/>
        </w:p>
        <w:p>
          <w:pPr>
            <w:pStyle w:val="453"/>
            <w:rPr>
              <w:rFonts w:ascii="Calibri" w:hAnsi="Calibri" w:cs="Calibri" w:eastAsia="Calibri"/>
              <w:color w:val="auto"/>
              <w:sz w:val="22"/>
            </w:rPr>
          </w:pPr>
          <w:r>
            <w:rPr>
              <w:rFonts w:cs="Calibri"/>
            </w:rPr>
            <w:t xml:space="preserve">3.3.  Asset Classification</w:t>
          </w:r>
          <w:r>
            <w:tab/>
          </w:r>
          <w:r>
            <w:t xml:space="preserve">17</w:t>
          </w:r>
          <w:r/>
        </w:p>
        <w:p>
          <w:pPr>
            <w:pStyle w:val="453"/>
            <w:rPr>
              <w:rFonts w:ascii="Calibri" w:hAnsi="Calibri" w:cs="Calibri" w:eastAsia="Calibri"/>
              <w:color w:val="auto"/>
              <w:sz w:val="22"/>
            </w:rPr>
          </w:pPr>
          <w:r>
            <w:rPr>
              <w:rFonts w:cs="Calibri"/>
            </w:rPr>
            <w:t xml:space="preserve">3.4. Legends</w:t>
          </w:r>
          <w:r>
            <w:tab/>
          </w:r>
          <w:r>
            <w:t xml:space="preserve">17</w:t>
          </w:r>
          <w:r/>
        </w:p>
        <w:p>
          <w:pPr>
            <w:pStyle w:val="467"/>
            <w:tabs>
              <w:tab w:val="left" w:pos="1320"/>
              <w:tab w:val="right" w:pos="9622"/>
            </w:tabs>
            <w:rPr>
              <w:rFonts w:ascii="Calibri" w:hAnsi="Calibri" w:cs="Calibri" w:eastAsia="Calibri"/>
              <w:color w:val="auto"/>
              <w:sz w:val="22"/>
              <w:lang w:val="en-GB"/>
            </w:rPr>
          </w:pPr>
          <w:r>
            <w:rPr>
              <w:rFonts w:cs="Calibri"/>
            </w:rPr>
            <w:t xml:space="preserve">3.4.1.</w:t>
          </w:r>
          <w:r>
            <w:rPr>
              <w:rFonts w:ascii="Calibri" w:hAnsi="Calibri" w:cs="Calibri" w:eastAsia="Calibri"/>
              <w:color w:val="auto"/>
              <w:sz w:val="22"/>
              <w:lang w:val="en-GB"/>
            </w:rPr>
            <w:tab/>
          </w:r>
          <w:r>
            <w:rPr>
              <w:rFonts w:cs="Calibri"/>
            </w:rPr>
            <w:t xml:space="preserve">Impact</w:t>
          </w:r>
          <w:r>
            <w:tab/>
          </w:r>
          <w:r>
            <w:t xml:space="preserve">17</w:t>
          </w:r>
          <w:r/>
        </w:p>
        <w:p>
          <w:pPr>
            <w:pStyle w:val="467"/>
            <w:tabs>
              <w:tab w:val="left" w:pos="1320"/>
              <w:tab w:val="right" w:pos="9622"/>
            </w:tabs>
            <w:rPr>
              <w:rFonts w:ascii="Calibri" w:hAnsi="Calibri" w:cs="Calibri" w:eastAsia="Calibri"/>
              <w:color w:val="auto"/>
              <w:sz w:val="22"/>
              <w:lang w:val="en-GB"/>
            </w:rPr>
          </w:pPr>
          <w:r>
            <w:rPr>
              <w:rFonts w:cs="Calibri"/>
            </w:rPr>
            <w:t xml:space="preserve">3.4.2. </w:t>
          </w:r>
          <w:r>
            <w:rPr>
              <w:rFonts w:ascii="Calibri" w:hAnsi="Calibri" w:cs="Calibri" w:eastAsia="Calibri"/>
              <w:color w:val="auto"/>
              <w:sz w:val="22"/>
              <w:lang w:val="en-GB"/>
            </w:rPr>
            <w:tab/>
          </w:r>
          <w:r>
            <w:rPr>
              <w:rFonts w:cs="Calibri"/>
            </w:rPr>
            <w:t xml:space="preserve">Likelihood</w:t>
          </w:r>
          <w:r>
            <w:tab/>
          </w:r>
          <w:r>
            <w:t xml:space="preserve">18</w:t>
          </w:r>
          <w:r/>
        </w:p>
        <w:p>
          <w:pPr>
            <w:pStyle w:val="467"/>
            <w:tabs>
              <w:tab w:val="right" w:pos="9622"/>
            </w:tabs>
            <w:rPr>
              <w:rFonts w:ascii="Calibri" w:hAnsi="Calibri" w:cs="Calibri" w:eastAsia="Calibri"/>
              <w:color w:val="auto"/>
              <w:sz w:val="22"/>
              <w:lang w:val="en-GB"/>
            </w:rPr>
          </w:pPr>
          <w:r>
            <w:rPr>
              <w:rFonts w:cs="Calibri"/>
            </w:rPr>
            <w:t xml:space="preserve">3.4.3. Risk Scoring</w:t>
          </w:r>
          <w:r>
            <w:tab/>
          </w:r>
          <w:r>
            <w:t xml:space="preserve">19</w:t>
          </w:r>
          <w:r/>
        </w:p>
        <w:p>
          <w:pPr>
            <w:pStyle w:val="467"/>
            <w:tabs>
              <w:tab w:val="right" w:pos="9622"/>
            </w:tabs>
            <w:rPr>
              <w:rFonts w:ascii="Calibri" w:hAnsi="Calibri" w:cs="Calibri" w:eastAsia="Calibri"/>
              <w:color w:val="auto"/>
              <w:sz w:val="22"/>
              <w:lang w:val="en-GB"/>
            </w:rPr>
          </w:pPr>
          <w:r>
            <w:rPr>
              <w:rFonts w:cs="Calibri"/>
            </w:rPr>
            <w:t xml:space="preserve">3.4.4. Risk Qualification</w:t>
          </w:r>
          <w:r>
            <w:tab/>
          </w:r>
          <w:r>
            <w:t xml:space="preserve">20</w:t>
          </w:r>
          <w:r/>
        </w:p>
        <w:p>
          <w:pPr>
            <w:pStyle w:val="452"/>
            <w:rPr>
              <w:rFonts w:ascii="Calibri" w:hAnsi="Calibri" w:cs="Calibri" w:eastAsia="Calibri"/>
              <w:b w:val="false"/>
              <w:caps w:val="false"/>
              <w:sz w:val="22"/>
            </w:rPr>
          </w:pPr>
          <w:r>
            <w:rPr>
              <w:lang w:val="en-US"/>
            </w:rPr>
            <w:t xml:space="preserve">4</w:t>
          </w:r>
          <w:r>
            <w:rPr>
              <w:rFonts w:ascii="Calibri" w:hAnsi="Calibri" w:cs="Calibri" w:eastAsia="Calibri"/>
              <w:b w:val="false"/>
              <w:caps w:val="false"/>
              <w:sz w:val="22"/>
            </w:rPr>
            <w:tab/>
          </w:r>
          <w:r>
            <w:rPr>
              <w:shd w:val="clear" w:color="auto" w:fill="FFFFFF"/>
              <w:lang w:val="en-US"/>
            </w:rPr>
            <w:t xml:space="preserve">Use Case 1 </w:t>
          </w:r>
          <w:r>
            <w:rPr>
              <w:shd w:val="clear" w:color="auto" w:fill="FFFFFF"/>
              <w:lang w:val="en-US"/>
            </w:rPr>
            <w:noBreakHyphen/>
            <w:t xml:space="preserve"> Connected Cabin System: Requirements and Threat Models</w:t>
          </w:r>
          <w:r>
            <w:tab/>
          </w:r>
          <w:r>
            <w:t xml:space="preserve">21</w:t>
          </w:r>
          <w:r/>
        </w:p>
        <w:p>
          <w:pPr>
            <w:pStyle w:val="453"/>
            <w:rPr>
              <w:rFonts w:ascii="Calibri" w:hAnsi="Calibri" w:cs="Calibri" w:eastAsia="Calibri"/>
              <w:color w:val="auto"/>
              <w:sz w:val="22"/>
            </w:rPr>
          </w:pPr>
          <w:r>
            <w:rPr>
              <w:lang w:val="en-US"/>
            </w:rPr>
            <w:t xml:space="preserve">4.1.</w:t>
          </w:r>
          <w:r>
            <w:rPr>
              <w:rFonts w:ascii="Calibri" w:hAnsi="Calibri" w:cs="Calibri" w:eastAsia="Calibri"/>
              <w:color w:val="auto"/>
              <w:sz w:val="22"/>
            </w:rPr>
            <w:tab/>
          </w:r>
          <w:r>
            <w:rPr>
              <w:lang w:val="en-US"/>
            </w:rPr>
            <w:t xml:space="preserve">Use case description</w:t>
          </w:r>
          <w:r>
            <w:tab/>
          </w:r>
          <w:r>
            <w:t xml:space="preserve">21</w:t>
          </w:r>
          <w:r/>
        </w:p>
        <w:p>
          <w:pPr>
            <w:pStyle w:val="467"/>
            <w:tabs>
              <w:tab w:val="left" w:pos="1320"/>
              <w:tab w:val="right" w:pos="9622"/>
            </w:tabs>
            <w:rPr>
              <w:rFonts w:ascii="Calibri" w:hAnsi="Calibri" w:cs="Calibri" w:eastAsia="Calibri"/>
              <w:color w:val="auto"/>
              <w:sz w:val="22"/>
              <w:lang w:val="en-GB"/>
            </w:rPr>
          </w:pPr>
          <w:r>
            <w:t xml:space="preserve">4.1.1.</w:t>
          </w:r>
          <w:r>
            <w:rPr>
              <w:rFonts w:ascii="Calibri" w:hAnsi="Calibri" w:cs="Calibri" w:eastAsia="Calibri"/>
              <w:color w:val="auto"/>
              <w:sz w:val="22"/>
              <w:lang w:val="en-GB"/>
            </w:rPr>
            <w:tab/>
          </w:r>
          <w:r>
            <w:t xml:space="preserve">Domain</w:t>
          </w:r>
          <w:r>
            <w:tab/>
          </w:r>
          <w:r>
            <w:t xml:space="preserve">21</w:t>
          </w:r>
          <w:r/>
        </w:p>
        <w:p>
          <w:pPr>
            <w:pStyle w:val="467"/>
            <w:tabs>
              <w:tab w:val="left" w:pos="1320"/>
              <w:tab w:val="right" w:pos="9622"/>
            </w:tabs>
            <w:rPr>
              <w:rFonts w:ascii="Calibri" w:hAnsi="Calibri" w:cs="Calibri" w:eastAsia="Calibri"/>
              <w:color w:val="auto"/>
              <w:sz w:val="22"/>
              <w:lang w:val="en-GB"/>
            </w:rPr>
          </w:pPr>
          <w:r>
            <w:t xml:space="preserve">4.1.2.</w:t>
          </w:r>
          <w:r>
            <w:rPr>
              <w:rFonts w:ascii="Calibri" w:hAnsi="Calibri" w:cs="Calibri" w:eastAsia="Calibri"/>
              <w:color w:val="auto"/>
              <w:sz w:val="22"/>
              <w:lang w:val="en-GB"/>
            </w:rPr>
            <w:tab/>
          </w:r>
          <w:r>
            <w:t xml:space="preserve">Actors</w:t>
          </w:r>
          <w:r>
            <w:tab/>
          </w:r>
          <w:r>
            <w:t xml:space="preserve">21</w:t>
          </w:r>
          <w:r/>
        </w:p>
        <w:p>
          <w:pPr>
            <w:pStyle w:val="467"/>
            <w:tabs>
              <w:tab w:val="left" w:pos="1320"/>
              <w:tab w:val="right" w:pos="9622"/>
            </w:tabs>
            <w:rPr>
              <w:rFonts w:ascii="Calibri" w:hAnsi="Calibri" w:cs="Calibri" w:eastAsia="Calibri"/>
              <w:color w:val="auto"/>
              <w:sz w:val="22"/>
              <w:lang w:val="en-GB"/>
            </w:rPr>
          </w:pPr>
          <w:r>
            <w:t xml:space="preserve">4.1.3.</w:t>
          </w:r>
          <w:r>
            <w:rPr>
              <w:rFonts w:ascii="Calibri" w:hAnsi="Calibri" w:cs="Calibri" w:eastAsia="Calibri"/>
              <w:color w:val="auto"/>
              <w:sz w:val="22"/>
              <w:lang w:val="en-GB"/>
            </w:rPr>
            <w:tab/>
          </w:r>
          <w:r>
            <w:t xml:space="preserve">System Under Analysis</w:t>
          </w:r>
          <w:r>
            <w:tab/>
          </w:r>
          <w:r>
            <w:t xml:space="preserve">21</w:t>
          </w:r>
          <w:r/>
        </w:p>
        <w:p>
          <w:pPr>
            <w:pStyle w:val="467"/>
            <w:tabs>
              <w:tab w:val="left" w:pos="1320"/>
              <w:tab w:val="right" w:pos="9622"/>
            </w:tabs>
            <w:rPr>
              <w:rFonts w:ascii="Calibri" w:hAnsi="Calibri" w:cs="Calibri" w:eastAsia="Calibri"/>
              <w:color w:val="auto"/>
              <w:sz w:val="22"/>
              <w:lang w:val="en-GB"/>
            </w:rPr>
          </w:pPr>
          <w:r>
            <w:t xml:space="preserve">4.1.4.</w:t>
          </w:r>
          <w:r>
            <w:rPr>
              <w:rFonts w:ascii="Calibri" w:hAnsi="Calibri" w:cs="Calibri" w:eastAsia="Calibri"/>
              <w:color w:val="auto"/>
              <w:sz w:val="22"/>
              <w:lang w:val="en-GB"/>
            </w:rPr>
            <w:tab/>
          </w:r>
          <w:r>
            <w:t xml:space="preserve">Key Scenarios</w:t>
          </w:r>
          <w:r>
            <w:tab/>
          </w:r>
          <w:r>
            <w:t xml:space="preserve">23</w:t>
          </w:r>
          <w:r/>
        </w:p>
        <w:p>
          <w:pPr>
            <w:pStyle w:val="467"/>
            <w:tabs>
              <w:tab w:val="left" w:pos="1320"/>
              <w:tab w:val="right" w:pos="9622"/>
            </w:tabs>
            <w:rPr>
              <w:rFonts w:ascii="Calibri" w:hAnsi="Calibri" w:cs="Calibri" w:eastAsia="Calibri"/>
              <w:color w:val="auto"/>
              <w:sz w:val="22"/>
              <w:lang w:val="en-GB"/>
            </w:rPr>
          </w:pPr>
          <w:r>
            <w:t xml:space="preserve">4.1.5.</w:t>
          </w:r>
          <w:r>
            <w:rPr>
              <w:rFonts w:ascii="Calibri" w:hAnsi="Calibri" w:cs="Calibri" w:eastAsia="Calibri"/>
              <w:color w:val="auto"/>
              <w:sz w:val="22"/>
              <w:lang w:val="en-GB"/>
            </w:rPr>
            <w:tab/>
          </w:r>
          <w:r>
            <w:t xml:space="preserve">Security Requirements and Technologies</w:t>
          </w:r>
          <w:r>
            <w:tab/>
          </w:r>
          <w:r>
            <w:t xml:space="preserve">32</w:t>
          </w:r>
          <w:r/>
        </w:p>
        <w:p>
          <w:pPr>
            <w:pStyle w:val="467"/>
            <w:tabs>
              <w:tab w:val="left" w:pos="1320"/>
              <w:tab w:val="right" w:pos="9622"/>
            </w:tabs>
            <w:rPr>
              <w:rFonts w:ascii="Calibri" w:hAnsi="Calibri" w:cs="Calibri" w:eastAsia="Calibri"/>
              <w:color w:val="auto"/>
              <w:sz w:val="22"/>
              <w:lang w:val="en-GB"/>
            </w:rPr>
          </w:pPr>
          <w:r>
            <w:t xml:space="preserve">4.1.6.</w:t>
          </w:r>
          <w:r>
            <w:rPr>
              <w:rFonts w:ascii="Calibri" w:hAnsi="Calibri" w:cs="Calibri" w:eastAsia="Calibri"/>
              <w:color w:val="auto"/>
              <w:sz w:val="22"/>
              <w:lang w:val="en-GB"/>
            </w:rPr>
            <w:tab/>
          </w:r>
          <w:r>
            <w:t xml:space="preserve">Applicable Regulations, Best Practices and Standards</w:t>
          </w:r>
          <w:r>
            <w:tab/>
          </w:r>
          <w:r>
            <w:t xml:space="preserve">33</w:t>
          </w:r>
          <w:r/>
        </w:p>
        <w:p>
          <w:pPr>
            <w:pStyle w:val="453"/>
            <w:rPr>
              <w:rFonts w:ascii="Calibri" w:hAnsi="Calibri" w:cs="Calibri" w:eastAsia="Calibri"/>
              <w:color w:val="auto"/>
              <w:sz w:val="22"/>
            </w:rPr>
          </w:pPr>
          <w:r>
            <w:rPr>
              <w:lang w:val="en-US"/>
            </w:rPr>
            <w:t xml:space="preserve">4.2.</w:t>
          </w:r>
          <w:r>
            <w:rPr>
              <w:rFonts w:ascii="Calibri" w:hAnsi="Calibri" w:cs="Calibri" w:eastAsia="Calibri"/>
              <w:color w:val="auto"/>
              <w:sz w:val="22"/>
            </w:rPr>
            <w:tab/>
          </w:r>
          <w:r>
            <w:rPr>
              <w:lang w:val="en-US"/>
            </w:rPr>
            <w:t xml:space="preserve">Security Risk Assessment</w:t>
          </w:r>
          <w:r>
            <w:tab/>
          </w:r>
          <w:r>
            <w:t xml:space="preserve">35</w:t>
          </w:r>
          <w:r/>
        </w:p>
        <w:p>
          <w:pPr>
            <w:pStyle w:val="467"/>
            <w:tabs>
              <w:tab w:val="left" w:pos="1320"/>
              <w:tab w:val="right" w:pos="9622"/>
            </w:tabs>
            <w:rPr>
              <w:rFonts w:ascii="Calibri" w:hAnsi="Calibri" w:cs="Calibri" w:eastAsia="Calibri"/>
              <w:color w:val="auto"/>
              <w:sz w:val="22"/>
              <w:lang w:val="en-GB"/>
            </w:rPr>
          </w:pPr>
          <w:r>
            <w:t xml:space="preserve">4.2.1.</w:t>
          </w:r>
          <w:r>
            <w:rPr>
              <w:rFonts w:ascii="Calibri" w:hAnsi="Calibri" w:cs="Calibri" w:eastAsia="Calibri"/>
              <w:color w:val="auto"/>
              <w:sz w:val="22"/>
              <w:lang w:val="en-GB"/>
            </w:rPr>
            <w:tab/>
          </w:r>
          <w:r>
            <w:t xml:space="preserve">Security Objectives</w:t>
          </w:r>
          <w:r>
            <w:tab/>
          </w:r>
          <w:r>
            <w:t xml:space="preserve">35</w:t>
          </w:r>
          <w:r/>
        </w:p>
        <w:p>
          <w:pPr>
            <w:pStyle w:val="467"/>
            <w:tabs>
              <w:tab w:val="left" w:pos="1320"/>
              <w:tab w:val="right" w:pos="9622"/>
            </w:tabs>
            <w:rPr>
              <w:rFonts w:ascii="Calibri" w:hAnsi="Calibri" w:cs="Calibri" w:eastAsia="Calibri"/>
              <w:color w:val="auto"/>
              <w:sz w:val="22"/>
              <w:lang w:val="en-GB"/>
            </w:rPr>
          </w:pPr>
          <w:r>
            <w:t xml:space="preserve">4.2.2.</w:t>
          </w:r>
          <w:r>
            <w:rPr>
              <w:rFonts w:ascii="Calibri" w:hAnsi="Calibri" w:cs="Calibri" w:eastAsia="Calibri"/>
              <w:color w:val="auto"/>
              <w:sz w:val="22"/>
              <w:lang w:val="en-GB"/>
            </w:rPr>
            <w:tab/>
          </w:r>
          <w:r>
            <w:t xml:space="preserve">Scoping, Assumptions and Security Boundaries</w:t>
          </w:r>
          <w:r>
            <w:tab/>
          </w:r>
          <w:r>
            <w:t xml:space="preserve">35</w:t>
          </w:r>
          <w:r/>
        </w:p>
        <w:p>
          <w:pPr>
            <w:pStyle w:val="467"/>
            <w:tabs>
              <w:tab w:val="left" w:pos="1320"/>
              <w:tab w:val="right" w:pos="9622"/>
            </w:tabs>
            <w:rPr>
              <w:rFonts w:ascii="Calibri" w:hAnsi="Calibri" w:cs="Calibri" w:eastAsia="Calibri"/>
              <w:color w:val="auto"/>
              <w:sz w:val="22"/>
              <w:lang w:val="en-GB"/>
            </w:rPr>
          </w:pPr>
          <w:r>
            <w:t xml:space="preserve">4.2.3.</w:t>
          </w:r>
          <w:r>
            <w:rPr>
              <w:rFonts w:ascii="Calibri" w:hAnsi="Calibri" w:cs="Calibri" w:eastAsia="Calibri"/>
              <w:color w:val="auto"/>
              <w:sz w:val="22"/>
              <w:lang w:val="en-GB"/>
            </w:rPr>
            <w:tab/>
          </w:r>
          <w:r>
            <w:t xml:space="preserve">Assets</w:t>
          </w:r>
          <w:r>
            <w:tab/>
          </w:r>
          <w:r>
            <w:t xml:space="preserve">39</w:t>
          </w:r>
          <w:r/>
        </w:p>
        <w:p>
          <w:pPr>
            <w:pStyle w:val="467"/>
            <w:tabs>
              <w:tab w:val="left" w:pos="1320"/>
              <w:tab w:val="right" w:pos="9622"/>
            </w:tabs>
            <w:rPr>
              <w:rFonts w:ascii="Calibri" w:hAnsi="Calibri" w:cs="Calibri" w:eastAsia="Calibri"/>
              <w:color w:val="auto"/>
              <w:sz w:val="22"/>
              <w:lang w:val="en-GB"/>
            </w:rPr>
          </w:pPr>
          <w:r>
            <w:t xml:space="preserve">4.2.4.</w:t>
          </w:r>
          <w:r>
            <w:rPr>
              <w:rFonts w:ascii="Calibri" w:hAnsi="Calibri" w:cs="Calibri" w:eastAsia="Calibri"/>
              <w:color w:val="auto"/>
              <w:sz w:val="22"/>
              <w:lang w:val="en-GB"/>
            </w:rPr>
            <w:tab/>
          </w:r>
          <w:r>
            <w:t xml:space="preserve">Relevant Threats in the State of the Art</w:t>
          </w:r>
          <w:r>
            <w:tab/>
          </w:r>
          <w:r>
            <w:t xml:space="preserve">41</w:t>
          </w:r>
          <w:r/>
        </w:p>
        <w:p>
          <w:pPr>
            <w:pStyle w:val="467"/>
            <w:tabs>
              <w:tab w:val="left" w:pos="1320"/>
              <w:tab w:val="right" w:pos="9622"/>
            </w:tabs>
            <w:rPr>
              <w:rFonts w:ascii="Calibri" w:hAnsi="Calibri" w:cs="Calibri" w:eastAsia="Calibri"/>
              <w:color w:val="auto"/>
              <w:sz w:val="22"/>
              <w:lang w:val="en-GB"/>
            </w:rPr>
          </w:pPr>
          <w:r>
            <w:t xml:space="preserve">4.2.5.</w:t>
          </w:r>
          <w:r>
            <w:rPr>
              <w:rFonts w:ascii="Calibri" w:hAnsi="Calibri" w:cs="Calibri" w:eastAsia="Calibri"/>
              <w:color w:val="auto"/>
              <w:sz w:val="22"/>
              <w:lang w:val="en-GB"/>
            </w:rPr>
            <w:tab/>
          </w:r>
          <w:r>
            <w:t xml:space="preserve">Threat Modeling</w:t>
          </w:r>
          <w:r>
            <w:tab/>
          </w:r>
          <w:r>
            <w:t xml:space="preserve">43</w:t>
          </w:r>
          <w:r/>
        </w:p>
        <w:p>
          <w:pPr>
            <w:pStyle w:val="467"/>
            <w:tabs>
              <w:tab w:val="left" w:pos="1320"/>
              <w:tab w:val="right" w:pos="9622"/>
            </w:tabs>
            <w:rPr>
              <w:rFonts w:ascii="Calibri" w:hAnsi="Calibri" w:cs="Calibri" w:eastAsia="Calibri"/>
              <w:color w:val="auto"/>
              <w:sz w:val="22"/>
              <w:lang w:val="en-GB"/>
            </w:rPr>
          </w:pPr>
          <w:r>
            <w:t xml:space="preserve">4.2.6.</w:t>
          </w:r>
          <w:r>
            <w:rPr>
              <w:rFonts w:ascii="Calibri" w:hAnsi="Calibri" w:cs="Calibri" w:eastAsia="Calibri"/>
              <w:color w:val="auto"/>
              <w:sz w:val="22"/>
              <w:lang w:val="en-GB"/>
            </w:rPr>
            <w:tab/>
          </w:r>
          <w:r>
            <w:t xml:space="preserve">Threat Scenarios</w:t>
          </w:r>
          <w:r>
            <w:tab/>
          </w:r>
          <w:r>
            <w:t xml:space="preserve">43</w:t>
          </w:r>
          <w:r/>
        </w:p>
        <w:p>
          <w:pPr>
            <w:pStyle w:val="467"/>
            <w:tabs>
              <w:tab w:val="left" w:pos="1320"/>
              <w:tab w:val="right" w:pos="9622"/>
            </w:tabs>
            <w:rPr>
              <w:rFonts w:ascii="Calibri" w:hAnsi="Calibri" w:cs="Calibri" w:eastAsia="Calibri"/>
              <w:color w:val="auto"/>
              <w:sz w:val="22"/>
              <w:lang w:val="en-GB"/>
            </w:rPr>
          </w:pPr>
          <w:r>
            <w:t xml:space="preserve">4.2.7.</w:t>
          </w:r>
          <w:r>
            <w:rPr>
              <w:rFonts w:ascii="Calibri" w:hAnsi="Calibri" w:cs="Calibri" w:eastAsia="Calibri"/>
              <w:color w:val="auto"/>
              <w:sz w:val="22"/>
              <w:lang w:val="en-GB"/>
            </w:rPr>
            <w:tab/>
          </w:r>
          <w:r>
            <w:t xml:space="preserve">Risk Evaluation and Mitigations</w:t>
          </w:r>
          <w:r>
            <w:tab/>
          </w:r>
          <w:r>
            <w:t xml:space="preserve">53</w:t>
          </w:r>
          <w:r/>
        </w:p>
        <w:p>
          <w:pPr>
            <w:pStyle w:val="452"/>
            <w:rPr>
              <w:rFonts w:ascii="Calibri" w:hAnsi="Calibri" w:cs="Calibri" w:eastAsia="Calibri"/>
              <w:b w:val="false"/>
              <w:caps w:val="false"/>
              <w:sz w:val="22"/>
            </w:rPr>
          </w:pPr>
          <w:r>
            <w:rPr>
              <w:lang w:val="en-US"/>
            </w:rPr>
            <w:t xml:space="preserve">5</w:t>
          </w:r>
          <w:r>
            <w:rPr>
              <w:rFonts w:ascii="Calibri" w:hAnsi="Calibri" w:cs="Calibri" w:eastAsia="Calibri"/>
              <w:b w:val="false"/>
              <w:caps w:val="false"/>
              <w:sz w:val="22"/>
            </w:rPr>
            <w:tab/>
          </w:r>
          <w:r>
            <w:rPr>
              <w:shd w:val="clear" w:color="auto" w:fill="FFFFFF"/>
              <w:lang w:val="en-US"/>
            </w:rPr>
            <w:t xml:space="preserve">Use Case 2 </w:t>
          </w:r>
          <w:r>
            <w:rPr>
              <w:shd w:val="clear" w:color="auto" w:fill="FFFFFF"/>
              <w:lang w:val="en-US"/>
            </w:rPr>
            <w:noBreakHyphen/>
            <w:t xml:space="preserve"> Smart Micro-Factories: Requirements and Threat Models</w:t>
          </w:r>
          <w:r>
            <w:tab/>
          </w:r>
          <w:r>
            <w:t xml:space="preserve">56</w:t>
          </w:r>
          <w:r/>
        </w:p>
        <w:p>
          <w:pPr>
            <w:pStyle w:val="453"/>
            <w:rPr>
              <w:rFonts w:ascii="Calibri" w:hAnsi="Calibri" w:cs="Calibri" w:eastAsia="Calibri"/>
              <w:color w:val="auto"/>
              <w:sz w:val="22"/>
            </w:rPr>
          </w:pPr>
          <w:r>
            <w:rPr>
              <w:lang w:val="en-US"/>
            </w:rPr>
            <w:t xml:space="preserve">5.1.</w:t>
          </w:r>
          <w:r>
            <w:rPr>
              <w:rFonts w:ascii="Calibri" w:hAnsi="Calibri" w:cs="Calibri" w:eastAsia="Calibri"/>
              <w:color w:val="auto"/>
              <w:sz w:val="22"/>
            </w:rPr>
            <w:tab/>
          </w:r>
          <w:r>
            <w:rPr>
              <w:lang w:val="en-US"/>
            </w:rPr>
            <w:t xml:space="preserve">Use case description</w:t>
          </w:r>
          <w:r>
            <w:tab/>
          </w:r>
          <w:r>
            <w:t xml:space="preserve">56</w:t>
          </w:r>
          <w:r/>
        </w:p>
        <w:p>
          <w:pPr>
            <w:pStyle w:val="467"/>
            <w:tabs>
              <w:tab w:val="left" w:pos="1320"/>
              <w:tab w:val="right" w:pos="9622"/>
            </w:tabs>
            <w:rPr>
              <w:rFonts w:ascii="Calibri" w:hAnsi="Calibri" w:cs="Calibri" w:eastAsia="Calibri"/>
              <w:color w:val="auto"/>
              <w:sz w:val="22"/>
              <w:lang w:val="en-GB"/>
            </w:rPr>
          </w:pPr>
          <w:r>
            <w:t xml:space="preserve">5.1.1.</w:t>
          </w:r>
          <w:r>
            <w:rPr>
              <w:rFonts w:ascii="Calibri" w:hAnsi="Calibri" w:cs="Calibri" w:eastAsia="Calibri"/>
              <w:color w:val="auto"/>
              <w:sz w:val="22"/>
              <w:lang w:val="en-GB"/>
            </w:rPr>
            <w:tab/>
          </w:r>
          <w:r>
            <w:t xml:space="preserve">Domain</w:t>
          </w:r>
          <w:r>
            <w:tab/>
          </w:r>
          <w:r>
            <w:t xml:space="preserve">56</w:t>
          </w:r>
          <w:r/>
        </w:p>
        <w:p>
          <w:pPr>
            <w:pStyle w:val="467"/>
            <w:tabs>
              <w:tab w:val="left" w:pos="1320"/>
              <w:tab w:val="right" w:pos="9622"/>
            </w:tabs>
            <w:rPr>
              <w:rFonts w:ascii="Calibri" w:hAnsi="Calibri" w:cs="Calibri" w:eastAsia="Calibri"/>
              <w:color w:val="auto"/>
              <w:sz w:val="22"/>
              <w:lang w:val="en-GB"/>
            </w:rPr>
          </w:pPr>
          <w:r>
            <w:t xml:space="preserve">5.1.2.</w:t>
          </w:r>
          <w:r>
            <w:rPr>
              <w:rFonts w:ascii="Calibri" w:hAnsi="Calibri" w:cs="Calibri" w:eastAsia="Calibri"/>
              <w:color w:val="auto"/>
              <w:sz w:val="22"/>
              <w:lang w:val="en-GB"/>
            </w:rPr>
            <w:tab/>
          </w:r>
          <w:r>
            <w:t xml:space="preserve">Actors</w:t>
          </w:r>
          <w:r>
            <w:tab/>
          </w:r>
          <w:r>
            <w:t xml:space="preserve">56</w:t>
          </w:r>
          <w:r/>
        </w:p>
        <w:p>
          <w:pPr>
            <w:pStyle w:val="467"/>
            <w:tabs>
              <w:tab w:val="left" w:pos="1320"/>
              <w:tab w:val="right" w:pos="9622"/>
            </w:tabs>
            <w:rPr>
              <w:rFonts w:ascii="Calibri" w:hAnsi="Calibri" w:cs="Calibri" w:eastAsia="Calibri"/>
              <w:color w:val="auto"/>
              <w:sz w:val="22"/>
              <w:lang w:val="en-GB"/>
            </w:rPr>
          </w:pPr>
          <w:r>
            <w:t xml:space="preserve">5.1.3.</w:t>
          </w:r>
          <w:r>
            <w:rPr>
              <w:rFonts w:ascii="Calibri" w:hAnsi="Calibri" w:cs="Calibri" w:eastAsia="Calibri"/>
              <w:color w:val="auto"/>
              <w:sz w:val="22"/>
              <w:lang w:val="en-GB"/>
            </w:rPr>
            <w:tab/>
          </w:r>
          <w:r>
            <w:t xml:space="preserve">System Under Analysis</w:t>
          </w:r>
          <w:r>
            <w:tab/>
          </w:r>
          <w:r>
            <w:t xml:space="preserve">57</w:t>
          </w:r>
          <w:r/>
        </w:p>
        <w:p>
          <w:pPr>
            <w:pStyle w:val="467"/>
            <w:tabs>
              <w:tab w:val="left" w:pos="1320"/>
              <w:tab w:val="right" w:pos="9622"/>
            </w:tabs>
            <w:rPr>
              <w:rFonts w:ascii="Calibri" w:hAnsi="Calibri" w:cs="Calibri" w:eastAsia="Calibri"/>
              <w:color w:val="auto"/>
              <w:sz w:val="22"/>
              <w:lang w:val="en-GB"/>
            </w:rPr>
          </w:pPr>
          <w:r>
            <w:t xml:space="preserve">5.1.4.</w:t>
          </w:r>
          <w:r>
            <w:rPr>
              <w:rFonts w:ascii="Calibri" w:hAnsi="Calibri" w:cs="Calibri" w:eastAsia="Calibri"/>
              <w:color w:val="auto"/>
              <w:sz w:val="22"/>
              <w:lang w:val="en-GB"/>
            </w:rPr>
            <w:tab/>
          </w:r>
          <w:r>
            <w:t xml:space="preserve">Key Scenarios</w:t>
          </w:r>
          <w:r>
            <w:tab/>
          </w:r>
          <w:r>
            <w:t xml:space="preserve">58</w:t>
          </w:r>
          <w:r/>
        </w:p>
        <w:p>
          <w:pPr>
            <w:pStyle w:val="467"/>
            <w:tabs>
              <w:tab w:val="left" w:pos="1320"/>
              <w:tab w:val="right" w:pos="9622"/>
            </w:tabs>
            <w:rPr>
              <w:rFonts w:ascii="Calibri" w:hAnsi="Calibri" w:cs="Calibri" w:eastAsia="Calibri"/>
              <w:color w:val="auto"/>
              <w:sz w:val="22"/>
              <w:lang w:val="en-GB"/>
            </w:rPr>
          </w:pPr>
          <w:r>
            <w:t xml:space="preserve">5.1.5.</w:t>
          </w:r>
          <w:r>
            <w:rPr>
              <w:rFonts w:ascii="Calibri" w:hAnsi="Calibri" w:cs="Calibri" w:eastAsia="Calibri"/>
              <w:color w:val="auto"/>
              <w:sz w:val="22"/>
              <w:lang w:val="en-GB"/>
            </w:rPr>
            <w:tab/>
          </w:r>
          <w:r>
            <w:t xml:space="preserve">Applicable regulations, Best practices and standards</w:t>
          </w:r>
          <w:r>
            <w:tab/>
          </w:r>
          <w:r>
            <w:t xml:space="preserve">66</w:t>
          </w:r>
          <w:r/>
        </w:p>
        <w:p>
          <w:pPr>
            <w:pStyle w:val="453"/>
            <w:rPr>
              <w:rFonts w:ascii="Calibri" w:hAnsi="Calibri" w:cs="Calibri" w:eastAsia="Calibri"/>
              <w:color w:val="auto"/>
              <w:sz w:val="22"/>
            </w:rPr>
          </w:pPr>
          <w:r>
            <w:rPr>
              <w:lang w:val="en-US"/>
            </w:rPr>
            <w:t xml:space="preserve">5.2.</w:t>
          </w:r>
          <w:r>
            <w:rPr>
              <w:rFonts w:ascii="Calibri" w:hAnsi="Calibri" w:cs="Calibri" w:eastAsia="Calibri"/>
              <w:color w:val="auto"/>
              <w:sz w:val="22"/>
            </w:rPr>
            <w:tab/>
          </w:r>
          <w:r>
            <w:rPr>
              <w:lang w:val="en-US"/>
            </w:rPr>
            <w:t xml:space="preserve">Security Risk Assessment</w:t>
          </w:r>
          <w:r>
            <w:tab/>
          </w:r>
          <w:r>
            <w:t xml:space="preserve">68</w:t>
          </w:r>
          <w:r/>
        </w:p>
        <w:p>
          <w:pPr>
            <w:pStyle w:val="467"/>
            <w:tabs>
              <w:tab w:val="left" w:pos="1320"/>
              <w:tab w:val="right" w:pos="9622"/>
            </w:tabs>
            <w:rPr>
              <w:rFonts w:ascii="Calibri" w:hAnsi="Calibri" w:cs="Calibri" w:eastAsia="Calibri"/>
              <w:color w:val="auto"/>
              <w:sz w:val="22"/>
              <w:lang w:val="en-GB"/>
            </w:rPr>
          </w:pPr>
          <w:r>
            <w:t xml:space="preserve">5.2.1.</w:t>
          </w:r>
          <w:r>
            <w:rPr>
              <w:rFonts w:ascii="Calibri" w:hAnsi="Calibri" w:cs="Calibri" w:eastAsia="Calibri"/>
              <w:color w:val="auto"/>
              <w:sz w:val="22"/>
              <w:lang w:val="en-GB"/>
            </w:rPr>
            <w:tab/>
          </w:r>
          <w:r>
            <w:t xml:space="preserve">Security Objectives</w:t>
          </w:r>
          <w:r>
            <w:tab/>
          </w:r>
          <w:r>
            <w:t xml:space="preserve">68</w:t>
          </w:r>
          <w:r/>
        </w:p>
        <w:p>
          <w:pPr>
            <w:pStyle w:val="467"/>
            <w:tabs>
              <w:tab w:val="left" w:pos="1320"/>
              <w:tab w:val="right" w:pos="9622"/>
            </w:tabs>
            <w:rPr>
              <w:rFonts w:ascii="Calibri" w:hAnsi="Calibri" w:cs="Calibri" w:eastAsia="Calibri"/>
              <w:color w:val="auto"/>
              <w:sz w:val="22"/>
              <w:lang w:val="en-GB"/>
            </w:rPr>
          </w:pPr>
          <w:r>
            <w:t xml:space="preserve">5.2.2.</w:t>
          </w:r>
          <w:r>
            <w:rPr>
              <w:rFonts w:ascii="Calibri" w:hAnsi="Calibri" w:cs="Calibri" w:eastAsia="Calibri"/>
              <w:color w:val="auto"/>
              <w:sz w:val="22"/>
              <w:lang w:val="en-GB"/>
            </w:rPr>
            <w:tab/>
          </w:r>
          <w:r>
            <w:t xml:space="preserve">Scoping, Assumptions and Security Boundaries</w:t>
          </w:r>
          <w:r>
            <w:tab/>
          </w:r>
          <w:r>
            <w:t xml:space="preserve">68</w:t>
          </w:r>
          <w:r/>
        </w:p>
        <w:p>
          <w:pPr>
            <w:pStyle w:val="467"/>
            <w:tabs>
              <w:tab w:val="left" w:pos="1320"/>
              <w:tab w:val="right" w:pos="9622"/>
            </w:tabs>
            <w:rPr>
              <w:rFonts w:ascii="Calibri" w:hAnsi="Calibri" w:cs="Calibri" w:eastAsia="Calibri"/>
              <w:color w:val="auto"/>
              <w:sz w:val="22"/>
              <w:lang w:val="en-GB"/>
            </w:rPr>
          </w:pPr>
          <w:r>
            <w:t xml:space="preserve">5.2.3.</w:t>
          </w:r>
          <w:r>
            <w:rPr>
              <w:rFonts w:ascii="Calibri" w:hAnsi="Calibri" w:cs="Calibri" w:eastAsia="Calibri"/>
              <w:color w:val="auto"/>
              <w:sz w:val="22"/>
              <w:lang w:val="en-GB"/>
            </w:rPr>
            <w:tab/>
          </w:r>
          <w:r>
            <w:t xml:space="preserve">Assets</w:t>
          </w:r>
          <w:r>
            <w:tab/>
          </w:r>
          <w:r>
            <w:t xml:space="preserve">69</w:t>
          </w:r>
          <w:r/>
        </w:p>
        <w:p>
          <w:pPr>
            <w:pStyle w:val="467"/>
            <w:tabs>
              <w:tab w:val="left" w:pos="1320"/>
              <w:tab w:val="right" w:pos="9622"/>
            </w:tabs>
            <w:rPr>
              <w:rFonts w:ascii="Calibri" w:hAnsi="Calibri" w:cs="Calibri" w:eastAsia="Calibri"/>
              <w:color w:val="auto"/>
              <w:sz w:val="22"/>
              <w:lang w:val="en-GB"/>
            </w:rPr>
          </w:pPr>
          <w:r>
            <w:t xml:space="preserve">5.2.4.</w:t>
          </w:r>
          <w:r>
            <w:rPr>
              <w:rFonts w:ascii="Calibri" w:hAnsi="Calibri" w:cs="Calibri" w:eastAsia="Calibri"/>
              <w:color w:val="auto"/>
              <w:sz w:val="22"/>
              <w:lang w:val="en-GB"/>
            </w:rPr>
            <w:tab/>
          </w:r>
          <w:r>
            <w:t xml:space="preserve">Relevant Threats in the State of the Art</w:t>
          </w:r>
          <w:r>
            <w:tab/>
          </w:r>
          <w:r>
            <w:t xml:space="preserve">69</w:t>
          </w:r>
          <w:r/>
        </w:p>
        <w:p>
          <w:pPr>
            <w:pStyle w:val="467"/>
            <w:tabs>
              <w:tab w:val="left" w:pos="1320"/>
              <w:tab w:val="right" w:pos="9622"/>
            </w:tabs>
            <w:rPr>
              <w:rFonts w:ascii="Calibri" w:hAnsi="Calibri" w:cs="Calibri" w:eastAsia="Calibri"/>
              <w:color w:val="auto"/>
              <w:sz w:val="22"/>
              <w:lang w:val="en-GB"/>
            </w:rPr>
          </w:pPr>
          <w:r>
            <w:t xml:space="preserve">5.2.5.</w:t>
          </w:r>
          <w:r>
            <w:rPr>
              <w:rFonts w:ascii="Calibri" w:hAnsi="Calibri" w:cs="Calibri" w:eastAsia="Calibri"/>
              <w:color w:val="auto"/>
              <w:sz w:val="22"/>
              <w:lang w:val="en-GB"/>
            </w:rPr>
            <w:tab/>
          </w:r>
          <w:r>
            <w:t xml:space="preserve">Threat Modeling</w:t>
          </w:r>
          <w:r>
            <w:tab/>
          </w:r>
          <w:r>
            <w:t xml:space="preserve">69</w:t>
          </w:r>
          <w:r/>
        </w:p>
        <w:p>
          <w:pPr>
            <w:pStyle w:val="467"/>
            <w:tabs>
              <w:tab w:val="left" w:pos="1320"/>
              <w:tab w:val="right" w:pos="9622"/>
            </w:tabs>
            <w:rPr>
              <w:rFonts w:ascii="Calibri" w:hAnsi="Calibri" w:cs="Calibri" w:eastAsia="Calibri"/>
              <w:color w:val="auto"/>
              <w:sz w:val="22"/>
              <w:lang w:val="en-GB"/>
            </w:rPr>
          </w:pPr>
          <w:r>
            <w:t xml:space="preserve">5.2.6.</w:t>
          </w:r>
          <w:r>
            <w:rPr>
              <w:rFonts w:ascii="Calibri" w:hAnsi="Calibri" w:cs="Calibri" w:eastAsia="Calibri"/>
              <w:color w:val="auto"/>
              <w:sz w:val="22"/>
              <w:lang w:val="en-GB"/>
            </w:rPr>
            <w:tab/>
          </w:r>
          <w:r>
            <w:t xml:space="preserve">Threat Scenarios</w:t>
          </w:r>
          <w:r>
            <w:tab/>
          </w:r>
          <w:r>
            <w:t xml:space="preserve">70</w:t>
          </w:r>
          <w:r/>
        </w:p>
        <w:p>
          <w:pPr>
            <w:pStyle w:val="467"/>
            <w:tabs>
              <w:tab w:val="left" w:pos="1320"/>
              <w:tab w:val="right" w:pos="9622"/>
            </w:tabs>
            <w:rPr>
              <w:rFonts w:ascii="Calibri" w:hAnsi="Calibri" w:cs="Calibri" w:eastAsia="Calibri"/>
              <w:color w:val="auto"/>
              <w:sz w:val="22"/>
              <w:lang w:val="en-GB"/>
            </w:rPr>
          </w:pPr>
          <w:r>
            <w:t xml:space="preserve">5.2.7.</w:t>
          </w:r>
          <w:r>
            <w:rPr>
              <w:rFonts w:ascii="Calibri" w:hAnsi="Calibri" w:cs="Calibri" w:eastAsia="Calibri"/>
              <w:color w:val="auto"/>
              <w:sz w:val="22"/>
              <w:lang w:val="en-GB"/>
            </w:rPr>
            <w:tab/>
          </w:r>
          <w:r>
            <w:t xml:space="preserve">Risk Evaluation and Mitigations</w:t>
          </w:r>
          <w:r>
            <w:tab/>
          </w:r>
          <w:r>
            <w:t xml:space="preserve">74</w:t>
          </w:r>
          <w:r/>
        </w:p>
        <w:p>
          <w:pPr>
            <w:pStyle w:val="452"/>
            <w:rPr>
              <w:rFonts w:ascii="Calibri" w:hAnsi="Calibri" w:cs="Calibri" w:eastAsia="Calibri"/>
              <w:b w:val="false"/>
              <w:caps w:val="false"/>
              <w:sz w:val="22"/>
            </w:rPr>
          </w:pPr>
          <w:r>
            <w:rPr>
              <w:lang w:val="en-US"/>
            </w:rPr>
            <w:t xml:space="preserve">6</w:t>
          </w:r>
          <w:r>
            <w:rPr>
              <w:rFonts w:ascii="Calibri" w:hAnsi="Calibri" w:cs="Calibri" w:eastAsia="Calibri"/>
              <w:b w:val="false"/>
              <w:caps w:val="false"/>
              <w:sz w:val="22"/>
            </w:rPr>
            <w:tab/>
          </w:r>
          <w:r>
            <w:rPr>
              <w:shd w:val="clear" w:color="auto" w:fill="FFFFFF"/>
              <w:lang w:val="en-US"/>
            </w:rPr>
            <w:t xml:space="preserve">Use Case 3 </w:t>
          </w:r>
          <w:r>
            <w:rPr>
              <w:shd w:val="clear" w:color="auto" w:fill="FFFFFF"/>
              <w:lang w:val="en-US"/>
            </w:rPr>
            <w:noBreakHyphen/>
            <w:t xml:space="preserve"> Tracking and Monitoring of Artworks: Requirements and Threat Models</w:t>
          </w:r>
          <w:r>
            <w:tab/>
          </w:r>
          <w:r>
            <w:t xml:space="preserve">76</w:t>
          </w:r>
          <w:r/>
        </w:p>
        <w:p>
          <w:pPr>
            <w:pStyle w:val="453"/>
            <w:rPr>
              <w:rFonts w:ascii="Calibri" w:hAnsi="Calibri" w:cs="Calibri" w:eastAsia="Calibri"/>
              <w:color w:val="auto"/>
              <w:sz w:val="22"/>
            </w:rPr>
          </w:pPr>
          <w:r>
            <w:rPr>
              <w:lang w:val="en-US"/>
            </w:rPr>
            <w:t xml:space="preserve">6.1.</w:t>
          </w:r>
          <w:r>
            <w:rPr>
              <w:rFonts w:ascii="Calibri" w:hAnsi="Calibri" w:cs="Calibri" w:eastAsia="Calibri"/>
              <w:color w:val="auto"/>
              <w:sz w:val="22"/>
            </w:rPr>
            <w:tab/>
          </w:r>
          <w:r>
            <w:rPr>
              <w:lang w:val="en-US"/>
            </w:rPr>
            <w:t xml:space="preserve">Use case description</w:t>
          </w:r>
          <w:r>
            <w:tab/>
          </w:r>
          <w:r>
            <w:t xml:space="preserve">76</w:t>
          </w:r>
          <w:r/>
        </w:p>
        <w:p>
          <w:pPr>
            <w:pStyle w:val="467"/>
            <w:tabs>
              <w:tab w:val="left" w:pos="1320"/>
              <w:tab w:val="right" w:pos="9622"/>
            </w:tabs>
            <w:rPr>
              <w:rFonts w:ascii="Calibri" w:hAnsi="Calibri" w:cs="Calibri" w:eastAsia="Calibri"/>
              <w:color w:val="auto"/>
              <w:sz w:val="22"/>
              <w:lang w:val="en-GB"/>
            </w:rPr>
          </w:pPr>
          <w:r>
            <w:t xml:space="preserve">6.1.1.</w:t>
          </w:r>
          <w:r>
            <w:rPr>
              <w:rFonts w:ascii="Calibri" w:hAnsi="Calibri" w:cs="Calibri" w:eastAsia="Calibri"/>
              <w:color w:val="auto"/>
              <w:sz w:val="22"/>
              <w:lang w:val="en-GB"/>
            </w:rPr>
            <w:tab/>
          </w:r>
          <w:r>
            <w:t xml:space="preserve">Domain</w:t>
          </w:r>
          <w:r>
            <w:tab/>
          </w:r>
          <w:r>
            <w:t xml:space="preserve">76</w:t>
          </w:r>
          <w:r/>
        </w:p>
        <w:p>
          <w:pPr>
            <w:pStyle w:val="467"/>
            <w:tabs>
              <w:tab w:val="left" w:pos="1320"/>
              <w:tab w:val="right" w:pos="9622"/>
            </w:tabs>
            <w:rPr>
              <w:rFonts w:ascii="Calibri" w:hAnsi="Calibri" w:cs="Calibri" w:eastAsia="Calibri"/>
              <w:color w:val="auto"/>
              <w:sz w:val="22"/>
              <w:lang w:val="en-GB"/>
            </w:rPr>
          </w:pPr>
          <w:r>
            <w:t xml:space="preserve">6.1.2.</w:t>
          </w:r>
          <w:r>
            <w:rPr>
              <w:rFonts w:ascii="Calibri" w:hAnsi="Calibri" w:cs="Calibri" w:eastAsia="Calibri"/>
              <w:color w:val="auto"/>
              <w:sz w:val="22"/>
              <w:lang w:val="en-GB"/>
            </w:rPr>
            <w:tab/>
          </w:r>
          <w:r>
            <w:t xml:space="preserve">Actors</w:t>
          </w:r>
          <w:r>
            <w:tab/>
          </w:r>
          <w:r>
            <w:t xml:space="preserve">77</w:t>
          </w:r>
          <w:r/>
        </w:p>
        <w:p>
          <w:pPr>
            <w:pStyle w:val="467"/>
            <w:tabs>
              <w:tab w:val="left" w:pos="1320"/>
              <w:tab w:val="right" w:pos="9622"/>
            </w:tabs>
            <w:rPr>
              <w:rFonts w:ascii="Calibri" w:hAnsi="Calibri" w:cs="Calibri" w:eastAsia="Calibri"/>
              <w:color w:val="auto"/>
              <w:sz w:val="22"/>
              <w:lang w:val="en-GB"/>
            </w:rPr>
          </w:pPr>
          <w:r>
            <w:t xml:space="preserve">6.1.3.</w:t>
          </w:r>
          <w:r>
            <w:rPr>
              <w:rFonts w:ascii="Calibri" w:hAnsi="Calibri" w:cs="Calibri" w:eastAsia="Calibri"/>
              <w:color w:val="auto"/>
              <w:sz w:val="22"/>
              <w:lang w:val="en-GB"/>
            </w:rPr>
            <w:tab/>
          </w:r>
          <w:r>
            <w:t xml:space="preserve">System Under Analysis</w:t>
          </w:r>
          <w:r>
            <w:tab/>
          </w:r>
          <w:r>
            <w:t xml:space="preserve">78</w:t>
          </w:r>
          <w:r/>
        </w:p>
        <w:p>
          <w:pPr>
            <w:pStyle w:val="467"/>
            <w:tabs>
              <w:tab w:val="right" w:pos="9622"/>
            </w:tabs>
            <w:rPr>
              <w:rFonts w:ascii="Calibri" w:hAnsi="Calibri" w:cs="Calibri" w:eastAsia="Calibri"/>
              <w:color w:val="auto"/>
              <w:sz w:val="22"/>
              <w:lang w:val="en-GB"/>
            </w:rPr>
          </w:pPr>
          <w:r>
            <w:rPr>
              <w:rFonts w:ascii="Times New Roman" w:hAnsi="Times New Roman" w:eastAsia="Times New Roman"/>
            </w:rPr>
            <w:t xml:space="preserve">Requirements</w:t>
          </w:r>
          <w:r>
            <w:tab/>
          </w:r>
          <w:r>
            <w:t xml:space="preserve">79</w:t>
          </w:r>
          <w:r/>
        </w:p>
        <w:p>
          <w:pPr>
            <w:pStyle w:val="467"/>
            <w:tabs>
              <w:tab w:val="left" w:pos="1320"/>
              <w:tab w:val="right" w:pos="9622"/>
            </w:tabs>
            <w:rPr>
              <w:rFonts w:ascii="Calibri" w:hAnsi="Calibri" w:cs="Calibri" w:eastAsia="Calibri"/>
              <w:color w:val="auto"/>
              <w:sz w:val="22"/>
              <w:lang w:val="en-GB"/>
            </w:rPr>
          </w:pPr>
          <w:r>
            <w:t xml:space="preserve">6.1.4.</w:t>
          </w:r>
          <w:r>
            <w:rPr>
              <w:rFonts w:ascii="Calibri" w:hAnsi="Calibri" w:cs="Calibri" w:eastAsia="Calibri"/>
              <w:color w:val="auto"/>
              <w:sz w:val="22"/>
              <w:lang w:val="en-GB"/>
            </w:rPr>
            <w:tab/>
          </w:r>
          <w:r>
            <w:t xml:space="preserve">Key Scenarios</w:t>
          </w:r>
          <w:r>
            <w:tab/>
          </w:r>
          <w:r>
            <w:t xml:space="preserve">79</w:t>
          </w:r>
          <w:r/>
        </w:p>
        <w:p>
          <w:pPr>
            <w:pStyle w:val="467"/>
            <w:tabs>
              <w:tab w:val="right" w:pos="9622"/>
            </w:tabs>
            <w:rPr>
              <w:rFonts w:ascii="Calibri" w:hAnsi="Calibri" w:cs="Calibri" w:eastAsia="Calibri"/>
              <w:color w:val="auto"/>
              <w:sz w:val="22"/>
              <w:lang w:val="en-GB"/>
            </w:rPr>
          </w:pPr>
          <w:r>
            <w:t xml:space="preserve">Artwork Minting</w:t>
          </w:r>
          <w:r>
            <w:tab/>
          </w:r>
          <w:r>
            <w:t xml:space="preserve">79</w:t>
          </w:r>
          <w:r/>
        </w:p>
        <w:p>
          <w:pPr>
            <w:pStyle w:val="467"/>
            <w:tabs>
              <w:tab w:val="right" w:pos="9622"/>
            </w:tabs>
            <w:rPr>
              <w:rFonts w:ascii="Calibri" w:hAnsi="Calibri" w:cs="Calibri" w:eastAsia="Calibri"/>
              <w:color w:val="auto"/>
              <w:sz w:val="22"/>
              <w:lang w:val="en-GB"/>
            </w:rPr>
          </w:pPr>
          <w:r>
            <w:t xml:space="preserve">Artwork Transportation</w:t>
          </w:r>
          <w:r>
            <w:tab/>
          </w:r>
          <w:r>
            <w:t xml:space="preserve">84</w:t>
          </w:r>
          <w:r/>
        </w:p>
        <w:p>
          <w:pPr>
            <w:pStyle w:val="467"/>
            <w:tabs>
              <w:tab w:val="right" w:pos="9622"/>
            </w:tabs>
            <w:rPr>
              <w:rFonts w:ascii="Calibri" w:hAnsi="Calibri" w:cs="Calibri" w:eastAsia="Calibri"/>
              <w:color w:val="auto"/>
              <w:sz w:val="22"/>
              <w:lang w:val="en-GB"/>
            </w:rPr>
          </w:pPr>
          <w:r>
            <w:t xml:space="preserve">Updates</w:t>
          </w:r>
          <w:r>
            <w:tab/>
          </w:r>
          <w:r>
            <w:t xml:space="preserve">90</w:t>
          </w:r>
          <w:r/>
        </w:p>
        <w:p>
          <w:pPr>
            <w:pStyle w:val="467"/>
            <w:tabs>
              <w:tab w:val="left" w:pos="1320"/>
              <w:tab w:val="right" w:pos="9622"/>
            </w:tabs>
            <w:rPr>
              <w:rFonts w:ascii="Calibri" w:hAnsi="Calibri" w:cs="Calibri" w:eastAsia="Calibri"/>
              <w:color w:val="auto"/>
              <w:sz w:val="22"/>
              <w:lang w:val="en-GB"/>
            </w:rPr>
          </w:pPr>
          <w:r>
            <w:t xml:space="preserve">6.1.5.</w:t>
          </w:r>
          <w:r>
            <w:rPr>
              <w:rFonts w:ascii="Calibri" w:hAnsi="Calibri" w:cs="Calibri" w:eastAsia="Calibri"/>
              <w:color w:val="auto"/>
              <w:sz w:val="22"/>
              <w:lang w:val="en-GB"/>
            </w:rPr>
            <w:tab/>
          </w:r>
          <w:r>
            <w:t xml:space="preserve">Security Requirements and Technologies</w:t>
          </w:r>
          <w:r>
            <w:tab/>
          </w:r>
          <w:r>
            <w:t xml:space="preserve">91</w:t>
          </w:r>
          <w:r/>
        </w:p>
        <w:p>
          <w:pPr>
            <w:pStyle w:val="467"/>
            <w:tabs>
              <w:tab w:val="left" w:pos="1320"/>
              <w:tab w:val="right" w:pos="9622"/>
            </w:tabs>
            <w:rPr>
              <w:rFonts w:ascii="Calibri" w:hAnsi="Calibri" w:cs="Calibri" w:eastAsia="Calibri"/>
              <w:color w:val="auto"/>
              <w:sz w:val="22"/>
              <w:lang w:val="en-GB"/>
            </w:rPr>
          </w:pPr>
          <w:r>
            <w:t xml:space="preserve">6.1.6.</w:t>
          </w:r>
          <w:r>
            <w:rPr>
              <w:rFonts w:ascii="Calibri" w:hAnsi="Calibri" w:cs="Calibri" w:eastAsia="Calibri"/>
              <w:color w:val="auto"/>
              <w:sz w:val="22"/>
              <w:lang w:val="en-GB"/>
            </w:rPr>
            <w:tab/>
          </w:r>
          <w:r>
            <w:t xml:space="preserve">Applicable Regulations, Best Practices and Standards</w:t>
          </w:r>
          <w:r>
            <w:tab/>
          </w:r>
          <w:r>
            <w:t xml:space="preserve">93</w:t>
          </w:r>
          <w:r/>
        </w:p>
        <w:p>
          <w:pPr>
            <w:pStyle w:val="453"/>
            <w:rPr>
              <w:rFonts w:ascii="Calibri" w:hAnsi="Calibri" w:cs="Calibri" w:eastAsia="Calibri"/>
              <w:color w:val="auto"/>
              <w:sz w:val="22"/>
            </w:rPr>
          </w:pPr>
          <w:r>
            <w:rPr>
              <w:lang w:val="en-US"/>
            </w:rPr>
            <w:t xml:space="preserve">6.2.</w:t>
          </w:r>
          <w:r>
            <w:rPr>
              <w:rFonts w:ascii="Calibri" w:hAnsi="Calibri" w:cs="Calibri" w:eastAsia="Calibri"/>
              <w:color w:val="auto"/>
              <w:sz w:val="22"/>
            </w:rPr>
            <w:tab/>
          </w:r>
          <w:r>
            <w:rPr>
              <w:lang w:val="en-US"/>
            </w:rPr>
            <w:t xml:space="preserve">Security Risk Assessment</w:t>
          </w:r>
          <w:r>
            <w:tab/>
          </w:r>
          <w:r>
            <w:t xml:space="preserve">94</w:t>
          </w:r>
          <w:r/>
        </w:p>
        <w:p>
          <w:pPr>
            <w:pStyle w:val="467"/>
            <w:tabs>
              <w:tab w:val="left" w:pos="1320"/>
              <w:tab w:val="right" w:pos="9622"/>
            </w:tabs>
            <w:rPr>
              <w:rFonts w:ascii="Calibri" w:hAnsi="Calibri" w:cs="Calibri" w:eastAsia="Calibri"/>
              <w:color w:val="auto"/>
              <w:sz w:val="22"/>
              <w:lang w:val="en-GB"/>
            </w:rPr>
          </w:pPr>
          <w:r>
            <w:t xml:space="preserve">6.2.1.</w:t>
          </w:r>
          <w:r>
            <w:rPr>
              <w:rFonts w:ascii="Calibri" w:hAnsi="Calibri" w:cs="Calibri" w:eastAsia="Calibri"/>
              <w:color w:val="auto"/>
              <w:sz w:val="22"/>
              <w:lang w:val="en-GB"/>
            </w:rPr>
            <w:tab/>
          </w:r>
          <w:r>
            <w:t xml:space="preserve">Security Objectives</w:t>
          </w:r>
          <w:r>
            <w:tab/>
          </w:r>
          <w:r>
            <w:t xml:space="preserve">94</w:t>
          </w:r>
          <w:r/>
        </w:p>
        <w:p>
          <w:pPr>
            <w:pStyle w:val="467"/>
            <w:tabs>
              <w:tab w:val="left" w:pos="1320"/>
              <w:tab w:val="right" w:pos="9622"/>
            </w:tabs>
            <w:rPr>
              <w:rFonts w:ascii="Calibri" w:hAnsi="Calibri" w:cs="Calibri" w:eastAsia="Calibri"/>
              <w:color w:val="auto"/>
              <w:sz w:val="22"/>
              <w:lang w:val="en-GB"/>
            </w:rPr>
          </w:pPr>
          <w:r>
            <w:t xml:space="preserve">6.2.2.</w:t>
          </w:r>
          <w:r>
            <w:rPr>
              <w:rFonts w:ascii="Calibri" w:hAnsi="Calibri" w:cs="Calibri" w:eastAsia="Calibri"/>
              <w:color w:val="auto"/>
              <w:sz w:val="22"/>
              <w:lang w:val="en-GB"/>
            </w:rPr>
            <w:tab/>
          </w:r>
          <w:r>
            <w:t xml:space="preserve">Scoping, Assumptions and Security Boundaries</w:t>
          </w:r>
          <w:r>
            <w:tab/>
          </w:r>
          <w:r>
            <w:t xml:space="preserve">95</w:t>
          </w:r>
          <w:r/>
        </w:p>
        <w:p>
          <w:pPr>
            <w:pStyle w:val="467"/>
            <w:tabs>
              <w:tab w:val="left" w:pos="1320"/>
              <w:tab w:val="right" w:pos="9622"/>
            </w:tabs>
            <w:rPr>
              <w:rFonts w:ascii="Calibri" w:hAnsi="Calibri" w:cs="Calibri" w:eastAsia="Calibri"/>
              <w:color w:val="auto"/>
              <w:sz w:val="22"/>
              <w:lang w:val="en-GB"/>
            </w:rPr>
          </w:pPr>
          <w:r>
            <w:t xml:space="preserve">6.2.3.</w:t>
          </w:r>
          <w:r>
            <w:rPr>
              <w:rFonts w:ascii="Calibri" w:hAnsi="Calibri" w:cs="Calibri" w:eastAsia="Calibri"/>
              <w:color w:val="auto"/>
              <w:sz w:val="22"/>
              <w:lang w:val="en-GB"/>
            </w:rPr>
            <w:tab/>
          </w:r>
          <w:r>
            <w:t xml:space="preserve">Assets</w:t>
          </w:r>
          <w:r>
            <w:tab/>
          </w:r>
          <w:r>
            <w:t xml:space="preserve">98</w:t>
          </w:r>
          <w:r/>
        </w:p>
        <w:p>
          <w:pPr>
            <w:pStyle w:val="467"/>
            <w:tabs>
              <w:tab w:val="left" w:pos="1320"/>
              <w:tab w:val="right" w:pos="9622"/>
            </w:tabs>
            <w:rPr>
              <w:rFonts w:ascii="Calibri" w:hAnsi="Calibri" w:cs="Calibri" w:eastAsia="Calibri"/>
              <w:color w:val="auto"/>
              <w:sz w:val="22"/>
              <w:lang w:val="en-GB"/>
            </w:rPr>
          </w:pPr>
          <w:r>
            <w:t xml:space="preserve">6.2.4.</w:t>
          </w:r>
          <w:r>
            <w:rPr>
              <w:rFonts w:ascii="Calibri" w:hAnsi="Calibri" w:cs="Calibri" w:eastAsia="Calibri"/>
              <w:color w:val="auto"/>
              <w:sz w:val="22"/>
              <w:lang w:val="en-GB"/>
            </w:rPr>
            <w:tab/>
          </w:r>
          <w:r>
            <w:t xml:space="preserve">Relevant Threats in the State of the Art</w:t>
          </w:r>
          <w:r>
            <w:tab/>
          </w:r>
          <w:r>
            <w:t xml:space="preserve">100</w:t>
          </w:r>
          <w:r/>
        </w:p>
        <w:p>
          <w:pPr>
            <w:pStyle w:val="467"/>
            <w:tabs>
              <w:tab w:val="left" w:pos="1320"/>
              <w:tab w:val="right" w:pos="9622"/>
            </w:tabs>
            <w:rPr>
              <w:rFonts w:ascii="Calibri" w:hAnsi="Calibri" w:cs="Calibri" w:eastAsia="Calibri"/>
              <w:color w:val="auto"/>
              <w:sz w:val="22"/>
              <w:lang w:val="en-GB"/>
            </w:rPr>
          </w:pPr>
          <w:r>
            <w:t xml:space="preserve">6.2.5.</w:t>
          </w:r>
          <w:r>
            <w:rPr>
              <w:rFonts w:ascii="Calibri" w:hAnsi="Calibri" w:cs="Calibri" w:eastAsia="Calibri"/>
              <w:color w:val="auto"/>
              <w:sz w:val="22"/>
              <w:lang w:val="en-GB"/>
            </w:rPr>
            <w:tab/>
          </w:r>
          <w:r>
            <w:t xml:space="preserve">Threat Modeling</w:t>
          </w:r>
          <w:r>
            <w:tab/>
          </w:r>
          <w:r>
            <w:t xml:space="preserve">101</w:t>
          </w:r>
          <w:r/>
        </w:p>
        <w:p>
          <w:pPr>
            <w:pStyle w:val="467"/>
            <w:tabs>
              <w:tab w:val="left" w:pos="1320"/>
              <w:tab w:val="right" w:pos="9622"/>
            </w:tabs>
            <w:rPr>
              <w:rFonts w:ascii="Calibri" w:hAnsi="Calibri" w:cs="Calibri" w:eastAsia="Calibri"/>
              <w:color w:val="auto"/>
              <w:sz w:val="22"/>
              <w:lang w:val="en-GB"/>
            </w:rPr>
          </w:pPr>
          <w:r>
            <w:t xml:space="preserve">6.2.6.</w:t>
          </w:r>
          <w:r>
            <w:rPr>
              <w:rFonts w:ascii="Calibri" w:hAnsi="Calibri" w:cs="Calibri" w:eastAsia="Calibri"/>
              <w:color w:val="auto"/>
              <w:sz w:val="22"/>
              <w:lang w:val="en-GB"/>
            </w:rPr>
            <w:tab/>
          </w:r>
          <w:r>
            <w:t xml:space="preserve">Threat Scenarios</w:t>
          </w:r>
          <w:r>
            <w:tab/>
          </w:r>
          <w:r>
            <w:t xml:space="preserve">103</w:t>
          </w:r>
          <w:r/>
        </w:p>
        <w:p>
          <w:pPr>
            <w:pStyle w:val="453"/>
            <w:rPr>
              <w:rFonts w:ascii="Calibri" w:hAnsi="Calibri" w:cs="Calibri" w:eastAsia="Calibri"/>
              <w:color w:val="auto"/>
              <w:sz w:val="22"/>
            </w:rPr>
          </w:pPr>
          <w:r>
            <w:rPr>
              <w:lang w:val="en-US"/>
            </w:rPr>
            <w:t xml:space="preserve">Security Domains</w:t>
          </w:r>
          <w:r>
            <w:tab/>
          </w:r>
          <w:r>
            <w:t xml:space="preserve">103</w:t>
          </w:r>
          <w:r/>
        </w:p>
        <w:p>
          <w:pPr>
            <w:pStyle w:val="453"/>
            <w:rPr>
              <w:rFonts w:ascii="Calibri" w:hAnsi="Calibri" w:cs="Calibri" w:eastAsia="Calibri"/>
              <w:color w:val="auto"/>
              <w:sz w:val="22"/>
            </w:rPr>
          </w:pPr>
          <w:r>
            <w:rPr>
              <w:lang w:val="en-US"/>
            </w:rPr>
            <w:t xml:space="preserve">Threat Conditions</w:t>
          </w:r>
          <w:r>
            <w:tab/>
          </w:r>
          <w:r>
            <w:t xml:space="preserve">103</w:t>
          </w:r>
          <w:r/>
        </w:p>
        <w:p>
          <w:pPr>
            <w:pStyle w:val="453"/>
            <w:rPr>
              <w:rFonts w:ascii="Calibri" w:hAnsi="Calibri" w:cs="Calibri" w:eastAsia="Calibri"/>
              <w:color w:val="auto"/>
              <w:sz w:val="22"/>
            </w:rPr>
          </w:pPr>
          <w:r>
            <w:rPr>
              <w:lang w:val="en-US"/>
            </w:rPr>
            <w:t xml:space="preserve">Threat Scenarios</w:t>
          </w:r>
          <w:r>
            <w:tab/>
          </w:r>
          <w:r>
            <w:t xml:space="preserve">105</w:t>
          </w:r>
          <w:r/>
        </w:p>
        <w:p>
          <w:pPr>
            <w:pStyle w:val="467"/>
            <w:tabs>
              <w:tab w:val="left" w:pos="1320"/>
              <w:tab w:val="right" w:pos="9622"/>
            </w:tabs>
            <w:rPr>
              <w:rFonts w:ascii="Calibri" w:hAnsi="Calibri" w:cs="Calibri" w:eastAsia="Calibri"/>
              <w:color w:val="auto"/>
              <w:sz w:val="22"/>
              <w:lang w:val="en-GB"/>
            </w:rPr>
          </w:pPr>
          <w:r>
            <w:t xml:space="preserve">6.2.7.</w:t>
          </w:r>
          <w:r>
            <w:rPr>
              <w:rFonts w:ascii="Calibri" w:hAnsi="Calibri" w:cs="Calibri" w:eastAsia="Calibri"/>
              <w:color w:val="auto"/>
              <w:sz w:val="22"/>
              <w:lang w:val="en-GB"/>
            </w:rPr>
            <w:tab/>
          </w:r>
          <w:r>
            <w:t xml:space="preserve">Risk Evaluation and Mitigations</w:t>
          </w:r>
          <w:r>
            <w:tab/>
          </w:r>
          <w:r>
            <w:t xml:space="preserve">113</w:t>
          </w:r>
          <w:r/>
        </w:p>
        <w:p>
          <w:pPr>
            <w:pStyle w:val="467"/>
            <w:tabs>
              <w:tab w:val="right" w:pos="9622"/>
            </w:tabs>
            <w:rPr>
              <w:rFonts w:ascii="Calibri" w:hAnsi="Calibri" w:cs="Calibri" w:eastAsia="Calibri"/>
              <w:color w:val="auto"/>
              <w:sz w:val="22"/>
              <w:lang w:val="en-GB"/>
            </w:rPr>
          </w:pPr>
          <w:r>
            <w:t xml:space="preserve">Overview CERTIFY systems:</w:t>
          </w:r>
          <w:r>
            <w:tab/>
          </w:r>
          <w:r>
            <w:t xml:space="preserve">114</w:t>
          </w:r>
          <w:r/>
        </w:p>
        <w:p>
          <w:pPr>
            <w:pStyle w:val="467"/>
            <w:tabs>
              <w:tab w:val="right" w:pos="9622"/>
            </w:tabs>
            <w:rPr>
              <w:rFonts w:ascii="Calibri" w:hAnsi="Calibri" w:cs="Calibri" w:eastAsia="Calibri"/>
              <w:color w:val="auto"/>
              <w:sz w:val="22"/>
              <w:lang w:val="en-GB"/>
            </w:rPr>
          </w:pPr>
          <w:r>
            <w:rPr>
              <w:rFonts w:cs="Calibri"/>
              <w:lang w:eastAsia="en-US"/>
            </w:rPr>
            <w:t xml:space="preserve">Where do you expect to have deployed any of the CERTIFY functions</w:t>
          </w:r>
          <w:r>
            <w:t xml:space="preserve">:</w:t>
          </w:r>
          <w:r>
            <w:tab/>
          </w:r>
          <w:r>
            <w:t xml:space="preserve">115</w:t>
          </w:r>
          <w:r/>
        </w:p>
        <w:p>
          <w:pPr>
            <w:pStyle w:val="452"/>
            <w:rPr>
              <w:rFonts w:ascii="Calibri" w:hAnsi="Calibri" w:cs="Calibri" w:eastAsia="Calibri"/>
              <w:b w:val="false"/>
              <w:caps w:val="false"/>
              <w:sz w:val="22"/>
            </w:rPr>
          </w:pPr>
          <w:r>
            <w:rPr>
              <w:lang w:val="en-US"/>
            </w:rPr>
            <w:t xml:space="preserve">7</w:t>
          </w:r>
          <w:r>
            <w:rPr>
              <w:rFonts w:ascii="Calibri" w:hAnsi="Calibri" w:cs="Calibri" w:eastAsia="Calibri"/>
              <w:b w:val="false"/>
              <w:caps w:val="false"/>
              <w:sz w:val="22"/>
            </w:rPr>
            <w:tab/>
          </w:r>
          <w:r>
            <w:rPr>
              <w:lang w:val="en-US"/>
            </w:rPr>
            <w:t xml:space="preserve">Conclusions</w:t>
          </w:r>
          <w:r>
            <w:tab/>
          </w:r>
          <w:r>
            <w:t xml:space="preserve">118</w:t>
          </w:r>
          <w:r/>
        </w:p>
        <w:p>
          <w:pPr>
            <w:pStyle w:val="452"/>
            <w:rPr>
              <w:rFonts w:ascii="Calibri" w:hAnsi="Calibri" w:cs="Calibri" w:eastAsia="Calibri"/>
              <w:b w:val="false"/>
              <w:caps w:val="false"/>
              <w:sz w:val="22"/>
            </w:rPr>
          </w:pPr>
          <w:r>
            <w:rPr>
              <w:lang w:val="en-US"/>
            </w:rPr>
            <w:t xml:space="preserve">8</w:t>
          </w:r>
          <w:r>
            <w:rPr>
              <w:rFonts w:ascii="Calibri" w:hAnsi="Calibri" w:cs="Calibri" w:eastAsia="Calibri"/>
              <w:b w:val="false"/>
              <w:caps w:val="false"/>
              <w:sz w:val="22"/>
            </w:rPr>
            <w:tab/>
          </w:r>
          <w:r>
            <w:rPr>
              <w:lang w:val="en-US"/>
            </w:rPr>
            <w:t xml:space="preserve">Appendix</w:t>
          </w:r>
          <w:r>
            <w:tab/>
          </w:r>
          <w:r>
            <w:t xml:space="preserve">119</w:t>
          </w:r>
          <w:r/>
        </w:p>
        <w:p>
          <w:pPr>
            <w:pStyle w:val="467"/>
            <w:tabs>
              <w:tab w:val="left" w:pos="1320"/>
              <w:tab w:val="right" w:pos="9622"/>
            </w:tabs>
            <w:rPr>
              <w:rFonts w:ascii="Calibri" w:hAnsi="Calibri" w:cs="Calibri" w:eastAsia="Calibri"/>
              <w:color w:val="auto"/>
              <w:sz w:val="22"/>
              <w:lang w:val="en-GB"/>
            </w:rPr>
          </w:pPr>
          <w:r>
            <w:t xml:space="preserve">8.1.1.</w:t>
          </w:r>
          <w:r>
            <w:rPr>
              <w:rFonts w:ascii="Calibri" w:hAnsi="Calibri" w:cs="Calibri" w:eastAsia="Calibri"/>
              <w:color w:val="auto"/>
              <w:sz w:val="22"/>
              <w:lang w:val="en-GB"/>
            </w:rPr>
            <w:tab/>
          </w:r>
          <w:r>
            <w:t xml:space="preserve">References</w:t>
          </w:r>
          <w:r>
            <w:tab/>
          </w:r>
          <w:r>
            <w:t xml:space="preserve">119</w:t>
          </w:r>
          <w:r/>
        </w:p>
        <w:p>
          <w:pPr>
            <w:pStyle w:val="467"/>
            <w:tabs>
              <w:tab w:val="left" w:pos="1320"/>
              <w:tab w:val="right" w:pos="9622"/>
            </w:tabs>
            <w:rPr>
              <w:rFonts w:ascii="Calibri" w:hAnsi="Calibri" w:cs="Calibri" w:eastAsia="Calibri"/>
              <w:color w:val="auto"/>
              <w:sz w:val="22"/>
              <w:lang w:val="en-GB"/>
            </w:rPr>
          </w:pPr>
          <w:r>
            <w:t xml:space="preserve">8.1.2.</w:t>
          </w:r>
          <w:r>
            <w:rPr>
              <w:rFonts w:ascii="Calibri" w:hAnsi="Calibri" w:cs="Calibri" w:eastAsia="Calibri"/>
              <w:color w:val="auto"/>
              <w:sz w:val="22"/>
              <w:lang w:val="en-GB"/>
            </w:rPr>
            <w:tab/>
          </w:r>
          <w:r>
            <w:t xml:space="preserve">List of Abbreviations and Acronyms</w:t>
          </w:r>
          <w:r>
            <w:tab/>
          </w:r>
          <w:r>
            <w:t xml:space="preserve">120</w:t>
          </w:r>
          <w:r/>
        </w:p>
        <w:p>
          <w:pPr>
            <w:pStyle w:val="467"/>
            <w:tabs>
              <w:tab w:val="left" w:pos="1320"/>
              <w:tab w:val="right" w:pos="9622"/>
            </w:tabs>
            <w:rPr>
              <w:rFonts w:ascii="Calibri" w:hAnsi="Calibri" w:cs="Calibri" w:eastAsia="Calibri"/>
              <w:color w:val="auto"/>
              <w:sz w:val="22"/>
              <w:lang w:val="en-GB"/>
            </w:rPr>
          </w:pPr>
          <w:r>
            <w:t xml:space="preserve">8.1.3.</w:t>
          </w:r>
          <w:r>
            <w:rPr>
              <w:rFonts w:ascii="Calibri" w:hAnsi="Calibri" w:cs="Calibri" w:eastAsia="Calibri"/>
              <w:color w:val="auto"/>
              <w:sz w:val="22"/>
              <w:lang w:val="en-GB"/>
            </w:rPr>
            <w:tab/>
          </w:r>
          <w:r>
            <w:t xml:space="preserve">List of Figures</w:t>
          </w:r>
          <w:r>
            <w:tab/>
          </w:r>
          <w:r>
            <w:t xml:space="preserve">121</w:t>
          </w:r>
          <w:r/>
        </w:p>
        <w:p>
          <w:pPr>
            <w:pStyle w:val="467"/>
            <w:tabs>
              <w:tab w:val="left" w:pos="1320"/>
              <w:tab w:val="right" w:pos="9622"/>
            </w:tabs>
            <w:rPr>
              <w:rFonts w:ascii="Calibri" w:hAnsi="Calibri" w:cs="Calibri" w:eastAsia="Calibri"/>
              <w:color w:val="auto"/>
              <w:sz w:val="22"/>
              <w:lang w:val="en-GB"/>
            </w:rPr>
          </w:pPr>
          <w:r>
            <w:t xml:space="preserve">8.1.4.</w:t>
          </w:r>
          <w:r>
            <w:rPr>
              <w:rFonts w:ascii="Calibri" w:hAnsi="Calibri" w:cs="Calibri" w:eastAsia="Calibri"/>
              <w:color w:val="auto"/>
              <w:sz w:val="22"/>
              <w:lang w:val="en-GB"/>
            </w:rPr>
            <w:tab/>
          </w:r>
          <w:r>
            <w:t xml:space="preserve">List of Tables</w:t>
          </w:r>
          <w:r>
            <w:tab/>
          </w:r>
          <w:r>
            <w:t xml:space="preserve">121</w:t>
          </w:r>
          <w:r/>
        </w:p>
        <w:p>
          <w:r>
            <w:rPr>
              <w:b/>
              <w:bCs/>
            </w:rPr>
          </w:r>
          <w:r/>
        </w:p>
      </w:sdtContent>
    </w:sdt>
    <w:p>
      <w:pPr>
        <w:jc w:val="left"/>
        <w:rPr>
          <w:rFonts w:cs="Arial"/>
          <w:b/>
          <w:bCs/>
          <w:sz w:val="22"/>
          <w:szCs w:val="22"/>
          <w:lang w:val="en-US"/>
        </w:rPr>
      </w:pPr>
      <w:r>
        <w:rPr>
          <w:rFonts w:cs="Arial"/>
          <w:b/>
          <w:bCs/>
          <w:sz w:val="22"/>
          <w:szCs w:val="22"/>
          <w:lang w:val="en-US"/>
        </w:rPr>
        <w:br w:type="page"/>
      </w:r>
      <w:r/>
    </w:p>
    <w:p>
      <w:pPr>
        <w:rPr>
          <w:rFonts w:cs="Arial" w:eastAsia="Calibri"/>
          <w:b/>
          <w:color w:val="044464"/>
          <w:sz w:val="22"/>
          <w:szCs w:val="28"/>
          <w:lang w:val="en-US"/>
        </w:rPr>
      </w:pPr>
      <w:r>
        <w:rPr>
          <w:rFonts w:cs="Arial" w:eastAsia="Calibri"/>
          <w:b/>
          <w:color w:val="044464"/>
          <w:sz w:val="22"/>
          <w:szCs w:val="28"/>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br w:type="page"/>
      </w:r>
      <w:r/>
    </w:p>
    <w:p>
      <w:pPr>
        <w:pStyle w:val="410"/>
        <w:rPr>
          <w:lang w:val="en-US"/>
        </w:rPr>
      </w:pPr>
      <w:r>
        <w:rPr>
          <w:lang w:val="en-US"/>
        </w:rPr>
        <w:t xml:space="preserve">Introduction</w:t>
      </w:r>
      <w:r/>
    </w:p>
    <w:p>
      <w:pPr>
        <w:pStyle w:val="411"/>
        <w:rPr>
          <w:lang w:val="en-US"/>
        </w:rPr>
      </w:pPr>
      <w:r>
        <w:rPr>
          <w:lang w:val="en-US"/>
        </w:rPr>
        <w:t xml:space="preserve">Scope of the WP1</w:t>
      </w:r>
      <w:r/>
    </w:p>
    <w:p>
      <w:r/>
      <w:r/>
    </w:p>
    <w:p>
      <w:pPr>
        <w:rPr>
          <w:rFonts w:cs="Calibri" w:eastAsia="Calibri"/>
        </w:rPr>
      </w:pPr>
      <w:r>
        <w:rPr>
          <w:rFonts w:cs="Calibri" w:eastAsia="Calibri"/>
          <w:color w:val="262626"/>
        </w:rPr>
        <w:t xml:space="preserve">The scope of the WP1 relies in the analysis of the three different Use Cases and the </w:t>
      </w:r>
      <w:r>
        <w:rPr>
          <w:rFonts w:cs="Calibri" w:eastAsia="Calibri"/>
          <w:color w:val="262626"/>
        </w:rPr>
        <w:t xml:space="preserve">development of Security Lifecycle Management. The three major underlying tasks, for this working package, are the following:</w:t>
      </w:r>
      <w:r/>
    </w:p>
    <w:p>
      <w:r>
        <w:rPr>
          <w:rFonts w:cs="Calibri" w:eastAsia="Calibri"/>
          <w:color w:val="262626"/>
        </w:rPr>
        <w:t xml:space="preserve"> </w:t>
      </w:r>
      <w:r/>
    </w:p>
    <w:p>
      <w:pPr>
        <w:numPr>
          <w:ilvl w:val="0"/>
          <w:numId w:val="195"/>
        </w:numPr>
        <w:tabs>
          <w:tab w:val="left" w:pos="720"/>
        </w:tabs>
      </w:pPr>
      <w:r>
        <w:rPr>
          <w:rFonts w:cs="Calibri" w:eastAsia="Calibri"/>
          <w:color w:val="262626"/>
        </w:rPr>
        <w:t xml:space="preserve">T1.1:Use cases requirements and analysis: This task will focus on the elicitation of the security requirements to address the spe</w:t>
      </w:r>
      <w:r>
        <w:rPr>
          <w:rFonts w:cs="Calibri" w:eastAsia="Calibri"/>
          <w:color w:val="262626"/>
        </w:rPr>
        <w:t xml:space="preserve">cific challenges of the three Pilot use cases describing different application domains of embedded and IoT devices. Moreover, it will include input from the State-of-the-Art (SotA) analysis. The main objectives of the task will be: i) identification of key</w:t>
      </w:r>
      <w:r>
        <w:rPr>
          <w:rFonts w:cs="Calibri" w:eastAsia="Calibri"/>
          <w:color w:val="262626"/>
        </w:rPr>
        <w:t xml:space="preserve"> scenarios characterizing the Pilots; ii) definition of a coherent set of security requirements; iii) identification of the technologies needed for strengthening the security in the use case scenarios.</w:t>
      </w:r>
      <w:r/>
    </w:p>
    <w:p>
      <w:pPr>
        <w:ind w:left="360"/>
      </w:pPr>
      <w:r>
        <w:rPr>
          <w:rFonts w:cs="Calibri" w:eastAsia="Calibri"/>
          <w:color w:val="262626"/>
        </w:rPr>
        <w:t xml:space="preserve"> </w:t>
      </w:r>
      <w:r/>
    </w:p>
    <w:p>
      <w:pPr>
        <w:numPr>
          <w:ilvl w:val="0"/>
          <w:numId w:val="195"/>
        </w:numPr>
        <w:tabs>
          <w:tab w:val="left" w:pos="720"/>
        </w:tabs>
      </w:pPr>
      <w:r>
        <w:rPr>
          <w:rFonts w:cs="Calibri" w:eastAsia="Calibri"/>
          <w:color w:val="262626"/>
        </w:rPr>
        <w:t xml:space="preserve">T1.2:Attack scenarios and threats modelling: Startin</w:t>
      </w:r>
      <w:r>
        <w:rPr>
          <w:rFonts w:cs="Calibri" w:eastAsia="Calibri"/>
          <w:color w:val="262626"/>
        </w:rPr>
        <w:t xml:space="preserve">g from the use case requirements identified in T1.1, this task will identify and model vulnerability, threats, and relevant attack scenarios for embedded devices and IoT environments. This task will also include a SotA analysis of physical/cyber/human atta</w:t>
      </w:r>
      <w:r>
        <w:rPr>
          <w:rFonts w:cs="Calibri" w:eastAsia="Calibri"/>
          <w:color w:val="262626"/>
        </w:rPr>
        <w:t xml:space="preserve">ck scenarios. Moreover, a cybersecurity risk assessment will be performed to identify, classify and rank the hazards (including the correlated ones) according to their impact on the identified use cases.</w:t>
      </w:r>
      <w:r/>
    </w:p>
    <w:p>
      <w:pPr>
        <w:ind w:left="720"/>
      </w:pPr>
      <w:r>
        <w:rPr>
          <w:rFonts w:cs="Calibri" w:eastAsia="Calibri"/>
          <w:color w:val="262626"/>
        </w:rPr>
        <w:t xml:space="preserve"> </w:t>
      </w:r>
      <w:r/>
    </w:p>
    <w:p>
      <w:pPr>
        <w:numPr>
          <w:ilvl w:val="0"/>
          <w:numId w:val="195"/>
        </w:numPr>
        <w:tabs>
          <w:tab w:val="left" w:pos="720"/>
        </w:tabs>
      </w:pPr>
      <w:r>
        <w:rPr>
          <w:rFonts w:cs="Calibri" w:eastAsia="Calibri"/>
          <w:color w:val="262626"/>
        </w:rPr>
        <w:t xml:space="preserve">T1.3:Security lifecycle management of </w:t>
      </w:r>
      <w:r>
        <w:rPr>
          <w:rFonts w:cs="Calibri" w:eastAsia="Calibri"/>
          <w:color w:val="262626"/>
        </w:rPr>
        <w:t xml:space="preserve">embedded IoT devices: This task will develop a methodology for the security lifecycle management of IoT devices, with the objective of dealing with security changes (in terms of requirements and threat landscape) and of verifying the level of security reac</w:t>
      </w:r>
      <w:r>
        <w:rPr>
          <w:rFonts w:cs="Calibri" w:eastAsia="Calibri"/>
          <w:color w:val="262626"/>
        </w:rPr>
        <w:t xml:space="preserve">hed by a device, establishing a basis towards security certification. The overall methodology is intended to be objective and semi-automated, and it will include a mix of approaches, techniques and tools aimed at enabling cyber-resiliency for European enti</w:t>
      </w:r>
      <w:r>
        <w:rPr>
          <w:rFonts w:cs="Calibri" w:eastAsia="Calibri"/>
          <w:color w:val="262626"/>
        </w:rPr>
        <w:t xml:space="preserve">ties, by protecting, identifying and timely reacting to the attack scenarios identified in T1.2. A blended model/experimental based approach will be designed to support the safety/security integrity level certification</w:t>
      </w:r>
      <w:r/>
    </w:p>
    <w:p>
      <w:r/>
      <w:r/>
    </w:p>
    <w:p>
      <w:r/>
      <w:r/>
    </w:p>
    <w:p>
      <w:r/>
      <w:r/>
    </w:p>
    <w:p>
      <w:pPr>
        <w:pStyle w:val="411"/>
        <w:rPr>
          <w:lang w:val="en-US"/>
        </w:rPr>
      </w:pPr>
      <w:r>
        <w:rPr>
          <w:lang w:val="en-US"/>
        </w:rPr>
        <w:t xml:space="preserve">Scope of the Deliverable</w:t>
      </w:r>
      <w:r/>
    </w:p>
    <w:p>
      <w:r>
        <w:rPr>
          <w:rFonts w:cs="Calibri" w:eastAsia="Calibri"/>
          <w:color w:val="262626"/>
        </w:rPr>
        <w:t xml:space="preserve">This deli</w:t>
      </w:r>
      <w:r>
        <w:rPr>
          <w:rFonts w:cs="Calibri" w:eastAsia="Calibri"/>
          <w:color w:val="262626"/>
        </w:rPr>
        <w:t xml:space="preserve">verable reports on the activities of T1.1, T1.2 and T1.3 and includes the security requirements elicitation and threat models for the use cases and the first version of the CERTIFY security lifecycle methodology</w:t>
      </w:r>
      <w:r>
        <w:rPr>
          <w:rFonts w:ascii="Times New Roman"/>
          <w:color w:val="000000"/>
          <w:sz w:val="30"/>
          <w:lang w:val="en-GB"/>
        </w:rPr>
        <w:t xml:space="preserve">. </w:t>
      </w:r>
      <w:r>
        <w:rPr>
          <w:rFonts w:ascii="Times New Roman"/>
          <w:color w:val="000000"/>
          <w:sz w:val="30"/>
          <w:lang w:val="en-GB"/>
        </w:rPr>
        <w:tab/>
      </w:r>
      <w:r/>
    </w:p>
    <w:p>
      <w:r/>
      <w:r/>
    </w:p>
    <w:p>
      <w:pPr>
        <w:pStyle w:val="411"/>
        <w:rPr>
          <w:lang w:val="en-US"/>
        </w:rPr>
      </w:pPr>
      <w:r>
        <w:rPr>
          <w:lang w:val="en-US"/>
        </w:rPr>
        <w:t xml:space="preserve">Structure of the Deliverable</w:t>
      </w:r>
      <w:r/>
    </w:p>
    <w:p>
      <w:pPr>
        <w:pStyle w:val="412"/>
        <w:rPr>
          <w:lang w:val="en-US"/>
        </w:rPr>
      </w:pPr>
      <w:r>
        <w:rPr>
          <w:lang w:val="en-US"/>
        </w:rPr>
        <w:t xml:space="preserve">Guide </w:t>
      </w:r>
      <w:r>
        <w:rPr>
          <w:lang w:val="en-US"/>
        </w:rPr>
        <w:t xml:space="preserve">for the Reader</w:t>
      </w:r>
      <w:r/>
    </w:p>
    <w:p>
      <w:pPr>
        <w:rPr>
          <w:lang w:val="en-US"/>
        </w:rPr>
      </w:pPr>
      <w:r>
        <w:rPr>
          <w:lang w:val="en-US"/>
        </w:rPr>
        <w:t xml:space="preserve">Relation with other Dx.y</w:t>
      </w:r>
      <w:r/>
    </w:p>
    <w:p>
      <w:pPr>
        <w:rPr>
          <w:lang w:val="en-US"/>
        </w:rPr>
      </w:pPr>
      <w:r>
        <w:rPr>
          <w:lang w:val="en-US"/>
        </w:rPr>
      </w:r>
      <w:r/>
    </w:p>
    <w:p>
      <w:pPr>
        <w:pStyle w:val="410"/>
        <w:rPr>
          <w:lang w:val="en-US"/>
        </w:rPr>
      </w:pPr>
      <w:r>
        <w:rPr>
          <w:lang w:val="en-US"/>
        </w:rPr>
        <w:t xml:space="preserve">CERTIFY Security LifeCycle Methodology for Embedded Devices (Initial Ver.)</w:t>
      </w:r>
      <w:r/>
    </w:p>
    <w:p>
      <w:pPr>
        <w:rPr>
          <w:lang w:val="en-US"/>
        </w:rPr>
      </w:pPr>
      <w:r>
        <w:rPr>
          <w:lang w:val="en-US"/>
        </w:rPr>
        <w:t xml:space="preserve">This section will be reviewed as more progress on T1.3 will be achieved</w:t>
      </w:r>
      <w:r/>
    </w:p>
    <w:p>
      <w:pPr>
        <w:pStyle w:val="411"/>
        <w:rPr>
          <w:lang w:val="en-US"/>
        </w:rPr>
      </w:pPr>
      <w:r/>
      <w:commentRangeStart w:id="1"/>
      <w:r>
        <w:rPr>
          <w:lang w:val="en-US"/>
        </w:rPr>
        <w:t xml:space="preserve">How to Deal with Cyber-Security Changes</w:t>
      </w:r>
      <w:commentRangeEnd w:id="1"/>
      <w:r>
        <w:commentReference w:id="1"/>
      </w:r>
      <w:r/>
      <w:r/>
    </w:p>
    <w:p>
      <w:r/>
      <w:r/>
    </w:p>
    <w:p>
      <w:pPr>
        <w:rPr>
          <w:rFonts w:cs="Calibri" w:eastAsia="Calibri"/>
        </w:rPr>
      </w:pPr>
      <w:r>
        <w:rPr>
          <w:rFonts w:cs="Calibri" w:eastAsia="Calibri"/>
          <w:color w:val="262626"/>
        </w:rPr>
        <w:t xml:space="preserve">In today's rapidly evolv</w:t>
      </w:r>
      <w:r>
        <w:rPr>
          <w:rFonts w:cs="Calibri" w:eastAsia="Calibri"/>
          <w:color w:val="262626"/>
        </w:rPr>
        <w:t xml:space="preserve">ing digital landscape, it is essential to address cybersecurity changes dynamically. Achieving this involves assessing the impact of each change and responding accordingly at the appropriate level. This proactive and adaptive approach can be referred to as</w:t>
      </w:r>
      <w:r>
        <w:rPr>
          <w:rFonts w:cs="Calibri" w:eastAsia="Calibri"/>
          <w:color w:val="262626"/>
        </w:rPr>
        <w:t xml:space="preserve"> Continuous Impact Assessment, which is considered the most effective method for managing new and emerging cybersecurity challenges. By continuously evaluating the impact of changes and adapting security measures accordingly, organizations can successfully</w:t>
      </w:r>
      <w:r>
        <w:rPr>
          <w:rFonts w:cs="Calibri" w:eastAsia="Calibri"/>
          <w:color w:val="262626"/>
        </w:rPr>
        <w:t xml:space="preserve"> navigate the evolving cybersecurity landscape and protect their digital assets.</w:t>
      </w:r>
      <w:r/>
    </w:p>
    <w:p>
      <w:r>
        <w:rPr>
          <w:rFonts w:cs="Calibri" w:eastAsia="Calibri"/>
          <w:color w:val="262626"/>
        </w:rPr>
        <w:t xml:space="preserve"> </w:t>
      </w:r>
      <w:r/>
    </w:p>
    <w:p>
      <w:r>
        <w:rPr>
          <w:rFonts w:cs="Calibri" w:eastAsia="Calibri"/>
          <w:color w:val="262626"/>
        </w:rPr>
        <w:t xml:space="preserve">Changes in cybersecurity can encompass various aspects, such as code alterations or modifications in implementation. However, what truly matters is the impact these changes </w:t>
      </w:r>
      <w:r>
        <w:rPr>
          <w:rFonts w:cs="Calibri" w:eastAsia="Calibri"/>
          <w:color w:val="262626"/>
        </w:rPr>
        <w:t xml:space="preserve">can have on device operations and the overall system. Assessing the impact is crucial, and it can be classified into categories like minor, major, or non-interfering, for example. For instance, if a change has a non-interfering impact, the vendor or manufa</w:t>
      </w:r>
      <w:r>
        <w:rPr>
          <w:rFonts w:cs="Calibri" w:eastAsia="Calibri"/>
          <w:color w:val="262626"/>
        </w:rPr>
        <w:t xml:space="preserve">cturing authority may choose to disregard it, as it won't affect functionality or violate any security requirements.</w:t>
      </w:r>
      <w:r/>
    </w:p>
    <w:p>
      <w:r>
        <w:rPr>
          <w:rFonts w:cs="Calibri" w:eastAsia="Calibri"/>
          <w:color w:val="262626"/>
        </w:rPr>
        <w:t xml:space="preserve"> </w:t>
      </w:r>
      <w:r/>
    </w:p>
    <w:p>
      <w:pPr>
        <w:rPr>
          <w:rFonts w:cs="Calibri" w:eastAsia="Calibri"/>
          <w:color w:val="262626"/>
        </w:rPr>
      </w:pPr>
      <w:r>
        <w:rPr>
          <w:rFonts w:cs="Calibri" w:eastAsia="Calibri"/>
          <w:color w:val="262626"/>
        </w:rPr>
        <w:t xml:space="preserve">After recognizing that a change significantly affects the secure operation of the device, it becomes necessary to conduct an evaluation t</w:t>
      </w:r>
      <w:r>
        <w:rPr>
          <w:rFonts w:cs="Calibri" w:eastAsia="Calibri"/>
          <w:color w:val="262626"/>
        </w:rPr>
        <w:t xml:space="preserve">o determine additional security requirements that must be met for the device to maintain its secure state.</w:t>
      </w:r>
      <w:r/>
    </w:p>
    <w:p>
      <w:pPr>
        <w:rPr>
          <w:rFonts w:cs="Calibri" w:eastAsia="Calibri"/>
          <w:color w:val="262626"/>
        </w:rPr>
      </w:pPr>
      <w:r>
        <w:rPr>
          <w:rFonts w:cs="Calibri" w:eastAsia="Calibri"/>
          <w:color w:val="262626"/>
        </w:rPr>
      </w:r>
      <w:r/>
    </w:p>
    <w:p>
      <w:pPr>
        <w:spacing w:after="240"/>
        <w:rPr>
          <w:rFonts w:ascii="Times New Roman" w:hAnsi="Times New Roman"/>
        </w:rPr>
      </w:pPr>
      <w:r>
        <w:rPr>
          <w:rFonts w:cs="Calibri" w:eastAsia="Calibri"/>
          <w:color w:val="262626"/>
        </w:rPr>
        <w:t xml:space="preserve">In a nutshell, the </w:t>
      </w:r>
      <w:r>
        <w:t xml:space="preserve">process could aim to ensure continuous cybersecurity compliance and risk management by dynamically analyzing the impact of change</w:t>
      </w:r>
      <w:r>
        <w:t xml:space="preserve">s on devices and continuously monitoring the security certification status. </w:t>
      </w:r>
      <w:r/>
    </w:p>
    <w:p>
      <w:pPr>
        <w:spacing w:after="240" w:before="240"/>
      </w:pPr>
      <w:r>
        <w:t xml:space="preserve">The process may encompass:</w:t>
      </w:r>
      <w:r/>
    </w:p>
    <w:p>
      <w:pPr>
        <w:pStyle w:val="458"/>
        <w:numPr>
          <w:ilvl w:val="0"/>
          <w:numId w:val="245"/>
        </w:numPr>
        <w:spacing w:after="240" w:before="240"/>
      </w:pPr>
      <w:r>
        <w:t xml:space="preserve">Continuous Impact Assessment: Any changes made to IoT devices or their environment would be continuously monitored. The Impact Analysis Report (IAR), tr</w:t>
      </w:r>
      <w:r>
        <w:t xml:space="preserve">aditionally created for each change, could be replaced by a dynamic, real-time impact analysis system. This system would automatically analyze any change and determine whether the change has a major or minor impact on assurance.</w:t>
      </w:r>
      <w:r/>
    </w:p>
    <w:p>
      <w:pPr>
        <w:pStyle w:val="458"/>
        <w:numPr>
          <w:ilvl w:val="0"/>
          <w:numId w:val="245"/>
        </w:numPr>
        <w:spacing w:after="240" w:before="240"/>
      </w:pPr>
      <w:r>
        <w:t xml:space="preserve">Automated </w:t>
      </w:r>
      <w:r>
        <w:t xml:space="preserve">Evaluation: Machine learning algorithms could be applied to automatically evaluate changes and decide if re-evaluation or re-assessment is necessary. Such automated evaluation system could learn from past instances to predict and categorize the impact leve</w:t>
      </w:r>
      <w:r>
        <w:t xml:space="preserve">l of changes.</w:t>
      </w:r>
      <w:r/>
    </w:p>
    <w:p>
      <w:pPr>
        <w:pStyle w:val="458"/>
        <w:numPr>
          <w:ilvl w:val="0"/>
          <w:numId w:val="245"/>
        </w:numPr>
        <w:spacing w:after="240" w:before="240"/>
      </w:pPr>
      <w:r>
        <w:t xml:space="preserve">Real-Time Monitoring and Reporting: A continuous monitoring system would provide real-time status of the security certification. This could be achieved by creating a dashboard that </w:t>
      </w:r>
      <w:r>
        <w:t xml:space="preserve">continuously updates the certification status, reflecting any</w:t>
      </w:r>
      <w:r>
        <w:t xml:space="preserve"> changes made to the device or its environment. The system would also alert the relevant stakeholders when there are significant changes or risks detected.</w:t>
      </w:r>
      <w:r/>
    </w:p>
    <w:p>
      <w:pPr>
        <w:pStyle w:val="458"/>
        <w:numPr>
          <w:ilvl w:val="0"/>
          <w:numId w:val="245"/>
        </w:numPr>
        <w:spacing w:after="240" w:before="240"/>
      </w:pPr>
      <w:r>
        <w:t xml:space="preserve">Continuous Re-evaluation and Re-assessment: Instead of waiting for significant changes to occur befo</w:t>
      </w:r>
      <w:r>
        <w:t xml:space="preserve">re conducting a re-evaluation or re-assessment, these processes could be performed continuously or at more frequent intervals. This would ensure that the device is always evaluated against the most recent threat environment.</w:t>
      </w:r>
      <w:r/>
    </w:p>
    <w:p>
      <w:pPr>
        <w:pStyle w:val="458"/>
        <w:numPr>
          <w:ilvl w:val="0"/>
          <w:numId w:val="245"/>
        </w:numPr>
        <w:spacing w:after="240" w:before="240"/>
      </w:pPr>
      <w:r>
        <w:t xml:space="preserve">Cloud-Based Certification Maint</w:t>
      </w:r>
      <w:r>
        <w:t xml:space="preserve">enance Platform (aka CyberPass): A cloud-based platform could be created to facilitate continuous certification maintenance activities. This platform would allow developers to update the product details, provide access to the CB for review and evaluation, </w:t>
      </w:r>
      <w:r>
        <w:t xml:space="preserve">and display the current certification status.</w:t>
      </w:r>
      <w:r/>
    </w:p>
    <w:p>
      <w:r/>
      <w:r/>
    </w:p>
    <w:p>
      <w:r/>
      <w:r/>
    </w:p>
    <w:p>
      <w:pPr>
        <w:pStyle w:val="411"/>
        <w:rPr>
          <w:lang w:val="en-US"/>
        </w:rPr>
      </w:pPr>
      <w:r/>
      <w:commentRangeStart w:id="2"/>
      <w:r>
        <w:rPr>
          <w:lang w:val="en-US"/>
        </w:rPr>
        <w:t xml:space="preserve">Verification of the Level of Security </w:t>
      </w:r>
      <w:commentRangeEnd w:id="2"/>
      <w:r>
        <w:commentReference w:id="2"/>
      </w:r>
      <w:r/>
      <w:r/>
    </w:p>
    <w:p>
      <w:r/>
      <w:r/>
    </w:p>
    <w:p>
      <w:pPr>
        <w:spacing w:after="240" w:before="240"/>
        <w:rPr>
          <w:rFonts w:ascii="Times New Roman" w:hAnsi="Times New Roman"/>
        </w:rPr>
      </w:pPr>
      <w:r>
        <w:t xml:space="preserve">The verification of the security level primarily relies on the targeted level of assurance for the device undergoing certification, which can vary across different d</w:t>
      </w:r>
      <w:r>
        <w:t xml:space="preserve">omains. The term "domain" refers to the specific operational environment in which the Target of Evaluation (TOE) device is deployed. For instance, in a consumer environment, the level of security assurance may remain at the Basic level. However, in critica</w:t>
      </w:r>
      <w:r>
        <w:t xml:space="preserve">l operational environments such as banking or air traffic control, the claimed level of assurance must be "HIGH." The assurance level aligns with the specific needs and risk considerations associated with each operational domain.</w:t>
      </w:r>
      <w:r/>
    </w:p>
    <w:p>
      <w:pPr>
        <w:rPr>
          <w:rFonts w:cs="Calibri" w:eastAsia="Calibri"/>
          <w:color w:val="262626"/>
        </w:rPr>
      </w:pPr>
      <w:r>
        <w:rPr>
          <w:rFonts w:cs="Calibri" w:eastAsia="Calibri"/>
          <w:color w:val="262626"/>
        </w:rPr>
        <w:t xml:space="preserve">The security assurance act</w:t>
      </w:r>
      <w:r>
        <w:rPr>
          <w:rFonts w:cs="Calibri" w:eastAsia="Calibri"/>
          <w:color w:val="262626"/>
        </w:rPr>
        <w:t xml:space="preserve">ivities determine according to the impact and the likelihood of a specific identified threat, how the device should be tested against. Different security assurance activities encompass tasks such as reviewing documentation, conducting vulnerability scannin</w:t>
      </w:r>
      <w:r>
        <w:rPr>
          <w:rFonts w:cs="Calibri" w:eastAsia="Calibri"/>
          <w:color w:val="262626"/>
        </w:rPr>
        <w:t xml:space="preserve">g, performing penetration testing, and more. The choice of which test to employ is contingent upon the desired level of security assurance.</w:t>
      </w:r>
      <w:r/>
    </w:p>
    <w:p>
      <w:pPr>
        <w:rPr>
          <w:rFonts w:cs="Calibri" w:eastAsia="Calibri"/>
          <w:color w:val="262626"/>
        </w:rPr>
      </w:pPr>
      <w:r>
        <w:rPr>
          <w:rFonts w:cs="Calibri" w:eastAsia="Calibri"/>
          <w:color w:val="262626"/>
        </w:rPr>
      </w:r>
      <w:r/>
    </w:p>
    <w:p>
      <w:r>
        <w:rPr>
          <w:rFonts w:cs="Calibri" w:eastAsia="Calibri"/>
          <w:color w:val="262626"/>
        </w:rPr>
        <w:t xml:space="preserve">To be more precise, </w:t>
      </w:r>
      <w:r>
        <w:t xml:space="preserve">the Cybersecurity Act Assurance Levels provide a framework for assessing and categorizing the l</w:t>
      </w:r>
      <w:r>
        <w:t xml:space="preserve">evel of security assurance required for information and communication technology (ICT) systems. These levels are defined in the Cybersecurity Act, a legislative framework aimed at enhancing cybersecurity measures. </w:t>
      </w:r>
      <w:r/>
    </w:p>
    <w:p>
      <w:r/>
      <w:r/>
    </w:p>
    <w:p>
      <w:r>
        <w:t xml:space="preserve">The assurance level ranges from "BASIC" </w:t>
      </w:r>
      <w:r>
        <w:t xml:space="preserve">to "HIGH". Each level represents an increasing level of security requirements and assurance measures. Here's a description of the different assurance levels:</w:t>
      </w:r>
      <w:r/>
    </w:p>
    <w:p>
      <w:r/>
      <w:r/>
    </w:p>
    <w:p>
      <w:pPr>
        <w:numPr>
          <w:ilvl w:val="0"/>
          <w:numId w:val="64"/>
        </w:numPr>
        <w:rPr>
          <w:rFonts w:cs="Calibri" w:eastAsia="Calibri"/>
        </w:rPr>
      </w:pPr>
      <w:r>
        <w:rPr>
          <w:rFonts w:cs="Calibri" w:eastAsia="Calibri"/>
          <w:color w:val="262626"/>
        </w:rPr>
        <w:t xml:space="preserve">Basic: At this level, basic security measures are implemented, focusing on protecting against com</w:t>
      </w:r>
      <w:r>
        <w:rPr>
          <w:rFonts w:cs="Calibri" w:eastAsia="Calibri"/>
          <w:color w:val="262626"/>
        </w:rPr>
        <w:t xml:space="preserve">mon and simple cyber threats. The emphasis is on establishing fundamental security practices such as user authentication, access controls, and basic security configurations.</w:t>
      </w:r>
      <w:r/>
    </w:p>
    <w:p>
      <w:r>
        <w:rPr>
          <w:rFonts w:cs="Calibri" w:eastAsia="Calibri"/>
          <w:color w:val="262626"/>
        </w:rPr>
        <w:t xml:space="preserve"> </w:t>
      </w:r>
      <w:r/>
    </w:p>
    <w:p>
      <w:pPr>
        <w:numPr>
          <w:ilvl w:val="0"/>
          <w:numId w:val="64"/>
        </w:numPr>
      </w:pPr>
      <w:r>
        <w:rPr>
          <w:rFonts w:cs="Calibri" w:eastAsia="Calibri"/>
          <w:color w:val="262626"/>
        </w:rPr>
        <w:t xml:space="preserve">Substantial: This level involves implementing more robust security measures to a</w:t>
      </w:r>
      <w:r>
        <w:rPr>
          <w:rFonts w:cs="Calibri" w:eastAsia="Calibri"/>
          <w:color w:val="262626"/>
        </w:rPr>
        <w:t xml:space="preserve">ddress a wider range of cyber threats. It includes measures such as intrusion detection systems, incident response plans, and periodic security assessments. Organizations are expected to have a structured approach to managing cybersecurity risks.</w:t>
      </w:r>
      <w:r/>
    </w:p>
    <w:p>
      <w:r>
        <w:rPr>
          <w:rFonts w:cs="Calibri" w:eastAsia="Calibri"/>
          <w:color w:val="262626"/>
        </w:rPr>
        <w:t xml:space="preserve"> </w:t>
      </w:r>
      <w:r/>
    </w:p>
    <w:p>
      <w:pPr>
        <w:numPr>
          <w:ilvl w:val="0"/>
          <w:numId w:val="64"/>
        </w:numPr>
      </w:pPr>
      <w:r>
        <w:rPr>
          <w:rFonts w:cs="Calibri" w:eastAsia="Calibri"/>
          <w:color w:val="262626"/>
        </w:rPr>
        <w:t xml:space="preserve">High: T</w:t>
      </w:r>
      <w:r>
        <w:rPr>
          <w:rFonts w:cs="Calibri" w:eastAsia="Calibri"/>
          <w:color w:val="262626"/>
        </w:rPr>
        <w:t xml:space="preserve">his level requires organizations to establish a comprehensive and proactive cybersecurity program. It involves implementing advanced security measures, such as network segmentation, encryption, continuous monitoring, and regular vulnerability assessments. </w:t>
      </w:r>
      <w:r>
        <w:rPr>
          <w:rFonts w:cs="Calibri" w:eastAsia="Calibri"/>
          <w:color w:val="262626"/>
        </w:rPr>
        <w:t xml:space="preserve">Organizations operating at this level are subject to highly sophisticated cyber threats. Security controls are comprehensive and adaptive, with advanced technologies and processes in place. Continuous monitoring, threat intelligence sharing, and regular se</w:t>
      </w:r>
      <w:r>
        <w:rPr>
          <w:rFonts w:cs="Calibri" w:eastAsia="Calibri"/>
          <w:color w:val="262626"/>
        </w:rPr>
        <w:t xml:space="preserve">curity audits are crucial at this level.</w:t>
      </w:r>
      <w:r/>
    </w:p>
    <w:p>
      <w:r/>
      <w:r/>
    </w:p>
    <w:p>
      <w:pPr>
        <w:rPr>
          <w:rFonts w:cs="Calibri" w:eastAsia="Calibri"/>
        </w:rPr>
      </w:pPr>
      <w:r>
        <w:rPr>
          <w:rFonts w:cs="Calibri" w:eastAsia="Calibri"/>
        </w:rPr>
      </w:r>
      <w:r/>
    </w:p>
    <w:p>
      <w:r/>
      <w:r/>
    </w:p>
    <w:p>
      <w:pPr>
        <w:pStyle w:val="411"/>
        <w:rPr>
          <w:lang w:val="en-US"/>
        </w:rPr>
      </w:pPr>
      <w:r>
        <w:rPr>
          <w:lang w:val="en-US"/>
        </w:rPr>
        <w:t xml:space="preserve">Advancement Over Current Practices to Security Lifecycle Management, Certification and Evaluation</w:t>
      </w:r>
      <w:r/>
    </w:p>
    <w:p>
      <w:r/>
      <w:r/>
    </w:p>
    <w:p>
      <w:pPr>
        <w:jc w:val="center"/>
        <w:spacing w:lineRule="exact" w:line="235" w:after="160"/>
        <w:rPr>
          <w:rFonts w:cs="Calibri" w:eastAsia="Calibri"/>
          <w:sz w:val="22"/>
        </w:rPr>
      </w:pPr>
      <w:r>
        <w:rPr>
          <w:rFonts w:cs="Calibri" w:eastAsia="Calibri"/>
          <w:b/>
          <w:color w:val="000000"/>
          <w:sz w:val="28"/>
          <w:u w:val="single"/>
        </w:rPr>
        <w:t xml:space="preserve">Lifecycle Management</w:t>
      </w:r>
      <w:r/>
    </w:p>
    <w:p>
      <w:pPr>
        <w:spacing w:lineRule="exact" w:line="235" w:after="160"/>
      </w:pPr>
      <w:r>
        <w:rPr>
          <w:rFonts w:ascii="Times New Roman" w:hAnsi="Times New Roman"/>
          <w:color w:val="000000"/>
        </w:rPr>
        <w:t xml:space="preserve">The development of IoT-enabled services requires a comprehensive management of security aspects throughout the lifecycle of IoT devices. Because of the recent technological advancements, such devices are composed of an increasing number of software compone</w:t>
      </w:r>
      <w:r>
        <w:rPr>
          <w:rFonts w:ascii="Times New Roman" w:hAnsi="Times New Roman"/>
          <w:color w:val="000000"/>
        </w:rPr>
        <w:t xml:space="preserve">nts in order to provide advanced functionality to create new data-driven services. At the same time, ubiquitous access to these devices makes them attractive targets for potential attackers. Therefore, such devices should be enabled with mechanisms to adap</w:t>
      </w:r>
      <w:r>
        <w:rPr>
          <w:rFonts w:ascii="Times New Roman" w:hAnsi="Times New Roman"/>
          <w:color w:val="000000"/>
        </w:rPr>
        <w:t xml:space="preserve">t themselves to security changes throughout their lifecycle. Indeed, the new EU regulation “Cybersecurity Act” emphasizes the need for security approaches addressing the lifecycle of any ICT product, service or process for the definition of a cybersecurity</w:t>
      </w:r>
      <w:r>
        <w:rPr>
          <w:rFonts w:ascii="Times New Roman" w:hAnsi="Times New Roman"/>
          <w:color w:val="000000"/>
        </w:rPr>
        <w:t xml:space="preserve"> certification framework. This initiative is intended to come up with a more trustworthy digital ecosystem for the benefit of the Digital Single Market. </w:t>
      </w:r>
      <w:r/>
    </w:p>
    <w:p>
      <w:pPr>
        <w:spacing w:lineRule="exact" w:line="235" w:after="160"/>
        <w:tabs>
          <w:tab w:val="right" w:pos="9632"/>
        </w:tabs>
      </w:pPr>
      <w:r>
        <w:rPr>
          <w:rFonts w:ascii="Times New Roman" w:hAnsi="Times New Roman"/>
          <w:color w:val="000000"/>
        </w:rPr>
        <w:t xml:space="preserve">One of the main requirements of the Cybersecurity Act is the compliance monitoring with the requiremen</w:t>
      </w:r>
      <w:r>
        <w:rPr>
          <w:rFonts w:ascii="Times New Roman" w:hAnsi="Times New Roman"/>
          <w:color w:val="000000"/>
        </w:rPr>
        <w:t xml:space="preserve">ts of the European cybersecurity certificates or the EU statements of conformity, including mechanisms to demonstrate continued compliance with the specified cybersecurity requirements, from the design to the operation phase of the device. Towards this end</w:t>
      </w:r>
      <w:r>
        <w:rPr>
          <w:rFonts w:ascii="Times New Roman" w:hAnsi="Times New Roman"/>
          <w:color w:val="000000"/>
        </w:rPr>
        <w:t xml:space="preserve">, the Cybersecurity Act encourages security by design practices and the collaboration among the different certification stakeholders to monitor the device security. In order to ensure the security compliance throughout the lifetime of the device, we propos</w:t>
      </w:r>
      <w:r>
        <w:rPr>
          <w:rFonts w:ascii="Times New Roman" w:hAnsi="Times New Roman"/>
          <w:color w:val="000000"/>
        </w:rPr>
        <w:t xml:space="preserve">e the design and implementation of a cybersecurity lifecycle management framework for IoT devices. The framework is intended to monitor, update, assess and configure the device security according to the security information received both internally (self-a</w:t>
      </w:r>
      <w:r>
        <w:rPr>
          <w:rFonts w:ascii="Times New Roman" w:hAnsi="Times New Roman"/>
          <w:color w:val="000000"/>
        </w:rPr>
        <w:t xml:space="preserve">ssessment, monitoring) and externally (e.g., manufacturer, threat databases, certification authority). At the same time, the framework will share the relevant security information with the external sources, in a symbiotic way. Next figures show the high le</w:t>
      </w:r>
      <w:r>
        <w:rPr>
          <w:rFonts w:ascii="Times New Roman" w:hAnsi="Times New Roman"/>
          <w:color w:val="000000"/>
        </w:rPr>
        <w:t xml:space="preserve">vel overview of the processes of the proposed framework.</w:t>
      </w:r>
      <w:r>
        <w:rPr>
          <w:rFonts w:ascii="Times New Roman" w:hAnsi="Times New Roman"/>
          <w:color w:val="000000"/>
        </w:rPr>
        <w:tab/>
      </w:r>
      <w:r/>
    </w:p>
    <w:p>
      <w:pPr>
        <w:jc w:val="center"/>
        <w:spacing w:lineRule="exact" w:line="235" w:after="160"/>
      </w:pPr>
      <w:r>
        <w:drawing>
          <wp:inline xmlns:wp="http://schemas.openxmlformats.org/drawingml/2006/wordprocessingDrawing" distT="0" distB="0" distL="0" distR="0">
            <wp:extent cx="3638547" cy="2600325"/>
            <wp:effectExtent l="0" t="0" r="0" b="0"/>
            <wp:docPr id="1" name="Pictur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 hidden="0"/>
                    <pic:cNvPicPr>
                      <a:picLocks noChangeAspect="1"/>
                    </pic:cNvPicPr>
                  </pic:nvPicPr>
                  <pic:blipFill>
                    <a:blip/>
                    <a:stretch/>
                  </pic:blipFill>
                  <pic:spPr bwMode="auto">
                    <a:xfrm>
                      <a:off x="0" y="0"/>
                      <a:ext cx="3638549" cy="2600325"/>
                    </a:xfrm>
                    <a:prstGeom prst="rect">
                      <a:avLst/>
                    </a:prstGeom>
                  </pic:spPr>
                </pic:pic>
              </a:graphicData>
            </a:graphic>
          </wp:inline>
        </w:drawing>
      </w:r>
      <w:r/>
    </w:p>
    <w:p>
      <w:pPr>
        <w:spacing w:lineRule="exact" w:line="235" w:after="160"/>
      </w:pPr>
      <w:r>
        <w:drawing>
          <wp:inline xmlns:wp="http://schemas.openxmlformats.org/drawingml/2006/wordprocessingDrawing" distT="0" distB="0" distL="0" distR="0">
            <wp:extent cx="5610213" cy="2962269"/>
            <wp:effectExtent l="0" t="0" r="0" b="0"/>
            <wp:docPr id="2" name="Picture 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a:stretch/>
                  </pic:blipFill>
                  <pic:spPr bwMode="auto">
                    <a:xfrm>
                      <a:off x="0" y="0"/>
                      <a:ext cx="5610224" cy="2962274"/>
                    </a:xfrm>
                    <a:prstGeom prst="rect">
                      <a:avLst/>
                    </a:prstGeom>
                  </pic:spPr>
                </pic:pic>
              </a:graphicData>
            </a:graphic>
          </wp:inline>
        </w:drawing>
      </w:r>
      <w:r/>
    </w:p>
    <w:p>
      <w:pPr>
        <w:spacing w:lineRule="exact" w:line="235" w:after="160"/>
        <w:rPr>
          <w:rFonts w:cs="Calibri" w:eastAsia="Calibri"/>
          <w:b/>
          <w:color w:val="000000"/>
          <w:sz w:val="22"/>
        </w:rPr>
      </w:pPr>
      <w:r>
        <w:rPr>
          <w:rFonts w:cs="Calibri" w:eastAsia="Calibri"/>
          <w:b/>
          <w:color w:val="000000"/>
          <w:sz w:val="22"/>
        </w:rPr>
        <w:t xml:space="preserve"> </w:t>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drawing>
          <wp:inline xmlns:wp="http://schemas.openxmlformats.org/drawingml/2006/wordprocessingDrawing" distT="0" distB="0" distL="0" distR="0">
            <wp:extent cx="1800000" cy="1800000"/>
            <wp:effectExtent l="0" t="0" r="0" b="0"/>
            <wp:docPr id="3" name="Picture 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 hidden="0"/>
                    <pic:cNvPicPr>
                      <a:picLocks noChangeAspect="1"/>
                    </pic:cNvPicPr>
                  </pic:nvPicPr>
                  <pic:blipFill>
                    <a:blip r:embed="rId13"/>
                    <a:stretch/>
                  </pic:blipFill>
                  <pic:spPr bwMode="auto">
                    <a:xfrm>
                      <a:off x="0" y="0"/>
                      <a:ext cx="1800000" cy="1800000"/>
                    </a:xfrm>
                    <a:prstGeom prst="rect">
                      <a:avLst/>
                    </a:prstGeom>
                  </pic:spPr>
                </pic:pic>
              </a:graphicData>
            </a:graphic>
          </wp:inline>
        </w:drawing>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b/>
          <w:color w:val="000000"/>
          <w:sz w:val="22"/>
        </w:rPr>
      </w:pPr>
      <w:r>
        <w:rPr>
          <w:rFonts w:cs="Calibri" w:eastAsia="Calibri"/>
          <w:b/>
          <w:color w:val="000000"/>
          <w:sz w:val="22"/>
        </w:rPr>
      </w:r>
      <w:r/>
    </w:p>
    <w:p>
      <w:pPr>
        <w:spacing w:lineRule="exact" w:line="235" w:after="160"/>
        <w:rPr>
          <w:rFonts w:cs="Calibri" w:eastAsia="Calibri"/>
          <w:sz w:val="22"/>
        </w:rPr>
      </w:pPr>
      <w:r>
        <w:rPr>
          <w:rFonts w:cs="Calibri" w:eastAsia="Calibri"/>
          <w:sz w:val="22"/>
        </w:rPr>
      </w:r>
      <w:r/>
    </w:p>
    <w:p>
      <w:pPr>
        <w:spacing w:lineRule="exact" w:line="235" w:after="160"/>
      </w:pPr>
      <w:r>
        <w:rPr>
          <w:rFonts w:ascii="Times New Roman" w:hAnsi="Times New Roman"/>
          <w:b/>
          <w:color w:val="000000"/>
          <w:u w:val="single"/>
        </w:rPr>
        <w:t xml:space="preserve">Manufacturing: Design and development</w:t>
      </w:r>
      <w:r/>
    </w:p>
    <w:p>
      <w:pPr>
        <w:spacing w:lineRule="exact" w:line="235" w:after="160"/>
      </w:pPr>
      <w:r>
        <w:rPr>
          <w:rFonts w:ascii="Times New Roman" w:hAnsi="Times New Roman"/>
          <w:color w:val="000000"/>
        </w:rPr>
        <w:t xml:space="preserve">The device's lifecycle begins when it is manufactured to be later installed and commissioned within a network. In this phase, the devic</w:t>
      </w:r>
      <w:r>
        <w:rPr>
          <w:rFonts w:ascii="Times New Roman" w:hAnsi="Times New Roman"/>
          <w:color w:val="000000"/>
        </w:rPr>
        <w:t xml:space="preserve">e is designed</w:t>
      </w:r>
      <w:r>
        <w:drawing>
          <wp:inline xmlns:wp="http://schemas.openxmlformats.org/drawingml/2006/wordprocessingDrawing" distT="0" distB="0" distL="0" distR="0">
            <wp:extent cx="3671910" cy="3671910"/>
            <wp:effectExtent l="0" t="0" r="0" b="0"/>
            <wp:docPr id="4" name="Picture 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 hidden="0"/>
                    <pic:cNvPicPr>
                      <a:picLocks noChangeAspect="1"/>
                    </pic:cNvPicPr>
                  </pic:nvPicPr>
                  <pic:blipFill>
                    <a:blip r:embed="rId14"/>
                    <a:stretch/>
                  </pic:blipFill>
                  <pic:spPr bwMode="auto">
                    <a:xfrm>
                      <a:off x="0" y="0"/>
                      <a:ext cx="3671910" cy="3671910"/>
                    </a:xfrm>
                    <a:prstGeom prst="rect">
                      <a:avLst/>
                    </a:prstGeom>
                  </pic:spPr>
                </pic:pic>
              </a:graphicData>
            </a:graphic>
          </wp:inline>
        </w:drawing>
      </w:r>
      <w:r>
        <w:rPr>
          <w:rFonts w:ascii="Times New Roman" w:hAnsi="Times New Roman"/>
          <w:color w:val="000000"/>
        </w:rPr>
        <w:t xml:space="preserve">, created, programmed and tested, so the initial level of security is established. In this stage, manufacturers are responsible for carrying out the initial security evaluation for the device. It is important to pay attention to the best secu</w:t>
      </w:r>
      <w:r>
        <w:rPr>
          <w:rFonts w:ascii="Times New Roman" w:hAnsi="Times New Roman"/>
          <w:color w:val="000000"/>
        </w:rPr>
        <w:t xml:space="preserve">rity practices for programming and the adequate implementation of them and testing the device in order to check it. Checking that it is not vulnerable to know threats is key to ensure the security.  </w:t>
      </w:r>
      <w:r/>
    </w:p>
    <w:p>
      <w:r>
        <w:rPr>
          <w:rFonts w:ascii="Times New Roman" w:hAnsi="Times New Roman"/>
          <w:color w:val="000000"/>
        </w:rPr>
        <w:t xml:space="preserve">In this sense, there is huge research and </w:t>
      </w:r>
      <w:r>
        <w:rPr>
          <w:rFonts w:ascii="Times New Roman" w:hAnsi="Times New Roman"/>
          <w:color w:val="000000"/>
        </w:rPr>
        <w:t xml:space="preserve">documentation effort to summarise all existing attacks nonetheless many more are found continuously. Furthermore, there is a difficulty to define a common standard methodology to describe how security evaluation and certification must be done. The wide var</w:t>
      </w:r>
      <w:r>
        <w:rPr>
          <w:rFonts w:ascii="Times New Roman" w:hAnsi="Times New Roman"/>
          <w:color w:val="000000"/>
        </w:rPr>
        <w:t xml:space="preserve">iety and heterogeneity of methodologies, mechanisms, standards</w:t>
      </w:r>
      <w:r>
        <w:rPr>
          <w:rFonts w:ascii="Times New Roman" w:hAnsi="Times New Roman"/>
          <w:color w:val="000000"/>
          <w:sz w:val="21"/>
          <w:vertAlign w:val="superscript"/>
        </w:rPr>
        <w:t xml:space="preserve">22</w:t>
      </w:r>
      <w:r>
        <w:rPr>
          <w:rFonts w:ascii="Times New Roman" w:hAnsi="Times New Roman"/>
          <w:color w:val="000000"/>
        </w:rPr>
        <w:t xml:space="preserve"> and products derives on a confusing landscape of solutions. Therefore, it is quite unclear which security aspects should be considered to guarantee an adequate security level. In this context</w:t>
      </w:r>
      <w:r>
        <w:rPr>
          <w:rFonts w:ascii="Times New Roman" w:hAnsi="Times New Roman"/>
          <w:color w:val="000000"/>
        </w:rPr>
        <w:t xml:space="preserve">, comparability is unfeasible, as different schemes uses their own metrics, especially when products are evaluated under different national schemes or approaches, or when they include some subjective or difficult to calculate metrics (e.g., CWSS uses likel</w:t>
      </w:r>
      <w:r>
        <w:rPr>
          <w:rFonts w:ascii="Times New Roman" w:hAnsi="Times New Roman"/>
          <w:color w:val="000000"/>
        </w:rPr>
        <w:t xml:space="preserve">ihood). The cybersecurity act presents a pioneer initiative to foster the development of a European Cybersecurity certification framework. This regulation, in addition to the NIS directive and the General Data Protection Regulation (GDPR) form the three ma</w:t>
      </w:r>
      <w:r>
        <w:rPr>
          <w:rFonts w:ascii="Times New Roman" w:hAnsi="Times New Roman"/>
          <w:color w:val="000000"/>
        </w:rPr>
        <w:t xml:space="preserve">in pillar for cybersecurity in Europe. </w:t>
      </w:r>
      <w:r/>
    </w:p>
    <w:p>
      <w:r>
        <w:rPr>
          <w:rFonts w:ascii="Times New Roman" w:hAnsi="Times New Roman"/>
          <w:color w:val="000000"/>
          <w:sz w:val="22"/>
        </w:rPr>
        <w:t xml:space="preserve"> </w:t>
      </w:r>
      <w:r/>
    </w:p>
    <w:p>
      <w:r>
        <w:rPr>
          <w:rFonts w:ascii="Times New Roman" w:hAnsi="Times New Roman"/>
          <w:color w:val="000000"/>
        </w:rPr>
        <w:t xml:space="preserve">However, the definition of a security evaluation and certification scheme is not easy, posing several challenges that is necessary to address. The wide variety of schemes and requirements hardens the </w:t>
      </w:r>
      <w:r>
        <w:rPr>
          <w:rFonts w:ascii="Times New Roman" w:hAnsi="Times New Roman"/>
          <w:color w:val="000000"/>
        </w:rPr>
        <w:t xml:space="preserve">objective comp</w:t>
      </w:r>
      <w:r>
        <w:rPr>
          <w:rFonts w:ascii="Times New Roman" w:hAnsi="Times New Roman"/>
          <w:color w:val="000000"/>
        </w:rPr>
        <w:t xml:space="preserve">arability of the security achieved. Also, the context (regulation, domain...) determines the security level required for a particular product and should be considered. This problem is exacerbated by the out-of-date certificates that gives a false sense of </w:t>
      </w:r>
      <w:r>
        <w:rPr>
          <w:rFonts w:ascii="Times New Roman" w:hAnsi="Times New Roman"/>
          <w:color w:val="000000"/>
        </w:rPr>
        <w:t xml:space="preserve">security. The dynamism inherent to security makes necessary agile and dynamic approaches to manage the security of a product throughout its lifecycle. As a consequence, it is also necessary dynamic labels that are capable to show in real time, the real sec</w:t>
      </w:r>
      <w:r>
        <w:rPr>
          <w:rFonts w:ascii="Times New Roman" w:hAnsi="Times New Roman"/>
          <w:color w:val="000000"/>
        </w:rPr>
        <w:t xml:space="preserve">urity level. However, current schemes and approaches are not aware of this dynamism; Common Criteria (CC), Commercial Product Assurance (CPA) or Certification de Securité de premier niveau (CSPN) requires a complete recertification in case of a security ch</w:t>
      </w:r>
      <w:r>
        <w:rPr>
          <w:rFonts w:ascii="Times New Roman" w:hAnsi="Times New Roman"/>
          <w:color w:val="000000"/>
        </w:rPr>
        <w:t xml:space="preserve">ange, involving high money loses and time.  Although currently there are many well-known cybersecurity standards, some of the challenges are not addressed, and the fragmentation between them makes difficult the homogenization and comparison between product</w:t>
      </w:r>
      <w:r>
        <w:rPr>
          <w:rFonts w:ascii="Times New Roman" w:hAnsi="Times New Roman"/>
          <w:color w:val="000000"/>
        </w:rPr>
        <w:t xml:space="preserve">s certified. </w:t>
      </w:r>
      <w:r/>
    </w:p>
    <w:p>
      <w:r>
        <w:rPr>
          <w:rFonts w:ascii="Times New Roman" w:hAnsi="Times New Roman"/>
          <w:color w:val="000000"/>
        </w:rPr>
        <w:t xml:space="preserve"> </w:t>
      </w:r>
      <w:r/>
    </w:p>
    <w:p>
      <w:pPr>
        <w:spacing w:lineRule="exact" w:line="235" w:after="160"/>
      </w:pPr>
      <w:r>
        <w:rPr>
          <w:rFonts w:ascii="Times New Roman" w:hAnsi="Times New Roman"/>
          <w:color w:val="000000"/>
        </w:rPr>
        <w:t xml:space="preserve">Toward this end, we will consider a security evaluation and certification approach based on modelling, allowing to test the design of the device from the very beginning and automating the security evaluation process. In this sense, we will </w:t>
      </w:r>
      <w:r>
        <w:rPr>
          <w:rFonts w:ascii="Times New Roman" w:hAnsi="Times New Roman"/>
          <w:color w:val="000000"/>
        </w:rPr>
        <w:t xml:space="preserve">base our research on the methodology developed in the ARMOUR project, combining security testing and risk assessment towards an objective and automated assessment. </w:t>
      </w:r>
      <w:r/>
    </w:p>
    <w:p>
      <w:pPr>
        <w:spacing w:lineRule="exact" w:line="235" w:after="160"/>
      </w:pPr>
      <w:r>
        <w:rPr>
          <w:rFonts w:ascii="Times New Roman" w:hAnsi="Times New Roman"/>
          <w:color w:val="000000"/>
        </w:rPr>
        <w:t xml:space="preserve">Although in general, the results of the security certification are used only to certify the</w:t>
      </w:r>
      <w:r>
        <w:rPr>
          <w:rFonts w:ascii="Times New Roman" w:hAnsi="Times New Roman"/>
          <w:color w:val="000000"/>
        </w:rPr>
        <w:t xml:space="preserve"> security of the device, we will explore approaches to benefit from this information during the deployment and operation of the device. In this sense, the evaluation results can be embedded in a behavioral profile with some recommendations (polices) to tak</w:t>
      </w:r>
      <w:r>
        <w:rPr>
          <w:rFonts w:ascii="Times New Roman" w:hAnsi="Times New Roman"/>
          <w:color w:val="000000"/>
        </w:rPr>
        <w:t xml:space="preserve">e into account during the operation phase. This profile will reduce the attack surface to the allowed behaviours and it could be also used to monitor suspicious behaviours during the operation phase.  This activity will interoperate and make use of the res</w:t>
      </w:r>
      <w:r>
        <w:rPr>
          <w:rFonts w:ascii="Times New Roman" w:hAnsi="Times New Roman"/>
          <w:color w:val="000000"/>
        </w:rPr>
        <w:t xml:space="preserve">ults of the previous evaluation, as the behavioural profile, which will be based on the MUD standard, will be generated from the security results containing both security recommendations from the manufacturer and from the security certification to perform </w:t>
      </w:r>
      <w:r>
        <w:rPr>
          <w:rFonts w:ascii="Times New Roman" w:hAnsi="Times New Roman"/>
          <w:color w:val="000000"/>
        </w:rPr>
        <w:t xml:space="preserve">a secure deployment. In particular, the use of MUD, will be extended to create augmented security profiles, to govern the intended communications of IoT devices throughout their life cycle. </w:t>
      </w:r>
      <w:r/>
    </w:p>
    <w:p>
      <w:pPr>
        <w:spacing w:lineRule="exact" w:line="235" w:after="160"/>
      </w:pPr>
      <w:r>
        <w:rPr>
          <w:rFonts w:ascii="Times New Roman" w:hAnsi="Times New Roman"/>
          <w:b/>
          <w:color w:val="000000"/>
          <w:u w:val="single"/>
        </w:rPr>
        <w:t xml:space="preserve">Bootstrapping/Deployment</w:t>
      </w:r>
      <w:r/>
    </w:p>
    <w:p>
      <w:pPr>
        <w:spacing w:lineRule="exact" w:line="235" w:after="160"/>
      </w:pPr>
      <w:r>
        <w:rPr>
          <w:rFonts w:ascii="Times New Roman" w:hAnsi="Times New Roman"/>
          <w:color w:val="000000"/>
        </w:rPr>
        <w:t xml:space="preserve">The bootstrapping phase starts when the </w:t>
      </w:r>
      <w:r>
        <w:rPr>
          <w:rFonts w:ascii="Times New Roman" w:hAnsi="Times New Roman"/>
          <w:color w:val="000000"/>
        </w:rPr>
        <w:t xml:space="preserve">device is installed and configured in a certain context. This process usually consists of a set of procedures in which a device joins a network in a certain domain (health, house, industry…). During the bootstrapping, the cryptographic material statically </w:t>
      </w:r>
      <w:r>
        <w:rPr>
          <w:rFonts w:ascii="Times New Roman" w:hAnsi="Times New Roman"/>
          <w:color w:val="000000"/>
        </w:rPr>
        <w:t xml:space="preserve">configured during manufacturing in the device is used to derive dynamic credentials and keys to be used during its operation. In recent years, different botnets (e.g., Mirai</w:t>
      </w:r>
      <w:hyperlink r:id="rId15" w:anchor="_ftn1" w:history="1">
        <w:r>
          <w:rPr>
            <w:rStyle w:val="457"/>
            <w:rFonts w:ascii="Times New Roman" w:hAnsi="Times New Roman"/>
            <w:color w:val="0000FF"/>
            <w:vertAlign w:val="superscript"/>
          </w:rPr>
          <w:t xml:space="preserve">[1]</w:t>
        </w:r>
      </w:hyperlink>
      <w:r>
        <w:rPr>
          <w:rFonts w:ascii="Times New Roman" w:hAnsi="Times New Roman"/>
          <w:color w:val="000000"/>
        </w:rPr>
        <w:t xml:space="preserve">) have shown </w:t>
      </w:r>
      <w:r>
        <w:rPr>
          <w:rFonts w:ascii="Times New Roman" w:hAnsi="Times New Roman"/>
          <w:color w:val="000000"/>
        </w:rPr>
        <w:t xml:space="preserve">that the deployment of IoT devices can compromise critical infrastructures with huge economic losses. This is especially critical in certain scenarios (e.g., involving eHealth devices), which can affect users' safety. To address such security concerns, the</w:t>
      </w:r>
      <w:r>
        <w:rPr>
          <w:rFonts w:ascii="Times New Roman" w:hAnsi="Times New Roman"/>
          <w:color w:val="000000"/>
        </w:rPr>
        <w:t xml:space="preserve">re is a need to define approaches to reduce the attack surface of the devices from the very beginning.  Beyond the use of traditional cryptographic and access control techniques, the security aspects of IoT devices should be properly managed through a gove</w:t>
      </w:r>
      <w:r>
        <w:rPr>
          <w:rFonts w:ascii="Times New Roman" w:hAnsi="Times New Roman"/>
          <w:color w:val="000000"/>
        </w:rPr>
        <w:t xml:space="preserve">rnance approach to ensure devices behave as expected. However, the specification and enforcement of such aspects can be challenging in environments where a huge number of IoT devices have the ability to communicate with each other and, sometimes, without t</w:t>
      </w:r>
      <w:r>
        <w:rPr>
          <w:rFonts w:ascii="Times New Roman" w:hAnsi="Times New Roman"/>
          <w:color w:val="000000"/>
        </w:rPr>
        <w:t xml:space="preserve">he explicit consent of their owners.</w:t>
      </w:r>
      <w:r/>
    </w:p>
    <w:p>
      <w:pPr>
        <w:spacing w:lineRule="exact" w:line="235" w:after="160"/>
      </w:pPr>
      <w:r>
        <w:rPr>
          <w:rFonts w:ascii="Times New Roman" w:hAnsi="Times New Roman"/>
          <w:color w:val="000000"/>
        </w:rPr>
        <w:t xml:space="preserve">To address this issue, the Manufacturer Usage Description (MUD)</w:t>
      </w:r>
      <w:hyperlink r:id="rId16" w:anchor="_ftn2" w:history="1">
        <w:r>
          <w:rPr>
            <w:rStyle w:val="457"/>
            <w:rFonts w:ascii="Times New Roman" w:hAnsi="Times New Roman"/>
            <w:color w:val="0000FF"/>
            <w:vertAlign w:val="superscript"/>
          </w:rPr>
          <w:t xml:space="preserve">[2]</w:t>
        </w:r>
      </w:hyperlink>
      <w:r>
        <w:rPr>
          <w:rFonts w:ascii="Times New Roman" w:hAnsi="Times New Roman"/>
          <w:color w:val="000000"/>
        </w:rPr>
        <w:t xml:space="preserve"> is an Internet Engineering Task Force (IETF) standard aimed to define the intended behavior of the device through Access Control Lists (ACLs), in order to restrict th</w:t>
      </w:r>
      <w:r>
        <w:rPr>
          <w:rFonts w:ascii="Times New Roman" w:hAnsi="Times New Roman"/>
          <w:color w:val="000000"/>
        </w:rPr>
        <w:t xml:space="preserve">e communication to/from a certain device. MUD files can be used to deliver policy requirements for a device joining the network, and then translated to network access specific policies. However, MUD is focused on the definition of network access control po</w:t>
      </w:r>
      <w:r>
        <w:rPr>
          <w:rFonts w:ascii="Times New Roman" w:hAnsi="Times New Roman"/>
          <w:color w:val="000000"/>
        </w:rPr>
        <w:t xml:space="preserve">licies, which is insufficient to establish enough countermeasures, and the standard does not give any indication on how to translate and enforce the MUD policies. </w:t>
      </w:r>
      <w:r/>
    </w:p>
    <w:p>
      <w:pPr>
        <w:spacing w:lineRule="exact" w:line="235" w:after="160"/>
      </w:pPr>
      <w:r>
        <w:rPr>
          <w:rFonts w:ascii="Times New Roman" w:hAnsi="Times New Roman"/>
          <w:color w:val="000000"/>
        </w:rPr>
        <w:t xml:space="preserve">This phase will link the generation of the extended behavioral profile during the manufactur</w:t>
      </w:r>
      <w:r>
        <w:rPr>
          <w:rFonts w:ascii="Times New Roman" w:hAnsi="Times New Roman"/>
          <w:color w:val="000000"/>
        </w:rPr>
        <w:t xml:space="preserve">ing phase with the deployment of such recommendations before the device is able to access to the network. Therefore, the device will not be allowed to interact with other components or to access to network resources until it is not properly identified, con</w:t>
      </w:r>
      <w:r>
        <w:rPr>
          <w:rFonts w:ascii="Times New Roman" w:hAnsi="Times New Roman"/>
          <w:color w:val="000000"/>
        </w:rPr>
        <w:t xml:space="preserve">figured and authenticated, ensuring that the network will not be compromised once it is able to access.  </w:t>
      </w:r>
      <w:r/>
    </w:p>
    <w:p>
      <w:pPr>
        <w:spacing w:lineRule="exact" w:line="235" w:after="160"/>
      </w:pPr>
      <w:r>
        <w:rPr>
          <w:rFonts w:ascii="Times New Roman" w:hAnsi="Times New Roman"/>
          <w:b/>
          <w:color w:val="000000"/>
          <w:u w:val="single"/>
        </w:rPr>
        <w:t xml:space="preserve">Operation</w:t>
      </w:r>
      <w:r/>
    </w:p>
    <w:p>
      <w:pPr>
        <w:spacing w:lineRule="exact" w:line="235" w:after="160"/>
      </w:pPr>
      <w:r>
        <w:rPr>
          <w:rFonts w:ascii="Times New Roman" w:hAnsi="Times New Roman"/>
          <w:color w:val="000000"/>
        </w:rPr>
        <w:t xml:space="preserve">During the operation stage, the device is providing the functionality for which it was manufactured. In this phase, the device should be mon</w:t>
      </w:r>
      <w:r>
        <w:rPr>
          <w:rFonts w:ascii="Times New Roman" w:hAnsi="Times New Roman"/>
          <w:color w:val="000000"/>
        </w:rPr>
        <w:t xml:space="preserve">itored, since new security vulnerabilities can be discovered or a new patch/update can be installed, and consequently, the device’s security level can be modified. Both the changes produced by an updating process, and the modifications produced by an unexp</w:t>
      </w:r>
      <w:r>
        <w:rPr>
          <w:rFonts w:ascii="Times New Roman" w:hAnsi="Times New Roman"/>
          <w:color w:val="000000"/>
        </w:rPr>
        <w:t xml:space="preserve">ected event (e.g. the discovery of a new vulnerability) led to a new security level, so a continuous reassessment should be done, starting a recertification process if needed.</w:t>
      </w:r>
      <w:r/>
    </w:p>
    <w:p>
      <w:pPr>
        <w:spacing w:lineRule="exact" w:line="235" w:after="160"/>
      </w:pPr>
      <w:r>
        <w:rPr>
          <w:rFonts w:ascii="Times New Roman" w:hAnsi="Times New Roman"/>
          <w:color w:val="000000"/>
        </w:rPr>
        <w:t xml:space="preserve">Real-time security monitoring typically relies on the definition of events taxon</w:t>
      </w:r>
      <w:r>
        <w:rPr>
          <w:rFonts w:ascii="Times New Roman" w:hAnsi="Times New Roman"/>
          <w:color w:val="000000"/>
        </w:rPr>
        <w:t xml:space="preserve">omies which cover the detection of botnets, denial of service, brute force, port scanning, malware signatures in traffic, data tampering, SQL injections, attacks against SCADA systems, SSH issues or rootkits, to name but a few. To this end, intrusion preve</w:t>
      </w:r>
      <w:r>
        <w:rPr>
          <w:rFonts w:ascii="Times New Roman" w:hAnsi="Times New Roman"/>
          <w:color w:val="000000"/>
        </w:rPr>
        <w:t xml:space="preserve">ntion and detection systems (IPS and IDS), honeypots, network sniffers or vulnerability scanners become several of the most relevant sensors to gather security related information from a system. The current detection techniques can be divided into two cate</w:t>
      </w:r>
      <w:r>
        <w:rPr>
          <w:rFonts w:ascii="Times New Roman" w:hAnsi="Times New Roman"/>
          <w:color w:val="000000"/>
        </w:rPr>
        <w:t xml:space="preserve">gories: signature and behaviour-based techniques. Signature-based intrusion detection approaches seek for runtime features that match a specific pattern of malicious behaviour and they have a low false positive rate. On the other hand, behaviour-based intr</w:t>
      </w:r>
      <w:r>
        <w:rPr>
          <w:rFonts w:ascii="Times New Roman" w:hAnsi="Times New Roman"/>
          <w:color w:val="000000"/>
        </w:rPr>
        <w:t xml:space="preserve">usion detection approaches look for runtime features that are out of the ordinary. However, the later approaches are more susceptible to false positives. While it is true that IDS technology has gone a long way, some important limitations still persist, an</w:t>
      </w:r>
      <w:r>
        <w:rPr>
          <w:rFonts w:ascii="Times New Roman" w:hAnsi="Times New Roman"/>
          <w:color w:val="000000"/>
        </w:rPr>
        <w:t xml:space="preserve">d in particular detection accuracy is (relatively) poor, the rate of false positives is still high, which is unacceptable to several application domains (e.g. Telco), they have limited scalability, the growing evasion (current techniques often fail to dete</w:t>
      </w:r>
      <w:r>
        <w:rPr>
          <w:rFonts w:ascii="Times New Roman" w:hAnsi="Times New Roman"/>
          <w:color w:val="000000"/>
        </w:rPr>
        <w:t xml:space="preserve">ct emerging attacks) and they have very limited diagnostic facilities.</w:t>
      </w:r>
      <w:r/>
    </w:p>
    <w:p>
      <w:pPr>
        <w:spacing w:lineRule="exact" w:line="235" w:after="160"/>
      </w:pPr>
      <w:r>
        <w:rPr>
          <w:rFonts w:ascii="Times New Roman" w:hAnsi="Times New Roman"/>
          <w:color w:val="000000"/>
        </w:rPr>
        <w:t xml:space="preserve">In this sense, security Information and Event Management (SIEM) technologies provide with an insightful correlation of the security information monitored from different sensors, enhanci</w:t>
      </w:r>
      <w:r>
        <w:rPr>
          <w:rFonts w:ascii="Times New Roman" w:hAnsi="Times New Roman"/>
          <w:color w:val="000000"/>
        </w:rPr>
        <w:t xml:space="preserve">ng the detection of security threats. There is a broad catalog of SIEMs in the market. A total of 19 SIEM products have been reported and classified in Gartner’s Magic Quadrant for SIEM solutions</w:t>
      </w:r>
      <w:hyperlink r:id="rId17" w:anchor="_ftn3" w:history="1">
        <w:r>
          <w:rPr>
            <w:rStyle w:val="457"/>
            <w:rFonts w:ascii="Times New Roman" w:hAnsi="Times New Roman"/>
            <w:color w:val="0000FF"/>
            <w:vertAlign w:val="superscript"/>
          </w:rPr>
          <w:t xml:space="preserve">[3]</w:t>
        </w:r>
      </w:hyperlink>
      <w:r>
        <w:rPr>
          <w:rFonts w:ascii="Times New Roman" w:hAnsi="Times New Roman"/>
          <w:color w:val="000000"/>
          <w:sz w:val="20"/>
          <w:vertAlign w:val="superscript"/>
        </w:rPr>
        <w:t xml:space="preserve">.</w:t>
      </w:r>
      <w:r/>
    </w:p>
    <w:p>
      <w:pPr>
        <w:spacing w:after="120"/>
      </w:pPr>
      <w:r>
        <w:rPr>
          <w:rFonts w:ascii="Times New Roman" w:hAnsi="Times New Roman"/>
          <w:color w:val="000000"/>
        </w:rPr>
        <w:t xml:space="preserve">We will design a framework for the security life cycle management, inte</w:t>
      </w:r>
      <w:r>
        <w:rPr>
          <w:rFonts w:ascii="Times New Roman" w:hAnsi="Times New Roman"/>
          <w:color w:val="000000"/>
        </w:rPr>
        <w:t xml:space="preserve">grating the monitoring and IDS with the previous tasks focused on secure configuration deployment, security assessment and also security information sharing. Towards this end, when a vulnerability is detected, we will select and apply a mitigation. Further</w:t>
      </w:r>
      <w:r>
        <w:rPr>
          <w:rFonts w:ascii="Times New Roman" w:hAnsi="Times New Roman"/>
          <w:color w:val="000000"/>
        </w:rPr>
        <w:t xml:space="preserve">more, the framework will share this information with the manufacturer, so that the discovery of a new vulnerability or attack could trigger a new software update or patching process. Towards this end, in this activity, we will combine the security evaluati</w:t>
      </w:r>
      <w:r>
        <w:rPr>
          <w:rFonts w:ascii="Times New Roman" w:hAnsi="Times New Roman"/>
          <w:color w:val="000000"/>
        </w:rPr>
        <w:t xml:space="preserve">on methodology developed during the manufacturing phase with a dynamic obtaining of the metrics used in the security evaluation (e.g., information about key lengths, protocols, ports…). Whereas in the deployment stage of the device, the risk obtained can b</w:t>
      </w:r>
      <w:r>
        <w:rPr>
          <w:rFonts w:ascii="Times New Roman" w:hAnsi="Times New Roman"/>
          <w:color w:val="000000"/>
        </w:rPr>
        <w:t xml:space="preserve">e used to deny the access of the device to the network if it supposes a critical risk for the other network components, the evaluation will be mainly used throughout the life cycle to determine if the configuration of the device has to be changed to mainta</w:t>
      </w:r>
      <w:r>
        <w:rPr>
          <w:rFonts w:ascii="Times New Roman" w:hAnsi="Times New Roman"/>
          <w:color w:val="000000"/>
        </w:rPr>
        <w:t xml:space="preserve">in an adequate level of security compliance.</w:t>
      </w:r>
      <w:r/>
    </w:p>
    <w:p>
      <w:pPr>
        <w:spacing w:lineRule="exact" w:line="235" w:after="160"/>
      </w:pPr>
      <w:r>
        <w:rPr>
          <w:rFonts w:ascii="Times New Roman" w:hAnsi="Times New Roman"/>
          <w:b/>
          <w:color w:val="000000"/>
          <w:u w:val="single"/>
        </w:rPr>
        <w:t xml:space="preserve">Update</w:t>
      </w:r>
      <w:r/>
    </w:p>
    <w:p>
      <w:pPr>
        <w:spacing w:lineRule="exact" w:line="235" w:after="160"/>
      </w:pPr>
      <w:r>
        <w:rPr>
          <w:rFonts w:ascii="Times New Roman" w:hAnsi="Times New Roman"/>
          <w:color w:val="000000"/>
        </w:rPr>
        <w:t xml:space="preserve">This stage may involve procedures related to software updates or patches by the manufacturer, as well as configuration tasks by the owner, influencing also in the security level offered.</w:t>
      </w:r>
      <w:r/>
    </w:p>
    <w:p>
      <w:pPr>
        <w:spacing w:lineRule="exact" w:line="235" w:after="160"/>
      </w:pPr>
      <w:r>
        <w:rPr>
          <w:rFonts w:ascii="Times New Roman" w:hAnsi="Times New Roman"/>
          <w:color w:val="000000"/>
        </w:rPr>
        <w:t xml:space="preserve">In recent years, </w:t>
      </w:r>
      <w:r>
        <w:rPr>
          <w:rFonts w:ascii="Times New Roman" w:hAnsi="Times New Roman"/>
          <w:color w:val="000000"/>
        </w:rPr>
        <w:t xml:space="preserve">the development of a secure update/patching process for IoT devices has attracted a significant interest. Indeed, the constraints of devices and networks, and the increasing complexity of IoT deployments rises the need for an efficient approach to deal wit</w:t>
      </w:r>
      <w:r>
        <w:rPr>
          <w:rFonts w:ascii="Times New Roman" w:hAnsi="Times New Roman"/>
          <w:color w:val="000000"/>
        </w:rPr>
        <w:t xml:space="preserve">h the requirements of </w:t>
      </w:r>
      <w:r>
        <w:rPr>
          <w:rFonts w:ascii="Times New Roman" w:hAnsi="Times New Roman"/>
          <w:color w:val="000000"/>
        </w:rPr>
        <w:t xml:space="preserve">manufacturers, software providers, end users and devices. In particular, the realization of a secure update/patching process requires a suitable protection of software images, so that only legitimate and authorized software providers </w:t>
      </w:r>
      <w:r>
        <w:rPr>
          <w:rFonts w:ascii="Times New Roman" w:hAnsi="Times New Roman"/>
          <w:color w:val="000000"/>
        </w:rPr>
        <w:t xml:space="preserve">are enabled to update a certain device through a secured software. Furthermore, the communication of such software/firmware should be based on lightweight representations, as well as efficient cryptographic algorithms and security mechanisms to be used eve</w:t>
      </w:r>
      <w:r>
        <w:rPr>
          <w:rFonts w:ascii="Times New Roman" w:hAnsi="Times New Roman"/>
          <w:color w:val="000000"/>
        </w:rPr>
        <w:t xml:space="preserve">n in resource/-constrained devices and networks. To cope with these aspects, several</w:t>
      </w:r>
      <w:ins w:id="45" w:author="Stefano Sebastio" w:date="2023-06-08T12:53:00Z">
        <w:r>
          <w:rPr>
            <w:rFonts w:ascii="Times New Roman" w:hAnsi="Times New Roman"/>
            <w:color w:val="000000"/>
          </w:rPr>
          <w:t xml:space="preserve"> </w:t>
        </w:r>
      </w:ins>
      <w:r>
        <w:rPr>
          <w:rFonts w:ascii="Times New Roman" w:hAnsi="Times New Roman"/>
          <w:color w:val="000000"/>
        </w:rPr>
        <w:t xml:space="preserve">standardization activities have been launched in recent years. The Lightweight Machine to Machine (LwM2M) Technical Specification (developed by the Open Mobile Alliance (O</w:t>
      </w:r>
      <w:r>
        <w:rPr>
          <w:rFonts w:ascii="Times New Roman" w:hAnsi="Times New Roman"/>
          <w:color w:val="000000"/>
        </w:rPr>
        <w:t xml:space="preserve">MA)) defines an update mechanism based on transport layer security. Furthermore, the Internet Engineering Task Force (IETF) established the Software Updates for Internet of Things (SUIT) working group in 2017 to develop a secure solution for the software/f</w:t>
      </w:r>
      <w:r>
        <w:rPr>
          <w:rFonts w:ascii="Times New Roman" w:hAnsi="Times New Roman"/>
          <w:color w:val="000000"/>
        </w:rPr>
        <w:t xml:space="preserve">irmware update process in IoT. In particular, SUIT is focused on the definition of a communication architecture and the information model of manifest files to describe firmware images based on recent security standards, such as the CBOR Object Signing and </w:t>
      </w:r>
      <w:r>
        <w:rPr>
          <w:rFonts w:ascii="Times New Roman" w:hAnsi="Times New Roman"/>
          <w:color w:val="000000"/>
        </w:rPr>
        <w:t xml:space="preserve">Encryption (COSE). However, these efforts are mainly focused on communication security aspects, and they must be combined with additional techniques to manage the complexity of IoT systems and deployments, considering deployment aspects and the difficultie</w:t>
      </w:r>
      <w:r>
        <w:rPr>
          <w:rFonts w:ascii="Times New Roman" w:hAnsi="Times New Roman"/>
          <w:color w:val="000000"/>
        </w:rPr>
        <w:t xml:space="preserve">s associated to the dependencies among software components and their different versions.</w:t>
      </w:r>
      <w:r/>
    </w:p>
    <w:p>
      <w:pPr>
        <w:spacing w:lineRule="exact" w:line="235" w:after="160"/>
      </w:pPr>
      <w:r>
        <w:rPr>
          <w:rFonts w:ascii="Times New Roman" w:hAnsi="Times New Roman"/>
          <w:color w:val="000000"/>
        </w:rPr>
        <w:t xml:space="preserve">In addition to security aspects of communications and software packages, one of the main challenges is related to the definition of a scalable and secure approach for </w:t>
      </w:r>
      <w:r>
        <w:rPr>
          <w:rFonts w:ascii="Times New Roman" w:hAnsi="Times New Roman"/>
          <w:color w:val="000000"/>
        </w:rPr>
        <w:t xml:space="preserve">disseminating software updates in scenarios with a huge number of heterogeneous IoT devices. Indeed, most of the current proposals are based on centralized models using client-server architectures in which devices are connected to a certain server to downl</w:t>
      </w:r>
      <w:r>
        <w:rPr>
          <w:rFonts w:ascii="Times New Roman" w:hAnsi="Times New Roman"/>
          <w:color w:val="000000"/>
        </w:rPr>
        <w:t xml:space="preserve">oad new software packages. These architectures suffer from different issues related to scalability, availability and efficiency, in which such servers become a single point of failure. For example, in the case of intelligent transport systems (ITS), manufa</w:t>
      </w:r>
      <w:r>
        <w:rPr>
          <w:rFonts w:ascii="Times New Roman" w:hAnsi="Times New Roman"/>
          <w:color w:val="000000"/>
        </w:rPr>
        <w:t xml:space="preserve">cturers usually upload software updates in the cloud to be downloaded by vehicles. </w:t>
      </w:r>
      <w:r/>
    </w:p>
    <w:p>
      <w:pPr>
        <w:spacing w:lineRule="exact" w:line="235" w:after="160"/>
      </w:pPr>
      <w:r>
        <w:rPr>
          <w:rFonts w:ascii="Times New Roman" w:hAnsi="Times New Roman"/>
          <w:color w:val="000000"/>
        </w:rPr>
        <w:t xml:space="preserve">In this direction, we will analyze the use of fog/edge nodes for a decentralized, robust and efficient dissemination mechanism of software updates. The main purpose is to b</w:t>
      </w:r>
      <w:r>
        <w:rPr>
          <w:rFonts w:ascii="Times New Roman" w:hAnsi="Times New Roman"/>
          <w:color w:val="000000"/>
        </w:rPr>
        <w:t xml:space="preserve">ring such functionality closer to the end devices, in such a way that the update/patching process can be carried out through secure and efficient mechanisms to reduce latency and network overhead.  This will be complemented by recent security standards for</w:t>
      </w:r>
      <w:r>
        <w:rPr>
          <w:rFonts w:ascii="Times New Roman" w:hAnsi="Times New Roman"/>
          <w:color w:val="000000"/>
        </w:rPr>
        <w:t xml:space="preserve"> IoT devices in order to guarantee a secure dissemination of software updates with the fog/edge nodes, integrating a lightweight object-based security approach by implementing and extending recent COSE-based mechanisms, which are considered in the scope of</w:t>
      </w:r>
      <w:r>
        <w:rPr>
          <w:rFonts w:ascii="Times New Roman" w:hAnsi="Times New Roman"/>
          <w:color w:val="000000"/>
        </w:rPr>
        <w:t xml:space="preserve"> the IETF SUIT WG. The developed security mechanisms will be integrated to come up with a holistic and automated approach for the deployment and update of IoT devices. </w:t>
      </w:r>
      <w:r/>
    </w:p>
    <w:p>
      <w:pPr>
        <w:spacing w:lineRule="exact" w:line="235" w:after="160"/>
      </w:pPr>
      <w:r>
        <w:rPr>
          <w:rFonts w:ascii="Times New Roman" w:hAnsi="Times New Roman"/>
          <w:color w:val="000000"/>
        </w:rPr>
        <w:t xml:space="preserve">Another main building block is the use of blockchains. Indeed, distributed ledger techn</w:t>
      </w:r>
      <w:r>
        <w:rPr>
          <w:rFonts w:ascii="Times New Roman" w:hAnsi="Times New Roman"/>
          <w:color w:val="000000"/>
        </w:rPr>
        <w:t xml:space="preserve">ologies (e.g., blockchain) have attracted a significant interest in recent years to cope with security challenges in IoT-enabled scenarios. In the EU, the EU Blockchain Observatory and Forum</w:t>
      </w:r>
      <w:hyperlink r:id="rId18" w:anchor="_ftn4" w:history="1">
        <w:r>
          <w:rPr>
            <w:rStyle w:val="457"/>
            <w:rFonts w:ascii="Times New Roman" w:hAnsi="Times New Roman"/>
            <w:color w:val="0000FF"/>
            <w:vertAlign w:val="superscript"/>
          </w:rPr>
          <w:t xml:space="preserve">[4]</w:t>
        </w:r>
      </w:hyperlink>
      <w:r>
        <w:rPr>
          <w:rFonts w:ascii="Times New Roman" w:hAnsi="Times New Roman"/>
          <w:color w:val="000000"/>
        </w:rPr>
        <w:t xml:space="preserve">, and the recent International Association for Trusted Blockchain Application</w:t>
      </w:r>
      <w:r>
        <w:rPr>
          <w:rFonts w:ascii="Times New Roman" w:hAnsi="Times New Roman"/>
          <w:color w:val="000000"/>
        </w:rPr>
        <w:t xml:space="preserve">s (INATBA)</w:t>
      </w:r>
      <w:hyperlink r:id="rId19" w:anchor="_ftn5" w:history="1">
        <w:r>
          <w:rPr>
            <w:rStyle w:val="457"/>
            <w:rFonts w:ascii="Times New Roman" w:hAnsi="Times New Roman"/>
            <w:color w:val="0000FF"/>
            <w:vertAlign w:val="superscript"/>
          </w:rPr>
          <w:t xml:space="preserve">[5]</w:t>
        </w:r>
      </w:hyperlink>
      <w:r>
        <w:rPr>
          <w:rFonts w:ascii="Times New Roman" w:hAnsi="Times New Roman"/>
          <w:color w:val="000000"/>
        </w:rPr>
        <w:t xml:space="preserve">, promote a common approach for the interoperable deployment of blockchain solutions. Indeed, blockchain could be leveraged for software updates by providing a transparent ledger to manage the different versions of software elements composing an IoT device</w:t>
      </w:r>
      <w:r>
        <w:rPr>
          <w:rFonts w:ascii="Times New Roman" w:hAnsi="Times New Roman"/>
          <w:color w:val="000000"/>
        </w:rPr>
        <w:t xml:space="preserve"> or system. For example, each manufacturer could be represented by a blockchain node to share software components’ information, including software versions, associated vulnerabilities or other data. Indeed, each manufacturer or country could have its own b</w:t>
      </w:r>
      <w:r>
        <w:rPr>
          <w:rFonts w:ascii="Times New Roman" w:hAnsi="Times New Roman"/>
          <w:color w:val="000000"/>
        </w:rPr>
        <w:t xml:space="preserve">lockchain implementation with different security and privacy restrictions. Therefore, interoperability is crucial in this case. For that reason, we will analyze the use of </w:t>
      </w:r>
      <w:r>
        <w:rPr>
          <w:rFonts w:ascii="Times New Roman" w:hAnsi="Times New Roman"/>
          <w:i/>
          <w:color w:val="000000"/>
        </w:rPr>
        <w:t xml:space="preserve">interledger </w:t>
      </w:r>
      <w:r>
        <w:rPr>
          <w:rFonts w:ascii="Times New Roman" w:hAnsi="Times New Roman"/>
          <w:color w:val="000000"/>
        </w:rPr>
        <w:t xml:space="preserve">approaches to interconnect different blockchain implementations through </w:t>
      </w:r>
      <w:r>
        <w:rPr>
          <w:rFonts w:ascii="Times New Roman" w:hAnsi="Times New Roman"/>
          <w:color w:val="000000"/>
        </w:rPr>
        <w:t xml:space="preserve">an interoperable and efficient framework.</w:t>
      </w:r>
      <w:r/>
    </w:p>
    <w:p>
      <w:pPr>
        <w:spacing w:lineRule="exact" w:line="235" w:after="160"/>
      </w:pPr>
      <w:r>
        <w:rPr>
          <w:rFonts w:ascii="Times New Roman" w:hAnsi="Times New Roman"/>
          <w:b/>
          <w:color w:val="000000"/>
          <w:u w:val="single"/>
        </w:rPr>
        <w:t xml:space="preserve">Information sharing</w:t>
      </w:r>
      <w:r/>
    </w:p>
    <w:p>
      <w:pPr>
        <w:spacing w:lineRule="exact" w:line="235" w:after="160"/>
      </w:pPr>
      <w:r>
        <w:rPr>
          <w:rFonts w:ascii="Times New Roman" w:hAnsi="Times New Roman"/>
          <w:color w:val="000000"/>
        </w:rPr>
        <w:t xml:space="preserve">Both the manufacturer and the deployment domain should keep a continuous communication with external sources to exchange relevant security information. We plan to integrate the security informat</w:t>
      </w:r>
      <w:r>
        <w:rPr>
          <w:rFonts w:ascii="Times New Roman" w:hAnsi="Times New Roman"/>
          <w:color w:val="000000"/>
        </w:rPr>
        <w:t xml:space="preserve">ion received from the external sources and from the device in the deployment, monitoring and IDS. This task is in charge of the design and deployment of the information sharing mechanisms </w:t>
      </w:r>
      <w:r>
        <w:rPr>
          <w:rFonts w:ascii="Times New Roman" w:hAnsi="Times New Roman"/>
          <w:color w:val="000000"/>
        </w:rPr>
        <w:t xml:space="preserve">between the framework and the device and the different external stak</w:t>
      </w:r>
      <w:r>
        <w:rPr>
          <w:rFonts w:ascii="Times New Roman" w:hAnsi="Times New Roman"/>
          <w:color w:val="000000"/>
        </w:rPr>
        <w:t xml:space="preserve">eholders (e.g., certification authority, vulnerability databases, manufacturer, etc.).</w:t>
      </w:r>
      <w:r/>
    </w:p>
    <w:p>
      <w:pPr>
        <w:spacing w:lineRule="exact" w:line="235" w:after="160"/>
      </w:pPr>
      <w:r>
        <w:rPr>
          <w:rFonts w:ascii="Times New Roman" w:hAnsi="Times New Roman"/>
          <w:color w:val="000000"/>
        </w:rPr>
        <w:t xml:space="preserve">Even though there are a wide variety of protocols and standards for CTI information sharing, current solutions still lack proper distributed security and trust mechanism</w:t>
      </w:r>
      <w:r>
        <w:rPr>
          <w:rFonts w:ascii="Times New Roman" w:hAnsi="Times New Roman"/>
          <w:color w:val="000000"/>
        </w:rPr>
        <w:t xml:space="preserve">s, and state of the art on cyber threat intelligence works still have open issues regarding security, trustworthiness, privacy, and provenance. Moreover, solutions that allow to share this information with network devices so that they can automatically lea</w:t>
      </w:r>
      <w:r>
        <w:rPr>
          <w:rFonts w:ascii="Times New Roman" w:hAnsi="Times New Roman"/>
          <w:color w:val="000000"/>
        </w:rPr>
        <w:t xml:space="preserve">rn from them is still not mature in the literature.  Taking into account that to the best extent of our knowledge there are no solutions that enable an automatic exchange of cyber threat information in IoT/CPS systems that allow for automatic implementatio</w:t>
      </w:r>
      <w:r>
        <w:rPr>
          <w:rFonts w:ascii="Times New Roman" w:hAnsi="Times New Roman"/>
          <w:color w:val="000000"/>
        </w:rPr>
        <w:t xml:space="preserve">n of defensive actions against novel cyber-attacks, the main motivation of this phase is to define and implement a mechanism that deploys cybersecurity measures automatically in an IoT/CPS architecture from CTI information, adapting to current standards an</w:t>
      </w:r>
      <w:r>
        <w:rPr>
          <w:rFonts w:ascii="Times New Roman" w:hAnsi="Times New Roman"/>
          <w:color w:val="000000"/>
        </w:rPr>
        <w:t xml:space="preserve">d procedures. To address the inherent limitations of IoT devices, an Edge Computing architecture will be implemented, enabling SDN/NFV technologies that have proven to solve many of the technical challenges found in IoT scenarios.  We propose a novel cyber</w:t>
      </w:r>
      <w:r>
        <w:rPr>
          <w:rFonts w:ascii="Times New Roman" w:hAnsi="Times New Roman"/>
          <w:color w:val="000000"/>
        </w:rPr>
        <w:t xml:space="preserve">security system for IoT/CPS systems based on Edge Computing architectures enabling technologies such as SDN/NFV to allow for automatic generation of security measures based on CTI information shared from external entities and dynamically implement them on </w:t>
      </w:r>
      <w:r>
        <w:rPr>
          <w:rFonts w:ascii="Times New Roman" w:hAnsi="Times New Roman"/>
          <w:color w:val="000000"/>
        </w:rPr>
        <w:t xml:space="preserve">the edge of the network.</w:t>
      </w:r>
      <w:r/>
    </w:p>
    <w:p>
      <w:pPr>
        <w:spacing w:lineRule="exact" w:line="235" w:after="160"/>
      </w:pPr>
      <w:r>
        <w:rPr>
          <w:rFonts w:ascii="Times New Roman" w:hAnsi="Times New Roman"/>
          <w:color w:val="000000"/>
        </w:rPr>
        <w:t xml:space="preserve">The framework will integrate other sources of information not considered in current sharing mechanisms, such as the MUD file, in order to provide as much information as possible to deploy the device in a secure way. The exchange wi</w:t>
      </w:r>
      <w:r>
        <w:rPr>
          <w:rFonts w:ascii="Times New Roman" w:hAnsi="Times New Roman"/>
          <w:color w:val="000000"/>
        </w:rPr>
        <w:t xml:space="preserve">ll be directional, as the device will receive information from new vulnerabilities, updates, MUD, and the external sources will receive information about possible zero-days vulnerabilities, which could imply a MUD update, a patch or a recertification of th</w:t>
      </w:r>
      <w:r>
        <w:rPr>
          <w:rFonts w:ascii="Times New Roman" w:hAnsi="Times New Roman"/>
          <w:color w:val="000000"/>
        </w:rPr>
        <w:t xml:space="preserve">e device, dealing with the static or slow nature of these processes. This activity will provide solution to automatically update MUD file to incorporate new threads and how they affect the operation aspects of the IoT and its protocols, as the notion of th</w:t>
      </w:r>
      <w:r>
        <w:rPr>
          <w:rFonts w:ascii="Times New Roman" w:hAnsi="Times New Roman"/>
          <w:color w:val="000000"/>
        </w:rPr>
        <w:t xml:space="preserve">reat MUD files, proposed by the NIST, will be incorporated. </w:t>
      </w:r>
      <w:r/>
    </w:p>
    <w:p>
      <w:pPr>
        <w:spacing w:lineRule="exact" w:line="235" w:after="160"/>
      </w:pPr>
      <w:r>
        <w:rPr>
          <w:rFonts w:ascii="Times New Roman" w:hAnsi="Times New Roman"/>
          <w:color w:val="000000"/>
        </w:rPr>
        <w:t xml:space="preserve"> </w:t>
      </w:r>
      <w:r/>
    </w:p>
    <w:p>
      <w:pPr>
        <w:spacing w:lineRule="exact" w:line="235" w:after="160"/>
      </w:pPr>
      <w:r>
        <w:rPr>
          <w:rFonts w:ascii="Times New Roman" w:hAnsi="Times New Roman"/>
          <w:color w:val="000000"/>
        </w:rPr>
        <w:t xml:space="preserve"> </w:t>
      </w:r>
      <w:r/>
    </w:p>
    <w:p>
      <w:r/>
      <w:r/>
    </w:p>
    <w:p>
      <w:r/>
      <w:hyperlink r:id="rId20" w:anchor="_ftnref1" w:history="1">
        <w:r>
          <w:rPr>
            <w:rStyle w:val="457"/>
            <w:rFonts w:cs="Calibri" w:eastAsia="Calibri"/>
            <w:color w:val="0000FF"/>
            <w:sz w:val="20"/>
            <w:vertAlign w:val="superscript"/>
          </w:rPr>
          <w:t xml:space="preserve">[1]</w:t>
        </w:r>
      </w:hyperlink>
      <w:r>
        <w:rPr>
          <w:rFonts w:cs="Calibri" w:eastAsia="Calibri"/>
          <w:color w:val="000000"/>
          <w:sz w:val="20"/>
        </w:rPr>
        <w:t xml:space="preserve"> </w:t>
      </w:r>
      <w:hyperlink r:id="rId21" w:history="1">
        <w:r>
          <w:rPr>
            <w:rStyle w:val="457"/>
            <w:rFonts w:cs="Calibri" w:eastAsia="Calibri"/>
            <w:color w:val="0000FF"/>
            <w:sz w:val="20"/>
          </w:rPr>
          <w:t xml:space="preserve">https://ieeexplore.ieee.org/document/7971869</w:t>
        </w:r>
      </w:hyperlink>
      <w:r/>
      <w:r/>
    </w:p>
    <w:p>
      <w:r/>
      <w:hyperlink r:id="rId22" w:anchor="_ftnref2" w:history="1">
        <w:r>
          <w:rPr>
            <w:rStyle w:val="457"/>
            <w:rFonts w:cs="Calibri" w:eastAsia="Calibri"/>
            <w:color w:val="0000FF"/>
            <w:sz w:val="20"/>
            <w:vertAlign w:val="superscript"/>
          </w:rPr>
          <w:t xml:space="preserve">[2]</w:t>
        </w:r>
      </w:hyperlink>
      <w:r>
        <w:rPr>
          <w:rFonts w:cs="Calibri" w:eastAsia="Calibri"/>
          <w:color w:val="000000"/>
          <w:sz w:val="20"/>
        </w:rPr>
        <w:t xml:space="preserve"> </w:t>
      </w:r>
      <w:hyperlink r:id="rId23" w:history="1">
        <w:r>
          <w:rPr>
            <w:rStyle w:val="457"/>
            <w:rFonts w:cs="Calibri" w:eastAsia="Calibri"/>
            <w:color w:val="0000FF"/>
            <w:sz w:val="20"/>
            <w:u w:val="none"/>
          </w:rPr>
          <w:t xml:space="preserve">https://datatracker.ietf.org/doc/rfc8520/</w:t>
        </w:r>
      </w:hyperlink>
      <w:r>
        <w:rPr>
          <w:rFonts w:cs="Calibri" w:eastAsia="Calibri"/>
          <w:color w:val="000000"/>
          <w:sz w:val="20"/>
        </w:rPr>
        <w:t xml:space="preserve"> </w:t>
      </w:r>
      <w:r/>
    </w:p>
    <w:p>
      <w:r/>
      <w:hyperlink r:id="rId24" w:anchor="_ftnref3" w:history="1">
        <w:r>
          <w:rPr>
            <w:rStyle w:val="457"/>
            <w:rFonts w:cs="Calibri" w:eastAsia="Calibri"/>
            <w:color w:val="0000FF"/>
            <w:sz w:val="20"/>
            <w:vertAlign w:val="superscript"/>
          </w:rPr>
          <w:t xml:space="preserve">[3]</w:t>
        </w:r>
      </w:hyperlink>
      <w:r>
        <w:rPr>
          <w:rFonts w:cs="Calibri" w:eastAsia="Calibri"/>
          <w:color w:val="000000"/>
          <w:sz w:val="20"/>
        </w:rPr>
        <w:t xml:space="preserve"> https://www.gartner.com/reviews/market/security-information-event-management</w:t>
      </w:r>
      <w:r/>
    </w:p>
    <w:p>
      <w:r/>
      <w:hyperlink r:id="rId25" w:anchor="_ftnref4" w:history="1">
        <w:r>
          <w:rPr>
            <w:rStyle w:val="457"/>
            <w:rFonts w:cs="Calibri" w:eastAsia="Calibri"/>
            <w:color w:val="0000FF"/>
            <w:sz w:val="20"/>
            <w:vertAlign w:val="superscript"/>
          </w:rPr>
          <w:t xml:space="preserve">[4]</w:t>
        </w:r>
      </w:hyperlink>
      <w:r>
        <w:rPr>
          <w:rFonts w:cs="Calibri" w:eastAsia="Calibri"/>
          <w:color w:val="000000"/>
          <w:sz w:val="20"/>
        </w:rPr>
        <w:t xml:space="preserve"> </w:t>
      </w:r>
      <w:hyperlink r:id="rId26" w:history="1">
        <w:r>
          <w:rPr>
            <w:rStyle w:val="457"/>
            <w:rFonts w:cs="Calibri" w:eastAsia="Calibri"/>
            <w:color w:val="0000FF"/>
            <w:sz w:val="20"/>
            <w:u w:val="none"/>
          </w:rPr>
          <w:t xml:space="preserve">https://www.eublockchainforum.eu/</w:t>
        </w:r>
      </w:hyperlink>
      <w:r/>
      <w:r/>
    </w:p>
    <w:p>
      <w:r/>
      <w:hyperlink r:id="rId27" w:anchor="_ftnref5" w:history="1">
        <w:r>
          <w:rPr>
            <w:rStyle w:val="457"/>
            <w:rFonts w:cs="Calibri" w:eastAsia="Calibri"/>
            <w:color w:val="0000FF"/>
            <w:sz w:val="20"/>
            <w:vertAlign w:val="superscript"/>
          </w:rPr>
          <w:t xml:space="preserve">[5]</w:t>
        </w:r>
      </w:hyperlink>
      <w:r>
        <w:rPr>
          <w:rFonts w:cs="Calibri" w:eastAsia="Calibri"/>
          <w:color w:val="000000"/>
          <w:sz w:val="20"/>
        </w:rPr>
        <w:t xml:space="preserve"> </w:t>
      </w:r>
      <w:hyperlink r:id="rId28" w:history="1">
        <w:r>
          <w:rPr>
            <w:rStyle w:val="457"/>
            <w:rFonts w:cs="Calibri" w:eastAsia="Calibri"/>
            <w:color w:val="0000FF"/>
            <w:sz w:val="20"/>
            <w:u w:val="none"/>
          </w:rPr>
          <w:t xml:space="preserve">https://inatba.org/</w:t>
        </w:r>
      </w:hyperlink>
      <w:r/>
      <w:r/>
    </w:p>
    <w:p>
      <w:r/>
      <w:r/>
    </w:p>
    <w:p>
      <w:pPr>
        <w:pStyle w:val="411"/>
        <w:rPr>
          <w:lang w:val="en-US"/>
        </w:rPr>
      </w:pPr>
      <w:r>
        <w:rPr>
          <w:lang w:val="en-US"/>
        </w:rPr>
        <w:t xml:space="preserve">Baseline for a Security (Re-)Certification</w:t>
      </w:r>
      <w:r/>
    </w:p>
    <w:p>
      <w:r/>
      <w:r/>
    </w:p>
    <w:p>
      <w:pPr>
        <w:spacing w:after="240"/>
        <w:rPr>
          <w:rFonts w:ascii="Times New Roman" w:hAnsi="Times New Roman"/>
        </w:rPr>
      </w:pPr>
      <w:r>
        <w:t xml:space="preserve">In the context of IoT devices being the main focus of certification and the approach to managing cybersecurity changes we've discussed above, a baseline for security re-certification could include </w:t>
      </w:r>
      <w:r>
        <w:t xml:space="preserve">the following:</w:t>
      </w:r>
      <w:r/>
    </w:p>
    <w:p>
      <w:pPr>
        <w:pStyle w:val="458"/>
        <w:numPr>
          <w:ilvl w:val="0"/>
          <w:numId w:val="5"/>
        </w:numPr>
        <w:spacing w:after="240" w:before="240"/>
      </w:pPr>
      <w:r>
        <w:t xml:space="preserve">Current Certification Status: The initial state of the IoT device's certification is essential. The baseline needs to consider if the device is currently certified and under what standard or requirements and profile. This would include any e</w:t>
      </w:r>
      <w:r>
        <w:t xml:space="preserve">xisting certification documentation or reports, including the security controls and policies currently implemented.</w:t>
      </w:r>
      <w:r/>
    </w:p>
    <w:p>
      <w:pPr>
        <w:spacing w:after="240" w:before="240"/>
      </w:pPr>
      <w:r>
        <w:t xml:space="preserve"> </w:t>
      </w:r>
      <w:r/>
    </w:p>
    <w:p>
      <w:pPr>
        <w:pStyle w:val="458"/>
        <w:numPr>
          <w:ilvl w:val="0"/>
          <w:numId w:val="253"/>
        </w:numPr>
        <w:spacing w:after="240" w:before="240"/>
      </w:pPr>
      <w:r>
        <w:t xml:space="preserve">Security Requirements/Profile (</w:t>
      </w:r>
      <w:r>
        <w:rPr>
          <w:highlight w:val="yellow"/>
        </w:rPr>
        <w:t xml:space="preserve">we should probably align the definition with the S-Profile</w:t>
      </w:r>
      <w:r>
        <w:t xml:space="preserve">) : The baseline should detail the security requi</w:t>
      </w:r>
      <w:r>
        <w:t xml:space="preserve">rements and standards that the device is supposed to comply with. These could be industry standards or specifications, regulatory requirements, or best practice guidelines. The specific requirements will likely vary based on the type of device and its inte</w:t>
      </w:r>
      <w:r>
        <w:t xml:space="preserve">nded use.</w:t>
      </w:r>
      <w:r/>
    </w:p>
    <w:p>
      <w:pPr>
        <w:pStyle w:val="458"/>
        <w:numPr>
          <w:ilvl w:val="0"/>
          <w:numId w:val="253"/>
        </w:numPr>
        <w:spacing w:after="240" w:before="240"/>
      </w:pPr>
      <w:r>
        <w:t xml:space="preserve">Threat Modeling and Risk Assessment: A threat model for the IoT device placed in an operational environment should be created, which outlines potential threats, their severity, and the controls in place to mitigate them. The risk assessment shoul</w:t>
      </w:r>
      <w:r>
        <w:t xml:space="preserve">d also be part of the baseline, documenting the risks associated with the IoT system and how they are managed.</w:t>
      </w:r>
      <w:r/>
    </w:p>
    <w:p>
      <w:pPr>
        <w:pStyle w:val="458"/>
        <w:numPr>
          <w:ilvl w:val="0"/>
          <w:numId w:val="253"/>
        </w:numPr>
        <w:spacing w:after="240" w:before="240"/>
      </w:pPr>
      <w:r>
        <w:t xml:space="preserve">Change Impact Analysis: As changes occur, an impact analysis should be conducted to understand how these changes might affect the security of the</w:t>
      </w:r>
      <w:r>
        <w:t xml:space="preserve"> IoT device . This analysis should examine the potential impact of the change on the security controls and policies in place.</w:t>
      </w:r>
      <w:r/>
    </w:p>
    <w:p>
      <w:pPr>
        <w:pStyle w:val="458"/>
        <w:numPr>
          <w:ilvl w:val="0"/>
          <w:numId w:val="253"/>
        </w:numPr>
        <w:spacing w:after="240" w:before="240"/>
        <w:rPr>
          <w:rFonts w:ascii="Times New Roman" w:hAnsi="Times New Roman"/>
        </w:rPr>
      </w:pPr>
      <w:r>
        <w:t xml:space="preserve">Security Testing Results: Finally, the baseline should include the results of any previous security tests conducted on the IoT dev</w:t>
      </w:r>
      <w:r>
        <w:t xml:space="preserve">ice . This can help to provide a clearer picture of the system's current security posture and identify areas where improvements may be necessary.</w:t>
      </w:r>
      <w:r/>
    </w:p>
    <w:p>
      <w:pPr>
        <w:spacing w:after="240" w:before="240"/>
      </w:pPr>
      <w:r>
        <w:t xml:space="preserve">When a change happens and after an impact analysis is conducted, the IoT device would require a security re-ce</w:t>
      </w:r>
      <w:r>
        <w:t xml:space="preserve">rtification if the change is classified as major (significantly affects the secure operation of the device). This re-certification would ensure that the system still meets the baseline requirements after the changes are implemented.</w:t>
      </w:r>
      <w:r/>
    </w:p>
    <w:p>
      <w:pPr>
        <w:pStyle w:val="410"/>
        <w:rPr>
          <w:lang w:val="en-US"/>
        </w:rPr>
      </w:pPr>
      <w:r>
        <w:t xml:space="preserve">Risk Evaluation Methodo</w:t>
      </w:r>
      <w:r>
        <w:t xml:space="preserve">logy &amp; Threat Modelling</w:t>
      </w:r>
      <w:r/>
    </w:p>
    <w:p>
      <w:r/>
      <w:r/>
    </w:p>
    <w:p>
      <w:pPr>
        <w:rPr>
          <w:rFonts w:cs="Calibri" w:eastAsia="Calibri"/>
          <w:color w:val="262626"/>
        </w:rPr>
      </w:pPr>
      <w:r>
        <w:rPr>
          <w:rFonts w:cs="Calibri" w:eastAsia="Calibri"/>
          <w:color w:val="262626"/>
        </w:rPr>
        <w:t xml:space="preserve">This section explains about the risk evaluation approach &amp; threat modelling that has been adopted. </w:t>
      </w:r>
      <w:r/>
    </w:p>
    <w:p>
      <w:pPr>
        <w:rPr>
          <w:rFonts w:cs="Calibri" w:eastAsia="Calibri"/>
          <w:color w:val="262626"/>
        </w:rPr>
      </w:pPr>
      <w:r>
        <w:rPr>
          <w:rFonts w:cs="Calibri" w:eastAsia="Calibri"/>
          <w:color w:val="262626"/>
        </w:rPr>
      </w:r>
      <w:r/>
    </w:p>
    <w:p>
      <w:pPr>
        <w:rPr>
          <w:rFonts w:cs="Calibri" w:eastAsia="Calibri"/>
        </w:rPr>
      </w:pPr>
      <w:r>
        <w:rPr>
          <w:rFonts w:cs="Calibri" w:eastAsia="Calibri"/>
        </w:rPr>
      </w:r>
      <w:r/>
    </w:p>
    <w:p>
      <w:pPr>
        <w:pStyle w:val="411"/>
        <w:numPr>
          <w:ilvl w:val="0"/>
          <w:numId w:val="0"/>
        </w:numPr>
      </w:pPr>
      <w:r>
        <w:t xml:space="preserve">3.1. 3-Step Approach</w:t>
      </w:r>
      <w:r/>
    </w:p>
    <w:p>
      <w:r>
        <w:rPr>
          <w:rFonts w:cs="Calibri" w:eastAsia="Calibri"/>
          <w:color w:val="262626"/>
        </w:rPr>
        <w:t xml:space="preserve"> </w:t>
      </w:r>
      <w:r/>
    </w:p>
    <w:p>
      <w:r>
        <w:rPr>
          <w:rFonts w:cs="Calibri" w:eastAsia="Calibri"/>
          <w:color w:val="262626"/>
        </w:rPr>
        <w:t xml:space="preserve">The risk assessment process in general terms was executed in the following steps:</w:t>
      </w:r>
      <w:r/>
    </w:p>
    <w:p>
      <w:r>
        <w:rPr>
          <w:rFonts w:cs="Calibri" w:eastAsia="Calibri"/>
          <w:color w:val="262626"/>
        </w:rPr>
        <w:t xml:space="preserve"> </w:t>
      </w:r>
      <w:r/>
    </w:p>
    <w:p>
      <w:pPr>
        <w:numPr>
          <w:ilvl w:val="0"/>
          <w:numId w:val="2"/>
        </w:numPr>
        <w:spacing w:after="200"/>
      </w:pPr>
      <w:r>
        <w:rPr>
          <w:rFonts w:cs="Calibri" w:eastAsia="Calibri"/>
          <w:color w:val="262626"/>
        </w:rPr>
        <w:t xml:space="preserve">Collect</w:t>
      </w:r>
      <w:r/>
    </w:p>
    <w:p>
      <w:pPr>
        <w:numPr>
          <w:ilvl w:val="1"/>
          <w:numId w:val="258"/>
        </w:numPr>
        <w:spacing w:after="200"/>
      </w:pPr>
      <w:r>
        <w:rPr>
          <w:rFonts w:cs="Calibri" w:eastAsia="Calibri"/>
          <w:color w:val="262626"/>
        </w:rPr>
        <w:t xml:space="preserve">Information Gathering &amp; Threat Identification: involves gathering relevant information that will help identify assets &amp; list of threats relevant to the ToE. </w:t>
      </w:r>
      <w:r/>
    </w:p>
    <w:p>
      <w:pPr>
        <w:numPr>
          <w:ilvl w:val="0"/>
          <w:numId w:val="2"/>
        </w:numPr>
        <w:spacing w:after="200"/>
      </w:pPr>
      <w:r>
        <w:rPr>
          <w:rFonts w:cs="Calibri" w:eastAsia="Calibri"/>
          <w:color w:val="262626"/>
        </w:rPr>
        <w:t xml:space="preserve">Define</w:t>
      </w:r>
      <w:r/>
    </w:p>
    <w:p>
      <w:pPr>
        <w:numPr>
          <w:ilvl w:val="1"/>
          <w:numId w:val="258"/>
        </w:numPr>
        <w:spacing w:after="200"/>
      </w:pPr>
      <w:r>
        <w:rPr>
          <w:rFonts w:cs="Calibri" w:eastAsia="Calibri"/>
          <w:color w:val="262626"/>
        </w:rPr>
        <w:t xml:space="preserve">Generation of attack scenarios, Impact, Likelihood &amp; Risk Mapping: involves mapping the ass</w:t>
      </w:r>
      <w:r>
        <w:rPr>
          <w:rFonts w:cs="Calibri" w:eastAsia="Calibri"/>
          <w:color w:val="262626"/>
        </w:rPr>
        <w:t xml:space="preserve">ets with the threats identified &amp; generating attack scenarios. This step also measures the severity of impacts and the likelihood of the identified threats on the IoT device to measure the security risks.</w:t>
      </w:r>
      <w:r/>
    </w:p>
    <w:p>
      <w:pPr>
        <w:numPr>
          <w:ilvl w:val="0"/>
          <w:numId w:val="2"/>
        </w:numPr>
        <w:spacing w:after="200"/>
      </w:pPr>
      <w:r>
        <w:rPr>
          <w:rFonts w:cs="Calibri" w:eastAsia="Calibri"/>
          <w:color w:val="262626"/>
        </w:rPr>
        <w:t xml:space="preserve">Decide</w:t>
      </w:r>
      <w:r/>
    </w:p>
    <w:p>
      <w:pPr>
        <w:numPr>
          <w:ilvl w:val="1"/>
          <w:numId w:val="258"/>
        </w:numPr>
        <w:spacing w:after="200"/>
      </w:pPr>
      <w:r>
        <w:rPr>
          <w:rFonts w:cs="Calibri" w:eastAsia="Calibri"/>
          <w:color w:val="262626"/>
        </w:rPr>
        <w:t xml:space="preserve">Risk Handling &amp; Countermeasures: extracts an</w:t>
      </w:r>
      <w:r>
        <w:rPr>
          <w:rFonts w:cs="Calibri" w:eastAsia="Calibri"/>
          <w:color w:val="262626"/>
        </w:rPr>
        <w:t xml:space="preserve">d decide the relevant list of security requirements and countermeasures to the ToE based on the security risks qualification (accept, avoid, reduce or transfer).</w:t>
      </w:r>
      <w:r/>
    </w:p>
    <w:p>
      <w:r>
        <w:rPr>
          <w:rFonts w:cs="Calibri" w:eastAsia="Calibri"/>
          <w:color w:val="262626"/>
        </w:rPr>
        <w:t xml:space="preserve">                  </w:t>
      </w:r>
      <w:r/>
    </w:p>
    <w:p>
      <w:r>
        <w:rPr>
          <w:rFonts w:cs="Calibri" w:eastAsia="Calibri"/>
          <w:color w:val="262626"/>
        </w:rPr>
        <w:t xml:space="preserve"> </w:t>
      </w:r>
      <w:r/>
    </w:p>
    <w:p>
      <w:pPr>
        <w:pStyle w:val="411"/>
        <w:numPr>
          <w:ilvl w:val="0"/>
          <w:numId w:val="0"/>
        </w:numPr>
      </w:pPr>
      <w:r>
        <w:t xml:space="preserve">3.2. Threat Model: STRIDE</w:t>
      </w:r>
      <w:r/>
    </w:p>
    <w:p>
      <w:r>
        <w:rPr>
          <w:rFonts w:cs="Calibri" w:eastAsia="Calibri"/>
          <w:color w:val="262626"/>
        </w:rPr>
        <w:t xml:space="preserve"> </w:t>
      </w:r>
      <w:r/>
    </w:p>
    <w:p>
      <w:r>
        <w:rPr>
          <w:rFonts w:cs="Calibri" w:eastAsia="Calibri"/>
          <w:color w:val="262626"/>
        </w:rPr>
        <w:t xml:space="preserve">Threat modelling is a structured process to i</w:t>
      </w:r>
      <w:r>
        <w:rPr>
          <w:rFonts w:cs="Calibri" w:eastAsia="Calibri"/>
          <w:color w:val="262626"/>
        </w:rPr>
        <w:t xml:space="preserve">dentify and enumerate potential threats such as vulnerabilities or lack of defense mechanisms and prioritize security mitigations. Threat modelling intends to equip defenders and the security team with an analysis of what security controls are erquired bas</w:t>
      </w:r>
      <w:r>
        <w:rPr>
          <w:rFonts w:cs="Calibri" w:eastAsia="Calibri"/>
          <w:color w:val="262626"/>
        </w:rPr>
        <w:t xml:space="preserve">ed on the current information systems and the threat landscape, the most likely attacks, their methodology, motive, and the target system. </w:t>
      </w:r>
      <w:r/>
    </w:p>
    <w:p>
      <w:r>
        <w:rPr>
          <w:rFonts w:cs="Calibri" w:eastAsia="Calibri"/>
          <w:color w:val="262626"/>
        </w:rPr>
        <w:t xml:space="preserve"> </w:t>
      </w:r>
      <w:r/>
    </w:p>
    <w:p>
      <w:r>
        <w:rPr>
          <w:rFonts w:cs="Calibri" w:eastAsia="Calibri"/>
          <w:color w:val="262626"/>
        </w:rPr>
        <w:t xml:space="preserve">STRIDE threat modelling has been used to identify and map threats to each of the assets. The STRIDE was initially </w:t>
      </w:r>
      <w:r>
        <w:rPr>
          <w:rFonts w:cs="Calibri" w:eastAsia="Calibri"/>
          <w:color w:val="262626"/>
        </w:rPr>
        <w:t xml:space="preserve">created as part of the process of threat modeling. STRIDE is a model of threats, used to help reason and find threats to a system. It is used in conjunction with a model of the target system that can be constructed in parallel. This includes a full breakdo</w:t>
      </w:r>
      <w:r>
        <w:rPr>
          <w:rFonts w:cs="Calibri" w:eastAsia="Calibri"/>
          <w:color w:val="262626"/>
        </w:rPr>
        <w:t xml:space="preserve">wn of processes, data stores, data flows, and trust boundaries</w:t>
      </w:r>
      <w:r/>
    </w:p>
    <w:p>
      <w:r>
        <w:rPr>
          <w:rFonts w:cs="Calibri" w:eastAsia="Calibri"/>
          <w:color w:val="262626"/>
        </w:rPr>
        <w:t xml:space="preserve"> </w:t>
      </w:r>
      <w:r/>
    </w:p>
    <w:p>
      <w:r>
        <w:rPr>
          <w:rFonts w:cs="Calibri" w:eastAsia="Calibri"/>
          <w:color w:val="262626"/>
        </w:rPr>
        <w:t xml:space="preserve"> </w:t>
      </w:r>
      <w:r/>
    </w:p>
    <w:p>
      <w:r>
        <w:rPr>
          <w:rFonts w:cs="Calibri" w:eastAsia="Calibri"/>
          <w:color w:val="262626"/>
        </w:rPr>
        <w:t xml:space="preserve"> </w:t>
      </w:r>
      <w:r/>
    </w:p>
    <w:p>
      <w:r>
        <w:rPr>
          <w:rFonts w:cs="Calibri" w:eastAsia="Calibri"/>
          <w:color w:val="262626"/>
        </w:rPr>
        <w:t xml:space="preserve"> </w:t>
      </w:r>
      <w:r/>
    </w:p>
    <w:p>
      <w:r>
        <w:rPr>
          <w:rFonts w:cs="Calibri" w:eastAsia="Calibri"/>
          <w:color w:val="262626"/>
        </w:rPr>
        <w:t xml:space="preserve"> </w:t>
      </w:r>
      <w:r/>
    </w:p>
    <w:p>
      <w:r>
        <w:rPr>
          <w:rFonts w:cs="Calibri" w:eastAsia="Calibri"/>
          <w:color w:val="262626"/>
        </w:rPr>
        <w:t xml:space="preserve"> </w:t>
      </w:r>
      <w:r/>
    </w:p>
    <w:p>
      <w:r>
        <w:rPr>
          <w:rFonts w:cs="Calibri" w:eastAsia="Calibri"/>
          <w:color w:val="262626"/>
        </w:rPr>
        <w:t xml:space="preserve"> </w:t>
      </w:r>
      <w:r/>
    </w:p>
    <w:p>
      <w:pPr>
        <w:pStyle w:val="411"/>
        <w:numPr>
          <w:ilvl w:val="0"/>
          <w:numId w:val="0"/>
        </w:numPr>
      </w:pPr>
      <w:r>
        <w:rPr>
          <w:rFonts w:cs="Calibri" w:eastAsia="Calibri"/>
        </w:rPr>
        <w:t xml:space="preserve">3.3.  Asset Classification</w:t>
      </w:r>
      <w:r/>
    </w:p>
    <w:p>
      <w:r>
        <w:rPr>
          <w:rFonts w:cs="Calibri" w:eastAsia="Calibri"/>
          <w:color w:val="262626"/>
        </w:rPr>
        <w:t xml:space="preserve"> </w:t>
      </w:r>
      <w:r/>
    </w:p>
    <w:p>
      <w:pPr>
        <w:rPr>
          <w:rFonts w:cs="Calibri" w:eastAsia="Calibri"/>
        </w:rPr>
      </w:pPr>
      <w:r>
        <w:rPr>
          <w:rFonts w:cs="Calibri" w:eastAsia="Calibri"/>
          <w:color w:val="262626"/>
        </w:rPr>
        <w:t xml:space="preserve">Assets are classified in to the following categories:</w:t>
      </w:r>
      <w:r/>
    </w:p>
    <w:p>
      <w:r>
        <w:rPr>
          <w:rFonts w:cs="Calibri" w:eastAsia="Calibri"/>
          <w:color w:val="262626"/>
        </w:rPr>
        <w:t xml:space="preserve"> </w:t>
      </w:r>
      <w:r/>
    </w:p>
    <w:p>
      <w:pPr>
        <w:numPr>
          <w:ilvl w:val="0"/>
          <w:numId w:val="168"/>
        </w:numPr>
        <w:rPr>
          <w:rFonts w:ascii="Times New Roman" w:hAnsi="Times New Roman"/>
        </w:rPr>
      </w:pPr>
      <w:r>
        <w:rPr>
          <w:rFonts w:cs="Calibri" w:eastAsia="Calibri"/>
          <w:color w:val="262626"/>
        </w:rPr>
        <w:t xml:space="preserve">P</w:t>
      </w:r>
      <w:r>
        <w:rPr>
          <w:rFonts w:ascii="Times New Roman" w:hAnsi="Times New Roman"/>
          <w:color w:val="262626"/>
        </w:rPr>
        <w:t xml:space="preserve">rimary assets: </w:t>
      </w:r>
      <w:r>
        <w:rPr>
          <w:rFonts w:ascii="Times New Roman" w:hAnsi="Times New Roman"/>
          <w:color w:val="000000"/>
        </w:rPr>
        <w:t xml:space="preserve">It is the data, &amp; its services/functionalities majorly residing within the ToE</w:t>
      </w:r>
      <w:r>
        <w:rPr>
          <w:rFonts w:ascii="Times New Roman" w:hAnsi="Times New Roman"/>
          <w:color w:val="000000"/>
        </w:rPr>
        <w:t xml:space="preserve">. It can include device data, security data, configuration data, services, etc.</w:t>
      </w:r>
      <w:r/>
    </w:p>
    <w:p>
      <w:pPr>
        <w:numPr>
          <w:ilvl w:val="0"/>
          <w:numId w:val="168"/>
        </w:numPr>
      </w:pPr>
      <w:r>
        <w:rPr>
          <w:rFonts w:ascii="Times New Roman" w:hAnsi="Times New Roman"/>
          <w:color w:val="000000"/>
        </w:rPr>
        <w:t xml:space="preserve">Secondary assets: </w:t>
      </w:r>
      <w:r>
        <w:rPr>
          <w:rFonts w:ascii="Times New Roman" w:hAnsi="Times New Roman"/>
          <w:color w:val="262626"/>
        </w:rPr>
        <w:t xml:space="preserve">It could be the software or hardware components, or the communication channel that is surrounding/constituting the device. Examples can be the servers, commun</w:t>
      </w:r>
      <w:r>
        <w:rPr>
          <w:rFonts w:ascii="Times New Roman" w:hAnsi="Times New Roman"/>
          <w:color w:val="262626"/>
        </w:rPr>
        <w:t xml:space="preserve">ication protocols, etc. </w:t>
      </w:r>
      <w:r/>
    </w:p>
    <w:p>
      <w:r>
        <w:rPr>
          <w:rFonts w:cs="Calibri" w:eastAsia="Calibri"/>
          <w:color w:val="262626"/>
        </w:rPr>
        <w:t xml:space="preserve"> </w:t>
      </w:r>
      <w:r/>
    </w:p>
    <w:p>
      <w:r>
        <w:rPr>
          <w:rFonts w:cs="Calibri" w:eastAsia="Calibri"/>
          <w:color w:val="262626"/>
        </w:rPr>
        <w:t xml:space="preserve">Note: TOE stands for Target of Evaluation or simply the system under evaluation/risk assessment. </w:t>
      </w:r>
      <w:r/>
    </w:p>
    <w:p>
      <w:r/>
      <w:r/>
    </w:p>
    <w:p>
      <w:r>
        <w:rPr>
          <w:rFonts w:cs="Calibri" w:eastAsia="Calibri"/>
          <w:color w:val="262626"/>
        </w:rPr>
        <w:t xml:space="preserve"> </w:t>
      </w:r>
      <w:r/>
    </w:p>
    <w:p>
      <w:pPr>
        <w:pStyle w:val="411"/>
        <w:numPr>
          <w:ilvl w:val="0"/>
          <w:numId w:val="0"/>
        </w:numPr>
      </w:pPr>
      <w:r>
        <w:rPr>
          <w:rFonts w:cs="Calibri" w:eastAsia="Calibri"/>
        </w:rPr>
        <w:t xml:space="preserve">3.4. Legends</w:t>
      </w:r>
      <w:r/>
    </w:p>
    <w:p>
      <w:r>
        <w:rPr>
          <w:rFonts w:cs="Calibri" w:eastAsia="Calibri"/>
          <w:color w:val="262626"/>
        </w:rPr>
        <w:t xml:space="preserve"> </w:t>
      </w:r>
      <w:r/>
    </w:p>
    <w:p>
      <w:pPr>
        <w:pStyle w:val="412"/>
        <w:numPr>
          <w:ilvl w:val="0"/>
          <w:numId w:val="0"/>
        </w:numPr>
      </w:pPr>
      <w:r>
        <w:rPr>
          <w:rFonts w:cs="Calibri" w:eastAsia="Calibri"/>
        </w:rPr>
        <w:t xml:space="preserve">3.4.1.</w:t>
      </w:r>
      <w:r>
        <w:rPr>
          <w:rFonts w:cs="Calibri" w:eastAsia="Calibri"/>
        </w:rPr>
        <w:tab/>
        <w:t xml:space="preserve">Impact</w:t>
      </w:r>
      <w:r/>
    </w:p>
    <w:p>
      <w:pPr>
        <w:rPr>
          <w:rFonts w:cs="Calibri" w:eastAsia="Calibri"/>
          <w:color w:val="262626"/>
        </w:rPr>
      </w:pPr>
      <w:r>
        <w:rPr>
          <w:rFonts w:cs="Calibri" w:eastAsia="Calibri"/>
          <w:color w:val="262626"/>
        </w:rPr>
        <w:t xml:space="preserve"> </w:t>
      </w:r>
      <w:r/>
    </w:p>
    <w:p>
      <w:pPr>
        <w:rPr>
          <w:rFonts w:cs="Calibri" w:eastAsia="Calibri"/>
          <w:color w:val="262626"/>
        </w:rPr>
      </w:pPr>
      <w:r>
        <w:t xml:space="preserve">The magnitude of harm that can be expected to result from the consequences of </w:t>
      </w:r>
      <w:r>
        <w:t xml:space="preserve">unauthorized disclosure of information, unauthorized modification of information, unauthorized destruction of information, or loss of information or information system availability.</w:t>
      </w:r>
      <w:r/>
    </w:p>
    <w:p>
      <w:pPr>
        <w:rPr>
          <w:rFonts w:cs="Calibri" w:eastAsia="Calibri"/>
          <w:color w:val="262626"/>
        </w:rPr>
      </w:pPr>
      <w:r>
        <w:rPr>
          <w:rFonts w:cs="Calibri" w:eastAsia="Calibri"/>
          <w:color w:val="262626"/>
        </w:rPr>
      </w:r>
      <w:r/>
    </w:p>
    <w:p>
      <w:r>
        <w:rPr>
          <w:rFonts w:cs="Calibri" w:eastAsia="Calibri"/>
          <w:color w:val="000000"/>
          <w:lang w:val="en-US"/>
        </w:rPr>
        <w:t xml:space="preserve">Metric used to rate the Impact. </w:t>
      </w:r>
      <w:r/>
    </w:p>
    <w:p>
      <w:r>
        <w:rPr>
          <w:rFonts w:cs="Calibri" w:eastAsia="Calibri"/>
          <w:color w:val="000000"/>
          <w:lang w:val="en-US"/>
        </w:rPr>
        <w:t xml:space="preserve"> </w:t>
      </w:r>
      <w:r/>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2425"/>
        <w:gridCol w:w="1890"/>
        <w:gridCol w:w="1530"/>
        <w:gridCol w:w="2852"/>
      </w:tblGrid>
      <w:tr>
        <w:trPr/>
        <w:tc>
          <w:tcPr>
            <w:gridSpan w:val="4"/>
            <w:tcBorders>
              <w:left w:val="single" w:color="000000" w:sz="8" w:space="0"/>
              <w:top w:val="single" w:color="000000" w:sz="8" w:space="0"/>
              <w:right w:val="single" w:color="000000" w:sz="8" w:space="0"/>
              <w:bottom w:val="single" w:color="000000" w:sz="8" w:space="0"/>
            </w:tcBorders>
            <w:tcMar>
              <w:left w:w="108" w:type="dxa"/>
              <w:top w:w="0" w:type="dxa"/>
              <w:right w:w="108" w:type="dxa"/>
              <w:bottom w:w="0" w:type="dxa"/>
            </w:tcMar>
            <w:tcW w:w="8697" w:type="dxa"/>
            <w:textDirection w:val="lrTb"/>
            <w:noWrap w:val="false"/>
          </w:tcPr>
          <w:p>
            <w:r>
              <w:rPr>
                <w:rFonts w:cs="Calibri" w:eastAsia="Calibri"/>
                <w:b/>
                <w:color w:val="000000"/>
                <w:lang w:val="en-US"/>
              </w:rPr>
              <w:t xml:space="preserve">Impact</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425" w:type="dxa"/>
            <w:textDirection w:val="lrTb"/>
            <w:noWrap w:val="false"/>
          </w:tcPr>
          <w:p>
            <w:r>
              <w:rPr>
                <w:rFonts w:cs="Calibri" w:eastAsia="Calibri"/>
                <w:color w:val="000000"/>
                <w:lang w:val="en-US"/>
              </w:rPr>
              <w:t xml:space="preserve">Business/Financial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890" w:type="dxa"/>
            <w:textDirection w:val="lrTb"/>
            <w:noWrap w:val="false"/>
          </w:tcPr>
          <w:p>
            <w:r>
              <w:rPr>
                <w:rFonts w:cs="Calibri" w:eastAsia="Calibri"/>
                <w:color w:val="000000"/>
                <w:lang w:val="en-US"/>
              </w:rPr>
              <w:t xml:space="preserve">1…5</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530" w:type="dxa"/>
            <w:textDirection w:val="lrTb"/>
            <w:noWrap w:val="false"/>
          </w:tcPr>
          <w:p>
            <w:r>
              <w:rPr>
                <w:rFonts w:cs="Calibri" w:eastAsia="Calibri"/>
                <w:color w:val="000000"/>
                <w:lang w:val="en-US"/>
              </w:rPr>
              <w:t xml:space="preserve">Operat</w:t>
            </w:r>
            <w:r>
              <w:rPr>
                <w:rFonts w:cs="Calibri" w:eastAsia="Calibri"/>
                <w:color w:val="000000"/>
                <w:lang w:val="en-US"/>
              </w:rPr>
              <w:t xml:space="preserve">ions</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852" w:type="dxa"/>
            <w:textDirection w:val="lrTb"/>
            <w:noWrap w:val="false"/>
          </w:tcPr>
          <w:p>
            <w:r>
              <w:rPr>
                <w:rFonts w:cs="Calibri" w:eastAsia="Calibri"/>
                <w:color w:val="000000"/>
                <w:lang w:val="en-US"/>
              </w:rPr>
              <w:t xml:space="preserve">1…5</w:t>
            </w:r>
            <w:r/>
          </w:p>
        </w:tc>
      </w:tr>
      <w:tr>
        <w:trPr>
          <w:trHeight w:val="373"/>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425" w:type="dxa"/>
            <w:textDirection w:val="lrTb"/>
            <w:noWrap w:val="false"/>
          </w:tcPr>
          <w:p>
            <w:r>
              <w:rPr>
                <w:rFonts w:cs="Calibri" w:eastAsia="Calibri"/>
                <w:color w:val="000000"/>
                <w:lang w:val="en-US"/>
              </w:rPr>
              <w:t xml:space="preserve">Privacy and Regulations</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890" w:type="dxa"/>
            <w:textDirection w:val="lrTb"/>
            <w:noWrap w:val="false"/>
          </w:tcPr>
          <w:p>
            <w:r>
              <w:rPr>
                <w:rFonts w:cs="Calibri" w:eastAsia="Calibri"/>
                <w:color w:val="000000"/>
                <w:lang w:val="en-US"/>
              </w:rPr>
              <w:t xml:space="preserve">1…5</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530" w:type="dxa"/>
            <w:textDirection w:val="lrTb"/>
            <w:noWrap w:val="false"/>
          </w:tcPr>
          <w:p>
            <w:r>
              <w:rPr>
                <w:rFonts w:cs="Calibri" w:eastAsia="Calibri"/>
                <w:color w:val="000000"/>
                <w:lang w:val="en-US"/>
              </w:rPr>
              <w:t xml:space="preserve">Safety</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852" w:type="dxa"/>
            <w:textDirection w:val="lrTb"/>
            <w:noWrap w:val="false"/>
          </w:tcPr>
          <w:p>
            <w:r>
              <w:rPr>
                <w:rFonts w:cs="Calibri" w:eastAsia="Calibri"/>
                <w:color w:val="000000"/>
                <w:lang w:val="en-US"/>
              </w:rPr>
              <w:t xml:space="preserve">1…5</w:t>
            </w:r>
            <w:r/>
          </w:p>
        </w:tc>
      </w:tr>
    </w:tbl>
    <w:p>
      <w:pPr>
        <w:spacing w:lineRule="exact" w:line="214" w:after="160"/>
      </w:pPr>
      <w:r>
        <w:rPr>
          <w:rFonts w:cs="Calibri" w:eastAsia="Calibri"/>
          <w:color w:val="000000"/>
          <w:lang w:val="en-US"/>
        </w:rPr>
        <w:t xml:space="preserve"> </w:t>
      </w:r>
      <w:r/>
    </w:p>
    <w:p>
      <w:r>
        <w:rPr>
          <w:rFonts w:cs="Calibri" w:eastAsia="Calibri"/>
          <w:color w:val="000000"/>
          <w:lang w:val="en-US"/>
        </w:rPr>
        <w:t xml:space="preserve">The impact rating is calculated by summing the four metrics Business/Financial, Privacy and Regulations, Operations and Safety and extract the rating from the table below:</w:t>
      </w:r>
      <w:r/>
    </w:p>
    <w:p>
      <w:pPr>
        <w:spacing w:lineRule="exact" w:line="214" w:after="160"/>
      </w:pPr>
      <w:r>
        <w:rPr>
          <w:rFonts w:cs="Calibri" w:eastAsia="Calibri"/>
          <w:color w:val="000000"/>
          <w:lang w:val="en-US"/>
        </w:rPr>
        <w:t xml:space="preserve"> </w:t>
      </w:r>
      <w:r/>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2515"/>
        <w:gridCol w:w="2738"/>
        <w:gridCol w:w="53"/>
      </w:tblGrid>
      <w:tr>
        <w:trPr>
          <w:gridAfter w:val="1"/>
          <w:wAfter w:w="53" w:type="dxa"/>
          <w:trHeight w:val="244"/>
        </w:trPr>
        <w:tc>
          <w:tcPr>
            <w:tcBorders>
              <w:left w:val="single" w:color="000000" w:sz="8" w:space="0"/>
              <w:top w:val="single" w:color="000000" w:sz="8" w:space="0"/>
              <w:right w:val="single" w:color="000000" w:sz="8" w:space="0"/>
              <w:bottom w:val="single" w:color="000000" w:sz="8" w:space="0"/>
            </w:tcBorders>
            <w:tcMar>
              <w:left w:w="108" w:type="dxa"/>
              <w:top w:w="0" w:type="dxa"/>
              <w:right w:w="108" w:type="dxa"/>
              <w:bottom w:w="0" w:type="dxa"/>
            </w:tcMar>
            <w:tcW w:w="2515" w:type="dxa"/>
            <w:vMerge w:val="restart"/>
            <w:textDirection w:val="lrTb"/>
            <w:noWrap w:val="false"/>
          </w:tcPr>
          <w:p>
            <w:r>
              <w:rPr>
                <w:rFonts w:cs="Calibri" w:eastAsia="Calibri"/>
                <w:b/>
                <w:color w:val="000000"/>
                <w:lang w:val="en-US"/>
              </w:rPr>
              <w:t xml:space="preserve">Impact Rating</w:t>
            </w:r>
            <w:r/>
          </w:p>
        </w:tc>
        <w:tc>
          <w:tcPr>
            <w:tcBorders>
              <w:left w:val="none" w:color="000000" w:sz="4" w:space="0"/>
              <w:top w:val="none" w:color="000000" w:sz="4" w:space="0"/>
              <w:right w:val="none" w:color="000000" w:sz="4" w:space="0"/>
              <w:bottom w:val="single" w:color="000000" w:sz="8" w:space="0"/>
            </w:tcBorders>
            <w:tcMar>
              <w:left w:w="0" w:type="dxa"/>
              <w:top w:w="0" w:type="dxa"/>
              <w:right w:w="0" w:type="dxa"/>
              <w:bottom w:w="0" w:type="dxa"/>
            </w:tcMar>
            <w:tcW w:w="2738" w:type="dxa"/>
            <w:textDirection w:val="lrTb"/>
            <w:noWrap w:val="false"/>
          </w:tcPr>
          <w:p>
            <w:pPr>
              <w:spacing w:lineRule="exact" w:line="214" w:after="160"/>
            </w:pPr>
            <w:r>
              <w:rPr>
                <w:rFonts w:cs="Calibri" w:eastAsia="Calibri"/>
                <w:color w:val="000000"/>
                <w:lang w:val="en-US"/>
              </w:rPr>
              <w:t xml:space="preserve"> </w:t>
            </w:r>
            <w:r/>
          </w:p>
        </w:tc>
      </w:tr>
      <w:tr>
        <w:trPr/>
        <w:tc>
          <w:tcPr>
            <w:tcW w:w="2515" w:type="dxa"/>
            <w:vMerge w:val="continue"/>
            <w:textDirection w:val="lrTb"/>
            <w:noWrap w:val="false"/>
          </w:tcPr>
          <w:p>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b/>
                <w:color w:val="000000"/>
                <w:lang w:val="en-US"/>
              </w:rPr>
              <w:t xml:space="preserve">Metric </w:t>
            </w:r>
            <w:r>
              <w:rPr>
                <w:rFonts w:cs="Calibri" w:eastAsia="Calibri"/>
                <w:b/>
                <w:color w:val="000000"/>
                <w:lang w:val="en-US"/>
              </w:rPr>
              <w:t xml:space="preserve">Sum range</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515" w:type="dxa"/>
            <w:textDirection w:val="lrTb"/>
            <w:noWrap w:val="false"/>
          </w:tcPr>
          <w:p>
            <w:r>
              <w:rPr>
                <w:rFonts w:cs="Calibri" w:eastAsia="Calibri"/>
                <w:b/>
                <w:color w:val="000000"/>
                <w:lang w:val="en-US"/>
              </w:rPr>
              <w:t xml:space="preserve">Severe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color w:val="000000"/>
                <w:lang w:val="en-US"/>
              </w:rPr>
              <w:t xml:space="preserve">16….20</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515" w:type="dxa"/>
            <w:textDirection w:val="lrTb"/>
            <w:noWrap w:val="false"/>
          </w:tcPr>
          <w:p>
            <w:r>
              <w:rPr>
                <w:rFonts w:cs="Calibri" w:eastAsia="Calibri"/>
                <w:b/>
                <w:color w:val="000000"/>
                <w:lang w:val="en-US"/>
              </w:rPr>
              <w:t xml:space="preserve">Moderate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color w:val="000000"/>
                <w:lang w:val="en-US"/>
              </w:rPr>
              <w:t xml:space="preserve">12….15</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515" w:type="dxa"/>
            <w:textDirection w:val="lrTb"/>
            <w:noWrap w:val="false"/>
          </w:tcPr>
          <w:p>
            <w:r>
              <w:rPr>
                <w:rFonts w:cs="Calibri" w:eastAsia="Calibri"/>
                <w:b/>
                <w:color w:val="000000"/>
                <w:lang w:val="en-US"/>
              </w:rPr>
              <w:t xml:space="preserve">Minor</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color w:val="000000"/>
                <w:lang w:val="en-US"/>
              </w:rPr>
              <w:t xml:space="preserve">8….11</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515" w:type="dxa"/>
            <w:textDirection w:val="lrTb"/>
            <w:noWrap w:val="false"/>
          </w:tcPr>
          <w:p>
            <w:r>
              <w:rPr>
                <w:rFonts w:cs="Calibri" w:eastAsia="Calibri"/>
                <w:b/>
                <w:color w:val="000000"/>
                <w:lang w:val="en-US"/>
              </w:rPr>
              <w:t xml:space="preserve">Low</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color w:val="000000"/>
                <w:lang w:val="en-US"/>
              </w:rPr>
              <w:t xml:space="preserve">4….7</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bl>
    <w:p>
      <w:pPr>
        <w:rPr>
          <w:rFonts w:cs="Calibri" w:eastAsia="Calibri"/>
          <w:color w:val="262626"/>
        </w:rPr>
      </w:pPr>
      <w:r>
        <w:rPr>
          <w:rFonts w:cs="Calibri" w:eastAsia="Calibri"/>
          <w:color w:val="262626"/>
        </w:rPr>
      </w:r>
      <w:r/>
    </w:p>
    <w:p>
      <w:r/>
      <w:r/>
    </w:p>
    <w:p>
      <w:r>
        <w:rPr>
          <w:rFonts w:cs="Calibri" w:eastAsia="Calibri"/>
          <w:color w:val="262626"/>
        </w:rPr>
        <w:t xml:space="preserve"> </w:t>
      </w:r>
      <w:r/>
    </w:p>
    <w:p>
      <w:pPr>
        <w:pStyle w:val="412"/>
        <w:numPr>
          <w:ilvl w:val="0"/>
          <w:numId w:val="0"/>
        </w:numPr>
      </w:pPr>
      <w:r>
        <w:rPr>
          <w:rFonts w:cs="Calibri" w:eastAsia="Calibri"/>
        </w:rPr>
        <w:t xml:space="preserve">3.4.2. </w:t>
      </w:r>
      <w:r>
        <w:rPr>
          <w:rFonts w:cs="Calibri" w:eastAsia="Calibri"/>
        </w:rPr>
        <w:tab/>
        <w:t xml:space="preserve">Likelihood</w:t>
      </w:r>
      <w:r/>
    </w:p>
    <w:p>
      <w:pPr>
        <w:rPr>
          <w:rFonts w:cs="Calibri" w:eastAsia="Calibri"/>
          <w:color w:val="262626"/>
        </w:rPr>
      </w:pPr>
      <w:r>
        <w:rPr>
          <w:rFonts w:cs="Calibri" w:eastAsia="Calibri"/>
          <w:color w:val="262626"/>
        </w:rPr>
        <w:t xml:space="preserve"> </w:t>
      </w:r>
      <w:r/>
    </w:p>
    <w:p>
      <w:pPr>
        <w:rPr>
          <w:rFonts w:cs="Calibri" w:eastAsia="Calibri"/>
          <w:color w:val="262626"/>
        </w:rPr>
      </w:pPr>
      <w:r>
        <w:t xml:space="preserve">A weighted factor based on a subjective analysis of the probability that a given threat is capable of exploiting a given vulnerability or a set of </w:t>
      </w:r>
      <w:r>
        <w:t xml:space="preserve">vulnerabilities.</w:t>
      </w:r>
      <w:r/>
    </w:p>
    <w:p>
      <w:r>
        <w:rPr>
          <w:rFonts w:cs="Calibri" w:eastAsia="Calibri"/>
          <w:color w:val="000000"/>
          <w:lang w:val="en-US"/>
        </w:rPr>
        <w:t xml:space="preserve"> </w:t>
      </w:r>
      <w:r/>
    </w:p>
    <w:p>
      <w:r>
        <w:rPr>
          <w:rFonts w:cs="Calibri" w:eastAsia="Calibri"/>
          <w:color w:val="000000"/>
          <w:lang w:val="en-US"/>
        </w:rPr>
        <w:t xml:space="preserve">The Likelihood rating is an estimation of the feasibility or probability that a security threat will occur, it is calculated by summing the four metrics Expertise, Knowledge of the target of the attack, Equipment and Estimated Time. </w:t>
      </w:r>
      <w:r>
        <w:rPr>
          <w:rFonts w:cs="Calibri" w:eastAsia="Calibri"/>
          <w:color w:val="000000"/>
          <w:lang w:val="en-US"/>
        </w:rPr>
        <w:t xml:space="preserve">The Likelihood rating results from the table below:</w:t>
      </w:r>
      <w:r/>
    </w:p>
    <w:p>
      <w:r>
        <w:rPr>
          <w:rFonts w:cs="Calibri" w:eastAsia="Calibri"/>
          <w:color w:val="000000"/>
          <w:lang w:val="en-US"/>
        </w:rPr>
        <w:t xml:space="preserve"> </w:t>
      </w:r>
      <w:r/>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2515"/>
        <w:gridCol w:w="2738"/>
        <w:gridCol w:w="53"/>
      </w:tblGrid>
      <w:tr>
        <w:trPr>
          <w:gridAfter w:val="1"/>
          <w:wAfter w:w="53" w:type="dxa"/>
          <w:trHeight w:val="244"/>
        </w:trPr>
        <w:tc>
          <w:tcPr>
            <w:tcBorders>
              <w:left w:val="single" w:color="000000" w:sz="8" w:space="0"/>
              <w:top w:val="single" w:color="000000" w:sz="8" w:space="0"/>
              <w:right w:val="single" w:color="000000" w:sz="8" w:space="0"/>
              <w:bottom w:val="single" w:color="000000" w:sz="8" w:space="0"/>
            </w:tcBorders>
            <w:tcMar>
              <w:left w:w="108" w:type="dxa"/>
              <w:top w:w="0" w:type="dxa"/>
              <w:right w:w="108" w:type="dxa"/>
              <w:bottom w:w="0" w:type="dxa"/>
            </w:tcMar>
            <w:tcW w:w="2515" w:type="dxa"/>
            <w:vMerge w:val="restart"/>
            <w:textDirection w:val="lrTb"/>
            <w:noWrap w:val="false"/>
          </w:tcPr>
          <w:p>
            <w:r>
              <w:rPr>
                <w:rFonts w:cs="Calibri" w:eastAsia="Calibri"/>
                <w:b/>
                <w:color w:val="000000"/>
                <w:lang w:val="en-US"/>
              </w:rPr>
              <w:t xml:space="preserve">Likelihood Rating</w:t>
            </w:r>
            <w:r/>
          </w:p>
        </w:tc>
        <w:tc>
          <w:tcPr>
            <w:tcBorders>
              <w:left w:val="none" w:color="000000" w:sz="4" w:space="0"/>
              <w:top w:val="none" w:color="000000" w:sz="4" w:space="0"/>
              <w:right w:val="none" w:color="000000" w:sz="4" w:space="0"/>
              <w:bottom w:val="single" w:color="000000" w:sz="8" w:space="0"/>
            </w:tcBorders>
            <w:tcMar>
              <w:left w:w="0" w:type="dxa"/>
              <w:top w:w="0" w:type="dxa"/>
              <w:right w:w="0" w:type="dxa"/>
              <w:bottom w:w="0" w:type="dxa"/>
            </w:tcMar>
            <w:tcW w:w="2738" w:type="dxa"/>
            <w:textDirection w:val="lrTb"/>
            <w:noWrap w:val="false"/>
          </w:tcPr>
          <w:p>
            <w:pPr>
              <w:spacing w:lineRule="exact" w:line="214" w:after="160"/>
            </w:pPr>
            <w:r>
              <w:rPr>
                <w:rFonts w:cs="Calibri" w:eastAsia="Calibri"/>
                <w:color w:val="000000"/>
                <w:lang w:val="en-US"/>
              </w:rPr>
              <w:t xml:space="preserve"> </w:t>
            </w:r>
            <w:r/>
          </w:p>
        </w:tc>
      </w:tr>
      <w:tr>
        <w:trPr/>
        <w:tc>
          <w:tcPr>
            <w:tcW w:w="2515" w:type="dxa"/>
            <w:vMerge w:val="continue"/>
            <w:textDirection w:val="lrTb"/>
            <w:noWrap w:val="false"/>
          </w:tcPr>
          <w:p>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b/>
                <w:color w:val="000000"/>
                <w:lang w:val="en-US"/>
              </w:rPr>
              <w:t xml:space="preserve">Metric Sum range</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r>
        <w:trPr>
          <w:trHeight w:val="319"/>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515" w:type="dxa"/>
            <w:textDirection w:val="lrTb"/>
            <w:noWrap w:val="false"/>
          </w:tcPr>
          <w:p>
            <w:r>
              <w:rPr>
                <w:rFonts w:cs="Calibri" w:eastAsia="Calibri"/>
                <w:b/>
                <w:color w:val="000000"/>
                <w:lang w:val="en-US"/>
              </w:rPr>
              <w:t xml:space="preserve">Unlikely</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color w:val="000000"/>
                <w:lang w:val="en-US"/>
              </w:rPr>
              <w:t xml:space="preserve">15….17</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515" w:type="dxa"/>
            <w:textDirection w:val="lrTb"/>
            <w:noWrap w:val="false"/>
          </w:tcPr>
          <w:p>
            <w:r>
              <w:rPr>
                <w:rFonts w:cs="Calibri" w:eastAsia="Calibri"/>
                <w:b/>
                <w:color w:val="000000"/>
                <w:lang w:val="en-US"/>
              </w:rPr>
              <w:t xml:space="preserve">Likely</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color w:val="000000"/>
                <w:lang w:val="en-US"/>
              </w:rPr>
              <w:t xml:space="preserve">11….14</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515" w:type="dxa"/>
            <w:textDirection w:val="lrTb"/>
            <w:noWrap w:val="false"/>
          </w:tcPr>
          <w:p>
            <w:r>
              <w:rPr>
                <w:rFonts w:cs="Calibri" w:eastAsia="Calibri"/>
                <w:b/>
                <w:color w:val="000000"/>
                <w:lang w:val="en-US"/>
              </w:rPr>
              <w:t xml:space="preserve">Very Likely</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color w:val="000000"/>
                <w:lang w:val="en-US"/>
              </w:rPr>
              <w:t xml:space="preserve">8….10</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515" w:type="dxa"/>
            <w:textDirection w:val="lrTb"/>
            <w:noWrap w:val="false"/>
          </w:tcPr>
          <w:p>
            <w:r>
              <w:rPr>
                <w:rFonts w:cs="Calibri" w:eastAsia="Calibri"/>
                <w:b/>
                <w:color w:val="000000"/>
                <w:lang w:val="en-US"/>
              </w:rPr>
              <w:t xml:space="preserve">Almost certain</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738" w:type="dxa"/>
            <w:textDirection w:val="lrTb"/>
            <w:noWrap w:val="false"/>
          </w:tcPr>
          <w:p>
            <w:r>
              <w:rPr>
                <w:rFonts w:cs="Calibri" w:eastAsia="Calibri"/>
                <w:color w:val="000000"/>
                <w:lang w:val="en-US"/>
              </w:rPr>
              <w:t xml:space="preserve">4….7</w:t>
            </w:r>
            <w:r/>
          </w:p>
        </w:tc>
        <w:tc>
          <w:tcPr>
            <w:tcBorders>
              <w:left w:val="none" w:color="000000" w:sz="4" w:space="0"/>
              <w:top w:val="none" w:color="000000" w:sz="4" w:space="0"/>
              <w:right w:val="none" w:color="000000" w:sz="4" w:space="0"/>
              <w:bottom w:val="none" w:color="000000" w:sz="4" w:space="0"/>
            </w:tcBorders>
            <w:tcMar>
              <w:left w:w="0" w:type="dxa"/>
              <w:top w:w="0" w:type="dxa"/>
              <w:right w:w="0" w:type="dxa"/>
              <w:bottom w:w="0" w:type="dxa"/>
            </w:tcMar>
            <w:tcW w:w="53" w:type="dxa"/>
            <w:textDirection w:val="lrTb"/>
            <w:noWrap w:val="false"/>
          </w:tcPr>
          <w:p>
            <w:pPr>
              <w:spacing w:lineRule="exact" w:line="214" w:after="160"/>
            </w:pPr>
            <w:r>
              <w:rPr>
                <w:rFonts w:cs="Calibri" w:eastAsia="Calibri"/>
                <w:color w:val="000000"/>
                <w:lang w:val="en-US"/>
              </w:rPr>
              <w:t xml:space="preserve"> </w:t>
            </w:r>
            <w:r/>
          </w:p>
        </w:tc>
      </w:tr>
    </w:tbl>
    <w:p>
      <w:pPr>
        <w:spacing w:lineRule="exact" w:line="214" w:after="160"/>
      </w:pPr>
      <w:r>
        <w:rPr>
          <w:rFonts w:cs="Calibri" w:eastAsia="Calibri"/>
          <w:color w:val="000000"/>
          <w:lang w:val="en-US"/>
        </w:rPr>
        <w:t xml:space="preserve"> </w:t>
      </w:r>
      <w:r/>
    </w:p>
    <w:p>
      <w:pPr>
        <w:rPr>
          <w:rFonts w:cs="Calibri" w:eastAsia="Calibri"/>
          <w:color w:val="262626"/>
        </w:rPr>
      </w:pPr>
      <w:r>
        <w:rPr>
          <w:rFonts w:cs="Calibri" w:eastAsia="Calibri"/>
          <w:color w:val="262626"/>
        </w:rPr>
      </w:r>
      <w:r/>
    </w:p>
    <w:p>
      <w:pPr>
        <w:rPr>
          <w:rFonts w:cs="Calibri" w:eastAsia="Calibri"/>
        </w:rPr>
      </w:pPr>
      <w:r>
        <w:rPr>
          <w:rFonts w:cs="Calibri" w:eastAsia="Calibri"/>
          <w:color w:val="000000"/>
          <w:lang w:val="en-US"/>
        </w:rPr>
        <w:t xml:space="preserve">Metric used to rate the Threat Technical difficulty. </w:t>
      </w:r>
      <w:r/>
    </w:p>
    <w:p>
      <w:r>
        <w:rPr>
          <w:rFonts w:cs="Calibri" w:eastAsia="Calibri"/>
          <w:color w:val="000000"/>
          <w:lang w:val="en-US"/>
        </w:rPr>
        <w:t xml:space="preserve"> </w:t>
      </w:r>
      <w:r/>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2425"/>
        <w:gridCol w:w="1890"/>
        <w:gridCol w:w="1530"/>
        <w:gridCol w:w="2852"/>
      </w:tblGrid>
      <w:tr>
        <w:trPr/>
        <w:tc>
          <w:tcPr>
            <w:gridSpan w:val="4"/>
            <w:tcBorders>
              <w:left w:val="single" w:color="000000" w:sz="8" w:space="0"/>
              <w:top w:val="single" w:color="000000" w:sz="8" w:space="0"/>
              <w:right w:val="single" w:color="000000" w:sz="8" w:space="0"/>
              <w:bottom w:val="single" w:color="000000" w:sz="8" w:space="0"/>
            </w:tcBorders>
            <w:tcMar>
              <w:left w:w="108" w:type="dxa"/>
              <w:top w:w="0" w:type="dxa"/>
              <w:right w:w="108" w:type="dxa"/>
              <w:bottom w:w="0" w:type="dxa"/>
            </w:tcMar>
            <w:tcW w:w="8697" w:type="dxa"/>
            <w:textDirection w:val="lrTb"/>
            <w:noWrap w:val="false"/>
          </w:tcPr>
          <w:p>
            <w:r>
              <w:rPr>
                <w:rFonts w:cs="Calibri" w:eastAsia="Calibri"/>
                <w:b/>
                <w:color w:val="000000"/>
                <w:lang w:val="en-US"/>
              </w:rPr>
              <w:t xml:space="preserve">Threat Technical difficulty</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425" w:type="dxa"/>
            <w:textDirection w:val="lrTb"/>
            <w:noWrap w:val="false"/>
          </w:tcPr>
          <w:p>
            <w:r>
              <w:rPr>
                <w:rFonts w:cs="Calibri" w:eastAsia="Calibri"/>
                <w:b/>
                <w:color w:val="000000"/>
                <w:lang w:val="en-US"/>
              </w:rPr>
              <w:t xml:space="preserve">Expertise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890" w:type="dxa"/>
            <w:textDirection w:val="lrTb"/>
            <w:noWrap w:val="false"/>
          </w:tcPr>
          <w:p>
            <w:r>
              <w:rPr>
                <w:rFonts w:cs="Calibri" w:eastAsia="Calibri"/>
                <w:color w:val="000000"/>
                <w:lang w:val="en-US"/>
              </w:rPr>
              <w:t xml:space="preserve">Layman = 1</w:t>
            </w:r>
            <w:r/>
          </w:p>
          <w:p>
            <w:r>
              <w:rPr>
                <w:rFonts w:cs="Calibri" w:eastAsia="Calibri"/>
                <w:color w:val="000000"/>
                <w:lang w:val="en-US"/>
              </w:rPr>
              <w:t xml:space="preserve">Proficient = 2</w:t>
            </w:r>
            <w:r/>
          </w:p>
          <w:p>
            <w:r>
              <w:rPr>
                <w:rFonts w:cs="Calibri" w:eastAsia="Calibri"/>
                <w:color w:val="000000"/>
                <w:lang w:val="en-US"/>
              </w:rPr>
              <w:t xml:space="preserve">Expert = 3</w:t>
            </w:r>
            <w:r/>
          </w:p>
          <w:p>
            <w:r>
              <w:rPr>
                <w:rFonts w:cs="Calibri" w:eastAsia="Calibri"/>
                <w:color w:val="000000"/>
                <w:lang w:val="en-US"/>
              </w:rPr>
              <w:t xml:space="preserve">Multiple expert = 4</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530" w:type="dxa"/>
            <w:textDirection w:val="lrTb"/>
            <w:noWrap w:val="false"/>
          </w:tcPr>
          <w:p>
            <w:r>
              <w:rPr>
                <w:rFonts w:cs="Calibri" w:eastAsia="Calibri"/>
                <w:b/>
                <w:color w:val="000000"/>
                <w:lang w:val="en-US"/>
              </w:rPr>
              <w:t xml:space="preserve">Equipment</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852" w:type="dxa"/>
            <w:textDirection w:val="lrTb"/>
            <w:noWrap w:val="false"/>
          </w:tcPr>
          <w:p>
            <w:r>
              <w:rPr>
                <w:rFonts w:cs="Calibri" w:eastAsia="Calibri"/>
                <w:color w:val="000000"/>
                <w:lang w:val="en-US"/>
              </w:rPr>
              <w:t xml:space="preserve">Standard = 1</w:t>
            </w:r>
            <w:r/>
          </w:p>
          <w:p>
            <w:r>
              <w:rPr>
                <w:rFonts w:cs="Calibri" w:eastAsia="Calibri"/>
                <w:color w:val="000000"/>
                <w:lang w:val="en-US"/>
              </w:rPr>
              <w:t xml:space="preserve">Specialized = 2</w:t>
            </w:r>
            <w:r/>
          </w:p>
          <w:p>
            <w:r>
              <w:rPr>
                <w:rFonts w:cs="Calibri" w:eastAsia="Calibri"/>
                <w:color w:val="000000"/>
                <w:lang w:val="en-US"/>
              </w:rPr>
              <w:t xml:space="preserve">Bespoke = 3</w:t>
            </w:r>
            <w:r/>
          </w:p>
          <w:p>
            <w:r>
              <w:rPr>
                <w:rFonts w:cs="Calibri" w:eastAsia="Calibri"/>
                <w:color w:val="000000"/>
                <w:lang w:val="en-US"/>
              </w:rPr>
              <w:t xml:space="preserve">Multiple Bespoke = 4</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2425" w:type="dxa"/>
            <w:textDirection w:val="lrTb"/>
            <w:noWrap w:val="false"/>
          </w:tcPr>
          <w:p>
            <w:r>
              <w:rPr>
                <w:rFonts w:cs="Calibri" w:eastAsia="Calibri"/>
                <w:b/>
                <w:color w:val="000000"/>
                <w:lang w:val="en-US"/>
              </w:rPr>
              <w:t xml:space="preserve">Knowledge of the target of </w:t>
            </w:r>
            <w:r>
              <w:rPr>
                <w:rFonts w:cs="Calibri" w:eastAsia="Calibri"/>
                <w:b/>
                <w:color w:val="000000"/>
                <w:lang w:val="en-US"/>
              </w:rPr>
              <w:t xml:space="preserve">the attack</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890" w:type="dxa"/>
            <w:textDirection w:val="lrTb"/>
            <w:noWrap w:val="false"/>
          </w:tcPr>
          <w:p>
            <w:r>
              <w:rPr>
                <w:rFonts w:cs="Calibri" w:eastAsia="Calibri"/>
                <w:color w:val="000000"/>
                <w:lang w:val="en-US"/>
              </w:rPr>
              <w:t xml:space="preserve">Public = 1</w:t>
            </w:r>
            <w:r/>
          </w:p>
          <w:p>
            <w:r>
              <w:rPr>
                <w:rFonts w:cs="Calibri" w:eastAsia="Calibri"/>
                <w:color w:val="000000"/>
                <w:lang w:val="en-US"/>
              </w:rPr>
              <w:t xml:space="preserve">Restricted = 2</w:t>
            </w:r>
            <w:r/>
          </w:p>
          <w:p>
            <w:r>
              <w:rPr>
                <w:rFonts w:cs="Calibri" w:eastAsia="Calibri"/>
                <w:color w:val="000000"/>
                <w:lang w:val="en-US"/>
              </w:rPr>
              <w:t xml:space="preserve">Sensitive = 3</w:t>
            </w:r>
            <w:r/>
          </w:p>
          <w:p>
            <w:r>
              <w:rPr>
                <w:rFonts w:cs="Calibri" w:eastAsia="Calibri"/>
                <w:color w:val="000000"/>
                <w:lang w:val="en-US"/>
              </w:rPr>
              <w:t xml:space="preserve">Critical = 4</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530" w:type="dxa"/>
            <w:textDirection w:val="lrTb"/>
            <w:noWrap w:val="false"/>
          </w:tcPr>
          <w:p>
            <w:r>
              <w:rPr>
                <w:rFonts w:cs="Calibri" w:eastAsia="Calibri"/>
                <w:b/>
                <w:color w:val="000000"/>
                <w:lang w:val="en-US"/>
              </w:rPr>
              <w:t xml:space="preserve">Estimated Time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852" w:type="dxa"/>
            <w:textDirection w:val="lrTb"/>
            <w:noWrap w:val="false"/>
          </w:tcPr>
          <w:p>
            <w:r>
              <w:rPr>
                <w:rFonts w:cs="Calibri" w:eastAsia="Calibri"/>
                <w:color w:val="000000"/>
                <w:lang w:val="en-US"/>
              </w:rPr>
              <w:t xml:space="preserve">Low = 1</w:t>
            </w:r>
            <w:r/>
          </w:p>
          <w:p>
            <w:r>
              <w:rPr>
                <w:rFonts w:cs="Calibri" w:eastAsia="Calibri"/>
                <w:color w:val="000000"/>
                <w:lang w:val="en-US"/>
              </w:rPr>
              <w:t xml:space="preserve">Mid-Low = 2</w:t>
            </w:r>
            <w:r/>
          </w:p>
          <w:p>
            <w:r>
              <w:rPr>
                <w:rFonts w:cs="Calibri" w:eastAsia="Calibri"/>
                <w:color w:val="000000"/>
                <w:lang w:val="en-US"/>
              </w:rPr>
              <w:t xml:space="preserve">Medium = 3</w:t>
            </w:r>
            <w:r/>
          </w:p>
          <w:p>
            <w:r>
              <w:rPr>
                <w:rFonts w:cs="Calibri" w:eastAsia="Calibri"/>
                <w:color w:val="000000"/>
                <w:lang w:val="en-US"/>
              </w:rPr>
              <w:t xml:space="preserve">Mid-high = 4</w:t>
            </w:r>
            <w:r/>
          </w:p>
          <w:p>
            <w:r>
              <w:rPr>
                <w:rFonts w:cs="Calibri" w:eastAsia="Calibri"/>
                <w:color w:val="000000"/>
                <w:lang w:val="en-US"/>
              </w:rPr>
              <w:t xml:space="preserve">High = 5</w:t>
            </w:r>
            <w:r/>
          </w:p>
        </w:tc>
      </w:tr>
    </w:tbl>
    <w:p>
      <w:r>
        <w:rPr>
          <w:rFonts w:cs="Calibri" w:eastAsia="Calibri"/>
          <w:color w:val="000000"/>
          <w:lang w:val="en-US"/>
        </w:rPr>
        <w:t xml:space="preserve"> </w:t>
      </w:r>
      <w:r/>
    </w:p>
    <w:p>
      <w:r/>
      <w:r/>
    </w:p>
    <w:p>
      <w:r/>
      <w:r/>
    </w:p>
    <w:p>
      <w:r/>
      <w:r/>
    </w:p>
    <w:p>
      <w:r/>
      <w:r/>
    </w:p>
    <w:p>
      <w:r>
        <w:rPr>
          <w:rFonts w:cs="Calibri" w:eastAsia="Calibri"/>
          <w:color w:val="262626"/>
        </w:rPr>
        <w:t xml:space="preserve"> </w:t>
      </w:r>
      <w:r/>
    </w:p>
    <w:p>
      <w:pPr>
        <w:pStyle w:val="412"/>
        <w:numPr>
          <w:ilvl w:val="0"/>
          <w:numId w:val="0"/>
        </w:numPr>
      </w:pPr>
      <w:r>
        <w:rPr>
          <w:rFonts w:cs="Calibri" w:eastAsia="Calibri"/>
        </w:rPr>
        <w:t xml:space="preserve">3.4.3. Risk Scoring</w:t>
      </w:r>
      <w:r/>
    </w:p>
    <w:p>
      <w:pPr>
        <w:rPr>
          <w:rFonts w:cs="Calibri" w:eastAsia="Calibri"/>
          <w:color w:val="262626"/>
        </w:rPr>
      </w:pPr>
      <w:r>
        <w:rPr>
          <w:rFonts w:cs="Calibri" w:eastAsia="Calibri"/>
          <w:color w:val="262626"/>
        </w:rPr>
        <w:t xml:space="preserve"> </w:t>
      </w:r>
      <w:r/>
    </w:p>
    <w:p>
      <w:pPr>
        <w:rPr>
          <w:rFonts w:cs="Calibri" w:eastAsia="Calibri"/>
          <w:color w:val="262626"/>
        </w:rPr>
      </w:pPr>
      <w:r>
        <w:t xml:space="preserve">A measure of the extent to which an entity is threatened by a potential </w:t>
      </w:r>
      <w:r>
        <w:t xml:space="preserve">circumstance or event, and typically a function of: (i) the adverse impacts that would arise if the circumstance or event occurs; and (ii) the likelihood of occurrence.</w:t>
      </w:r>
      <w:r/>
    </w:p>
    <w:p>
      <w:r/>
      <w:r/>
    </w:p>
    <w:p>
      <w:pPr>
        <w:spacing w:lineRule="exact" w:line="214" w:after="160"/>
      </w:pPr>
      <w:r>
        <w:rPr>
          <w:rFonts w:cs="Calibri" w:eastAsia="Calibri"/>
          <w:color w:val="262626"/>
        </w:rPr>
        <w:t xml:space="preserve"> </w:t>
      </w:r>
      <w:r>
        <w:rPr>
          <w:rFonts w:cs="Calibri" w:eastAsia="Calibri"/>
          <w:color w:val="000000"/>
          <w:lang w:val="en-US"/>
        </w:rPr>
        <w:t xml:space="preserve">Combining the Likelihood Rating and the Impact Rating from the following table we can</w:t>
      </w:r>
      <w:r>
        <w:rPr>
          <w:rFonts w:cs="Calibri" w:eastAsia="Calibri"/>
          <w:color w:val="000000"/>
          <w:lang w:val="en-US"/>
        </w:rPr>
        <w:t xml:space="preserve"> extract the Risk Scoring:</w:t>
      </w:r>
      <w:r/>
    </w:p>
    <w:p>
      <w:pPr>
        <w:spacing w:lineRule="exact" w:line="214" w:after="160"/>
      </w:pPr>
      <w:r/>
      <w:r/>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1242"/>
        <w:gridCol w:w="1134"/>
        <w:gridCol w:w="1456"/>
        <w:gridCol w:w="1546"/>
        <w:gridCol w:w="1778"/>
        <w:gridCol w:w="2199"/>
      </w:tblGrid>
      <w:tr>
        <w:trPr/>
        <w:tc>
          <w:tcPr>
            <w:gridSpan w:val="2"/>
            <w:tcBorders>
              <w:left w:val="single" w:color="000000" w:sz="8" w:space="0"/>
              <w:top w:val="single" w:color="000000" w:sz="8" w:space="0"/>
              <w:right w:val="single" w:color="000000" w:sz="8" w:space="0"/>
              <w:bottom w:val="single" w:color="000000" w:sz="8" w:space="0"/>
            </w:tcBorders>
            <w:tcMar>
              <w:left w:w="108" w:type="dxa"/>
              <w:top w:w="0" w:type="dxa"/>
              <w:right w:w="108" w:type="dxa"/>
              <w:bottom w:w="0" w:type="dxa"/>
            </w:tcMar>
            <w:tcW w:w="2376" w:type="dxa"/>
            <w:vMerge w:val="restart"/>
            <w:textDirection w:val="lrTb"/>
            <w:noWrap w:val="false"/>
          </w:tcPr>
          <w:p>
            <w:r>
              <w:rPr>
                <w:rFonts w:cs="Calibri" w:eastAsia="Calibri"/>
                <w:b/>
                <w:color w:val="000000"/>
                <w:lang w:val="en-US"/>
              </w:rPr>
              <w:t xml:space="preserve"> Risk Scoring</w:t>
            </w:r>
            <w:r/>
          </w:p>
        </w:tc>
        <w:tc>
          <w:tcPr>
            <w:gridSpan w:val="4"/>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6979" w:type="dxa"/>
            <w:textDirection w:val="lrTb"/>
            <w:noWrap w:val="false"/>
          </w:tcPr>
          <w:p>
            <w:pPr>
              <w:jc w:val="center"/>
            </w:pPr>
            <w:r>
              <w:rPr>
                <w:rFonts w:cs="Calibri" w:eastAsia="Calibri"/>
                <w:b/>
                <w:color w:val="000000"/>
                <w:lang w:val="en-US"/>
              </w:rPr>
              <w:t xml:space="preserve">Likelihood Rating</w:t>
            </w:r>
            <w:r/>
          </w:p>
        </w:tc>
      </w:tr>
      <w:tr>
        <w:trPr/>
        <w:tc>
          <w:tcPr>
            <w:gridSpan w:val="2"/>
            <w:tcW w:w="2376" w:type="dxa"/>
            <w:vMerge w:val="continue"/>
            <w:textDirection w:val="lrTb"/>
            <w:noWrap w:val="false"/>
          </w:tcPr>
          <w:p>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456" w:type="dxa"/>
            <w:textDirection w:val="lrTb"/>
            <w:noWrap w:val="false"/>
          </w:tcPr>
          <w:p>
            <w:r>
              <w:rPr>
                <w:rFonts w:cs="Calibri" w:eastAsia="Calibri"/>
                <w:b/>
                <w:color w:val="000000"/>
                <w:lang w:val="en-US"/>
              </w:rPr>
              <w:t xml:space="preserve">Unlikely</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546" w:type="dxa"/>
            <w:textDirection w:val="lrTb"/>
            <w:noWrap w:val="false"/>
          </w:tcPr>
          <w:p>
            <w:r>
              <w:rPr>
                <w:rFonts w:cs="Calibri" w:eastAsia="Calibri"/>
                <w:b/>
                <w:color w:val="000000"/>
                <w:lang w:val="en-US"/>
              </w:rPr>
              <w:t xml:space="preserve">Likely</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778" w:type="dxa"/>
            <w:textDirection w:val="lrTb"/>
            <w:noWrap w:val="false"/>
          </w:tcPr>
          <w:p>
            <w:r>
              <w:rPr>
                <w:rFonts w:cs="Calibri" w:eastAsia="Calibri"/>
                <w:b/>
                <w:color w:val="000000"/>
                <w:lang w:val="en-US"/>
              </w:rPr>
              <w:t xml:space="preserve">Very Likely</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198" w:type="dxa"/>
            <w:textDirection w:val="lrTb"/>
            <w:noWrap w:val="false"/>
          </w:tcPr>
          <w:p>
            <w:r>
              <w:rPr>
                <w:rFonts w:cs="Calibri" w:eastAsia="Calibri"/>
                <w:b/>
                <w:color w:val="000000"/>
                <w:lang w:val="en-US"/>
              </w:rPr>
              <w:t xml:space="preserve">Almost Certain</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242" w:type="dxa"/>
            <w:vMerge w:val="restart"/>
            <w:textDirection w:val="lrTb"/>
            <w:noWrap w:val="false"/>
          </w:tcPr>
          <w:p>
            <w:pPr>
              <w:ind w:left="113" w:right="113"/>
            </w:pPr>
            <w:r>
              <w:rPr>
                <w:rFonts w:cs="Calibri" w:eastAsia="Calibri"/>
                <w:b/>
                <w:color w:val="000000"/>
                <w:lang w:val="en-US"/>
              </w:rPr>
              <w:t xml:space="preserve">Impact Rating</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r>
              <w:rPr>
                <w:rFonts w:cs="Calibri" w:eastAsia="Calibri"/>
                <w:b/>
                <w:color w:val="000000"/>
                <w:lang w:val="en-US"/>
              </w:rPr>
              <w:t xml:space="preserve">Severe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456" w:type="dxa"/>
            <w:textDirection w:val="lrTb"/>
            <w:noWrap w:val="false"/>
          </w:tcPr>
          <w:p>
            <w:r>
              <w:rPr>
                <w:rFonts w:cs="Calibri" w:eastAsia="Calibri"/>
                <w:color w:val="00B050"/>
                <w:lang w:val="en-US"/>
              </w:rPr>
              <w:t xml:space="preserve">Low</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546" w:type="dxa"/>
            <w:textDirection w:val="lrTb"/>
            <w:noWrap w:val="false"/>
          </w:tcPr>
          <w:p>
            <w:r>
              <w:rPr>
                <w:rFonts w:cs="Calibri" w:eastAsia="Calibri"/>
                <w:color w:val="C55A11"/>
                <w:lang w:val="en-US"/>
              </w:rPr>
              <w:t xml:space="preserve">Moderate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778" w:type="dxa"/>
            <w:textDirection w:val="lrTb"/>
            <w:noWrap w:val="false"/>
          </w:tcPr>
          <w:p>
            <w:r>
              <w:rPr>
                <w:rFonts w:cs="Calibri" w:eastAsia="Calibri"/>
                <w:color w:val="C55A11"/>
                <w:lang w:val="en-US"/>
              </w:rPr>
              <w:t xml:space="preserve">Moderate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198" w:type="dxa"/>
            <w:textDirection w:val="lrTb"/>
            <w:noWrap w:val="false"/>
          </w:tcPr>
          <w:p>
            <w:r>
              <w:rPr>
                <w:rFonts w:cs="Calibri" w:eastAsia="Calibri"/>
                <w:color w:val="FF0000"/>
                <w:lang w:val="en-US"/>
              </w:rPr>
              <w:t xml:space="preserve">High</w:t>
            </w:r>
            <w:r/>
          </w:p>
        </w:tc>
      </w:tr>
      <w:tr>
        <w:trPr/>
        <w:tc>
          <w:tcPr>
            <w:tcW w:w="1242" w:type="dxa"/>
            <w:vMerge w:val="continue"/>
            <w:textDirection w:val="lrTb"/>
            <w:noWrap w:val="false"/>
          </w:tcPr>
          <w:p>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r>
              <w:rPr>
                <w:rFonts w:cs="Calibri" w:eastAsia="Calibri"/>
                <w:b/>
                <w:color w:val="000000"/>
                <w:lang w:val="en-US"/>
              </w:rPr>
              <w:t xml:space="preserve">Moderate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456" w:type="dxa"/>
            <w:textDirection w:val="lrTb"/>
            <w:noWrap w:val="false"/>
          </w:tcPr>
          <w:p>
            <w:r>
              <w:rPr>
                <w:rFonts w:cs="Calibri" w:eastAsia="Calibri"/>
                <w:color w:val="00B050"/>
                <w:lang w:val="en-US"/>
              </w:rPr>
              <w:t xml:space="preserve">Low</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546" w:type="dxa"/>
            <w:textDirection w:val="lrTb"/>
            <w:noWrap w:val="false"/>
          </w:tcPr>
          <w:p>
            <w:r>
              <w:rPr>
                <w:rFonts w:cs="Calibri" w:eastAsia="Calibri"/>
                <w:color w:val="C55A11"/>
                <w:lang w:val="en-US"/>
              </w:rPr>
              <w:t xml:space="preserve">Moderate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778" w:type="dxa"/>
            <w:textDirection w:val="lrTb"/>
            <w:noWrap w:val="false"/>
          </w:tcPr>
          <w:p>
            <w:r>
              <w:rPr>
                <w:rFonts w:cs="Calibri" w:eastAsia="Calibri"/>
                <w:color w:val="C55A11"/>
                <w:lang w:val="en-US"/>
              </w:rPr>
              <w:t xml:space="preserve">Moderate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198" w:type="dxa"/>
            <w:textDirection w:val="lrTb"/>
            <w:noWrap w:val="false"/>
          </w:tcPr>
          <w:p>
            <w:r>
              <w:rPr>
                <w:rFonts w:cs="Calibri" w:eastAsia="Calibri"/>
                <w:color w:val="C55A11"/>
                <w:lang w:val="en-US"/>
              </w:rPr>
              <w:t xml:space="preserve">Moderate</w:t>
            </w:r>
            <w:r/>
          </w:p>
        </w:tc>
      </w:tr>
      <w:tr>
        <w:trPr/>
        <w:tc>
          <w:tcPr>
            <w:tcW w:w="1242" w:type="dxa"/>
            <w:vMerge w:val="continue"/>
            <w:textDirection w:val="lrTb"/>
            <w:noWrap w:val="false"/>
          </w:tcPr>
          <w:p>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r>
              <w:rPr>
                <w:rFonts w:cs="Calibri" w:eastAsia="Calibri"/>
                <w:b/>
                <w:color w:val="000000"/>
                <w:lang w:val="en-US"/>
              </w:rPr>
              <w:t xml:space="preserve">Minor</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456" w:type="dxa"/>
            <w:textDirection w:val="lrTb"/>
            <w:noWrap w:val="false"/>
          </w:tcPr>
          <w:p>
            <w:r>
              <w:rPr>
                <w:rFonts w:cs="Calibri" w:eastAsia="Calibri"/>
                <w:color w:val="00B050"/>
                <w:lang w:val="en-US"/>
              </w:rPr>
              <w:t xml:space="preserve">Low</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546" w:type="dxa"/>
            <w:textDirection w:val="lrTb"/>
            <w:noWrap w:val="false"/>
          </w:tcPr>
          <w:p>
            <w:r>
              <w:rPr>
                <w:rFonts w:cs="Calibri" w:eastAsia="Calibri"/>
                <w:color w:val="C55A11"/>
                <w:lang w:val="en-US"/>
              </w:rPr>
              <w:t xml:space="preserve">Moderate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778" w:type="dxa"/>
            <w:textDirection w:val="lrTb"/>
            <w:noWrap w:val="false"/>
          </w:tcPr>
          <w:p>
            <w:r>
              <w:rPr>
                <w:rFonts w:cs="Calibri" w:eastAsia="Calibri"/>
                <w:color w:val="C55A11"/>
                <w:lang w:val="en-US"/>
              </w:rPr>
              <w:t xml:space="preserve">Moderate</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198" w:type="dxa"/>
            <w:textDirection w:val="lrTb"/>
            <w:noWrap w:val="false"/>
          </w:tcPr>
          <w:p>
            <w:r>
              <w:rPr>
                <w:rFonts w:cs="Calibri" w:eastAsia="Calibri"/>
                <w:color w:val="C55A11"/>
                <w:lang w:val="en-US"/>
              </w:rPr>
              <w:t xml:space="preserve">Moderate</w:t>
            </w:r>
            <w:r/>
          </w:p>
        </w:tc>
      </w:tr>
      <w:tr>
        <w:trPr/>
        <w:tc>
          <w:tcPr>
            <w:tcW w:w="1242" w:type="dxa"/>
            <w:vMerge w:val="continue"/>
            <w:textDirection w:val="lrTb"/>
            <w:noWrap w:val="false"/>
          </w:tcPr>
          <w:p>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r>
              <w:rPr>
                <w:rFonts w:cs="Calibri" w:eastAsia="Calibri"/>
                <w:b/>
                <w:color w:val="000000"/>
                <w:lang w:val="en-US"/>
              </w:rPr>
              <w:t xml:space="preserve">Low</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456" w:type="dxa"/>
            <w:textDirection w:val="lrTb"/>
            <w:noWrap w:val="false"/>
          </w:tcPr>
          <w:p>
            <w:r>
              <w:rPr>
                <w:rFonts w:cs="Calibri" w:eastAsia="Calibri"/>
                <w:color w:val="00B050"/>
                <w:lang w:val="en-US"/>
              </w:rPr>
              <w:t xml:space="preserve">Low</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546" w:type="dxa"/>
            <w:textDirection w:val="lrTb"/>
            <w:noWrap w:val="false"/>
          </w:tcPr>
          <w:p>
            <w:r>
              <w:rPr>
                <w:rFonts w:cs="Calibri" w:eastAsia="Calibri"/>
                <w:color w:val="00B050"/>
                <w:lang w:val="en-US"/>
              </w:rPr>
              <w:t xml:space="preserve">Low</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778" w:type="dxa"/>
            <w:textDirection w:val="lrTb"/>
            <w:noWrap w:val="false"/>
          </w:tcPr>
          <w:p>
            <w:r>
              <w:rPr>
                <w:rFonts w:cs="Calibri" w:eastAsia="Calibri"/>
                <w:color w:val="00B050"/>
                <w:lang w:val="en-US"/>
              </w:rPr>
              <w:t xml:space="preserve">Low</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198" w:type="dxa"/>
            <w:textDirection w:val="lrTb"/>
            <w:noWrap w:val="false"/>
          </w:tcPr>
          <w:p>
            <w:r>
              <w:rPr>
                <w:rFonts w:cs="Calibri" w:eastAsia="Calibri"/>
                <w:color w:val="00B050"/>
                <w:lang w:val="en-US"/>
              </w:rPr>
              <w:t xml:space="preserve">Low</w:t>
            </w:r>
            <w:r/>
          </w:p>
        </w:tc>
      </w:tr>
    </w:tbl>
    <w:p>
      <w:r/>
      <w:r/>
    </w:p>
    <w:p>
      <w:r>
        <w:rPr>
          <w:rFonts w:cs="Calibri" w:eastAsia="Calibri"/>
          <w:color w:val="262626"/>
        </w:rPr>
        <w:t xml:space="preserve"> </w:t>
      </w:r>
      <w:r/>
    </w:p>
    <w:p>
      <w:r>
        <w:rPr>
          <w:rFonts w:cs="Calibri" w:eastAsia="Calibri"/>
          <w:color w:val="262626"/>
        </w:rPr>
        <w:t xml:space="preserve"> </w:t>
      </w:r>
      <w:r>
        <w:t xml:space="preserve">Once we obtain the score of each risk through this mapping, the risk owner can decide on the  option to be taken as a decision in order to treat this risk. The risk decision/qualification options are explained in the following section. </w:t>
      </w:r>
      <w:r/>
    </w:p>
    <w:p>
      <w:r/>
      <w:r/>
    </w:p>
    <w:p>
      <w:pPr>
        <w:pStyle w:val="412"/>
        <w:numPr>
          <w:ilvl w:val="0"/>
          <w:numId w:val="0"/>
        </w:numPr>
      </w:pPr>
      <w:r>
        <w:rPr>
          <w:rFonts w:cs="Calibri" w:eastAsia="Calibri"/>
        </w:rPr>
        <w:t xml:space="preserve">3.4.4. Risk Qualif</w:t>
      </w:r>
      <w:r>
        <w:rPr>
          <w:rFonts w:cs="Calibri" w:eastAsia="Calibri"/>
        </w:rPr>
        <w:t xml:space="preserve">ication</w:t>
      </w:r>
      <w:r/>
    </w:p>
    <w:p>
      <w:r>
        <w:rPr>
          <w:rFonts w:cs="Calibri" w:eastAsia="Calibri"/>
          <w:color w:val="262626"/>
        </w:rPr>
        <w:t xml:space="preserve"> </w:t>
      </w:r>
      <w:r/>
    </w:p>
    <w:p>
      <w:r>
        <w:rPr>
          <w:rFonts w:cs="Calibri" w:eastAsia="Calibri"/>
          <w:color w:val="262626"/>
        </w:rPr>
        <w:t xml:space="preserve">During the phase 3 ‘Decide’ of our Security Profile approach, the risk action needs to be decided by the risk owner. The decisions can be to ‘Avoid’ it, ‘Reduce’ it, ‘Accept’ it, or ‘Transfer’ it. Once the decision has been taken, the countermeas</w:t>
      </w:r>
      <w:r>
        <w:rPr>
          <w:rFonts w:cs="Calibri" w:eastAsia="Calibri"/>
          <w:color w:val="262626"/>
        </w:rPr>
        <w:t xml:space="preserve">ures to each threat shall be identified, </w:t>
      </w:r>
      <w:del w:id="46" w:author="Stefano Sebastio" w:date="2023-06-08T13:16:00Z">
        <w:r>
          <w:rPr>
            <w:rFonts w:cs="Calibri" w:eastAsia="Calibri"/>
            <w:color w:val="262626"/>
          </w:rPr>
          <w:delText xml:space="preserve">&amp;</w:delText>
        </w:r>
      </w:del>
      <w:ins w:id="47" w:author="Stefano Sebastio" w:date="2023-06-08T13:16:00Z">
        <w:r>
          <w:rPr>
            <w:rFonts w:cs="Calibri" w:eastAsia="Calibri"/>
            <w:color w:val="262626"/>
          </w:rPr>
          <w:t xml:space="preserve">and</w:t>
        </w:r>
      </w:ins>
      <w:r>
        <w:rPr>
          <w:rFonts w:cs="Calibri" w:eastAsia="Calibri"/>
          <w:color w:val="262626"/>
        </w:rPr>
        <w:t xml:space="preserve"> will be defined in detail inside the Security Profile of the device.</w:t>
      </w:r>
      <w:r/>
    </w:p>
    <w:p>
      <w:r>
        <w:rPr>
          <w:rFonts w:cs="Calibri" w:eastAsia="Calibri"/>
          <w:color w:val="262626"/>
        </w:rPr>
        <w:t xml:space="preserve"> </w:t>
      </w:r>
      <w:r/>
    </w:p>
    <w:p>
      <w:r>
        <w:rPr>
          <w:rFonts w:cs="Calibri" w:eastAsia="Calibri"/>
          <w:color w:val="262626"/>
        </w:rPr>
        <w:t xml:space="preserve">Definitions on the four terminologies are as follows:</w:t>
      </w:r>
      <w:r/>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1129"/>
        <w:gridCol w:w="7927"/>
      </w:tblGrid>
      <w:tr>
        <w:trPr/>
        <w:tc>
          <w:tcPr>
            <w:shd w:val="clear" w:color="auto" w:fill="F2F2F2"/>
            <w:tcBorders>
              <w:left w:val="single" w:color="BFBFBF" w:sz="8" w:space="0"/>
              <w:top w:val="single" w:color="BFBFBF" w:sz="8" w:space="0"/>
              <w:right w:val="single" w:color="BFBFBF" w:sz="8" w:space="0"/>
              <w:bottom w:val="single" w:color="BFBFBF" w:sz="8" w:space="0"/>
            </w:tcBorders>
            <w:tcMar>
              <w:left w:w="108" w:type="dxa"/>
              <w:top w:w="0" w:type="dxa"/>
              <w:right w:w="108" w:type="dxa"/>
              <w:bottom w:w="0" w:type="dxa"/>
            </w:tcMar>
            <w:tcW w:w="1129" w:type="dxa"/>
            <w:textDirection w:val="lrTb"/>
            <w:noWrap w:val="false"/>
          </w:tcPr>
          <w:p>
            <w:r>
              <w:rPr>
                <w:rFonts w:cs="Calibri" w:eastAsia="Calibri"/>
                <w:b/>
                <w:color w:val="262626"/>
              </w:rPr>
              <w:t xml:space="preserve">Avoid (Av)</w:t>
            </w:r>
            <w:r/>
          </w:p>
        </w:tc>
        <w:tc>
          <w:tcPr>
            <w:shd w:val="clear" w:color="auto" w:fill="F2F2F2"/>
            <w:tcBorders>
              <w:left w:val="none" w:color="000000" w:sz="4" w:space="0"/>
              <w:top w:val="single" w:color="BFBFBF" w:sz="8" w:space="0"/>
              <w:right w:val="single" w:color="BFBFBF" w:sz="8" w:space="0"/>
              <w:bottom w:val="single" w:color="BFBFBF" w:sz="8" w:space="0"/>
            </w:tcBorders>
            <w:tcMar>
              <w:left w:w="108" w:type="dxa"/>
              <w:top w:w="0" w:type="dxa"/>
              <w:right w:w="108" w:type="dxa"/>
              <w:bottom w:w="0" w:type="dxa"/>
            </w:tcMar>
            <w:tcW w:w="7927" w:type="dxa"/>
            <w:textDirection w:val="lrTb"/>
            <w:noWrap w:val="false"/>
          </w:tcPr>
          <w:p>
            <w:r>
              <w:rPr>
                <w:rFonts w:cs="Calibri" w:eastAsia="Calibri"/>
                <w:color w:val="262626"/>
              </w:rPr>
              <w:t xml:space="preserve">Terminate the feature that is introducing the risk.  Assumptions, security</w:t>
            </w:r>
            <w:r>
              <w:rPr>
                <w:rFonts w:cs="Calibri" w:eastAsia="Calibri"/>
                <w:color w:val="262626"/>
              </w:rPr>
              <w:t xml:space="preserve"> organisational policies are implemented that prevents the risk of happening, but without specifically addressing it. </w:t>
            </w:r>
            <w:r/>
          </w:p>
          <w:p>
            <w:r>
              <w:rPr>
                <w:rFonts w:cs="Calibri" w:eastAsia="Calibri"/>
                <w:color w:val="262626"/>
              </w:rPr>
              <w:t xml:space="preserve">For instance, a Vendor could decide to remove a User Interface feature in its IoT device therefore avoiding the risk of disclosing confid</w:t>
            </w:r>
            <w:r>
              <w:rPr>
                <w:rFonts w:cs="Calibri" w:eastAsia="Calibri"/>
                <w:color w:val="262626"/>
              </w:rPr>
              <w:t xml:space="preserve">ential information through that interface.</w:t>
            </w:r>
            <w:r/>
          </w:p>
        </w:tc>
      </w:tr>
      <w:tr>
        <w:trPr/>
        <w:tc>
          <w:tcPr>
            <w:tcBorders>
              <w:left w:val="single" w:color="BFBFBF" w:sz="8" w:space="0"/>
              <w:top w:val="none" w:color="000000" w:sz="4" w:space="0"/>
              <w:right w:val="single" w:color="BFBFBF" w:sz="8" w:space="0"/>
              <w:bottom w:val="single" w:color="BFBFBF" w:sz="8" w:space="0"/>
            </w:tcBorders>
            <w:tcMar>
              <w:left w:w="108" w:type="dxa"/>
              <w:top w:w="0" w:type="dxa"/>
              <w:right w:w="108" w:type="dxa"/>
              <w:bottom w:w="0" w:type="dxa"/>
            </w:tcMar>
            <w:tcW w:w="1129" w:type="dxa"/>
            <w:textDirection w:val="lrTb"/>
            <w:noWrap w:val="false"/>
          </w:tcPr>
          <w:p>
            <w:r>
              <w:rPr>
                <w:rFonts w:cs="Calibri" w:eastAsia="Calibri"/>
                <w:b/>
                <w:color w:val="262626"/>
              </w:rPr>
              <w:t xml:space="preserve">Reduce (R)</w:t>
            </w:r>
            <w:r/>
          </w:p>
        </w:tc>
        <w:tc>
          <w:tcPr>
            <w:tcBorders>
              <w:left w:val="none" w:color="000000" w:sz="4" w:space="0"/>
              <w:top w:val="none" w:color="000000" w:sz="4" w:space="0"/>
              <w:right w:val="single" w:color="BFBFBF" w:sz="8" w:space="0"/>
              <w:bottom w:val="single" w:color="BFBFBF" w:sz="8" w:space="0"/>
            </w:tcBorders>
            <w:tcMar>
              <w:left w:w="108" w:type="dxa"/>
              <w:top w:w="0" w:type="dxa"/>
              <w:right w:w="108" w:type="dxa"/>
              <w:bottom w:w="0" w:type="dxa"/>
            </w:tcMar>
            <w:tcW w:w="7927" w:type="dxa"/>
            <w:textDirection w:val="lrTb"/>
            <w:noWrap w:val="false"/>
          </w:tcPr>
          <w:p>
            <w:r>
              <w:rPr>
                <w:rFonts w:cs="Calibri" w:eastAsia="Calibri"/>
                <w:color w:val="262626"/>
              </w:rPr>
              <w:t xml:space="preserve">Reduce threat impact or likelihood (or both) through intermediate steps;</w:t>
            </w:r>
            <w:r/>
          </w:p>
          <w:p>
            <w:r>
              <w:rPr>
                <w:rFonts w:cs="Calibri" w:eastAsia="Calibri"/>
                <w:color w:val="262626"/>
              </w:rPr>
              <w:t xml:space="preserve">For instance, a threat with a high likelihood of occurring, but the financial impact is small. The best response is to </w:t>
            </w:r>
            <w:r>
              <w:rPr>
                <w:rFonts w:cs="Calibri" w:eastAsia="Calibri"/>
                <w:color w:val="262626"/>
              </w:rPr>
              <w:t xml:space="preserve">implement a countermeasure to reduce the risk of potential loss.</w:t>
            </w:r>
            <w:r/>
          </w:p>
        </w:tc>
      </w:tr>
      <w:tr>
        <w:trPr/>
        <w:tc>
          <w:tcPr>
            <w:shd w:val="clear" w:color="auto" w:fill="F2F2F2"/>
            <w:tcBorders>
              <w:left w:val="single" w:color="BFBFBF" w:sz="8" w:space="0"/>
              <w:top w:val="none" w:color="000000" w:sz="4" w:space="0"/>
              <w:right w:val="single" w:color="BFBFBF" w:sz="8" w:space="0"/>
              <w:bottom w:val="single" w:color="BFBFBF" w:sz="8" w:space="0"/>
            </w:tcBorders>
            <w:tcMar>
              <w:left w:w="108" w:type="dxa"/>
              <w:top w:w="0" w:type="dxa"/>
              <w:right w:w="108" w:type="dxa"/>
              <w:bottom w:w="0" w:type="dxa"/>
            </w:tcMar>
            <w:tcW w:w="1129" w:type="dxa"/>
            <w:textDirection w:val="lrTb"/>
            <w:noWrap w:val="false"/>
          </w:tcPr>
          <w:p>
            <w:r>
              <w:rPr>
                <w:rFonts w:cs="Calibri" w:eastAsia="Calibri"/>
                <w:b/>
                <w:color w:val="262626"/>
              </w:rPr>
              <w:t xml:space="preserve">Accept (Ac)</w:t>
            </w:r>
            <w:r/>
          </w:p>
        </w:tc>
        <w:tc>
          <w:tcPr>
            <w:shd w:val="clear" w:color="auto" w:fill="F2F2F2"/>
            <w:tcBorders>
              <w:left w:val="none" w:color="000000" w:sz="4" w:space="0"/>
              <w:top w:val="none" w:color="000000" w:sz="4" w:space="0"/>
              <w:right w:val="single" w:color="BFBFBF" w:sz="8" w:space="0"/>
              <w:bottom w:val="single" w:color="BFBFBF" w:sz="8" w:space="0"/>
            </w:tcBorders>
            <w:tcMar>
              <w:left w:w="108" w:type="dxa"/>
              <w:top w:w="0" w:type="dxa"/>
              <w:right w:w="108" w:type="dxa"/>
              <w:bottom w:w="0" w:type="dxa"/>
            </w:tcMar>
            <w:tcW w:w="7927" w:type="dxa"/>
            <w:textDirection w:val="lrTb"/>
            <w:noWrap w:val="false"/>
          </w:tcPr>
          <w:p>
            <w:r>
              <w:rPr>
                <w:rFonts w:cs="Calibri" w:eastAsia="Calibri"/>
                <w:color w:val="262626"/>
              </w:rPr>
              <w:t xml:space="preserve">Accept or Assume the chance of the negative impact of a risk. The risk is accepted without the need to enforce any security requirement. </w:t>
            </w:r>
            <w:r/>
          </w:p>
          <w:p>
            <w:r>
              <w:rPr>
                <w:rFonts w:cs="Calibri" w:eastAsia="Calibri"/>
                <w:color w:val="262626"/>
              </w:rPr>
              <w:t xml:space="preserve">For instance, if the cost-benefit analysis determines that the cost to mitigate risk is higher than cost to bear the r</w:t>
            </w:r>
            <w:r>
              <w:rPr>
                <w:rFonts w:cs="Calibri" w:eastAsia="Calibri"/>
                <w:color w:val="262626"/>
              </w:rPr>
              <w:t xml:space="preserve">isk, then the best response is to accept and continually monitor the risk.</w:t>
            </w:r>
            <w:r/>
          </w:p>
        </w:tc>
      </w:tr>
      <w:tr>
        <w:trPr/>
        <w:tc>
          <w:tcPr>
            <w:tcBorders>
              <w:left w:val="single" w:color="BFBFBF" w:sz="8" w:space="0"/>
              <w:top w:val="none" w:color="000000" w:sz="4" w:space="0"/>
              <w:right w:val="single" w:color="BFBFBF" w:sz="8" w:space="0"/>
              <w:bottom w:val="single" w:color="BFBFBF" w:sz="8" w:space="0"/>
            </w:tcBorders>
            <w:tcMar>
              <w:left w:w="108" w:type="dxa"/>
              <w:top w:w="0" w:type="dxa"/>
              <w:right w:w="108" w:type="dxa"/>
              <w:bottom w:w="0" w:type="dxa"/>
            </w:tcMar>
            <w:tcW w:w="1129" w:type="dxa"/>
            <w:textDirection w:val="lrTb"/>
            <w:noWrap w:val="false"/>
          </w:tcPr>
          <w:p>
            <w:r>
              <w:rPr>
                <w:rFonts w:cs="Calibri" w:eastAsia="Calibri"/>
                <w:b/>
                <w:color w:val="262626"/>
              </w:rPr>
              <w:t xml:space="preserve">Transfer (T)</w:t>
            </w:r>
            <w:r/>
          </w:p>
        </w:tc>
        <w:tc>
          <w:tcPr>
            <w:tcBorders>
              <w:left w:val="none" w:color="000000" w:sz="4" w:space="0"/>
              <w:top w:val="none" w:color="000000" w:sz="4" w:space="0"/>
              <w:right w:val="single" w:color="BFBFBF" w:sz="8" w:space="0"/>
              <w:bottom w:val="single" w:color="BFBFBF" w:sz="8" w:space="0"/>
            </w:tcBorders>
            <w:tcMar>
              <w:left w:w="108" w:type="dxa"/>
              <w:top w:w="0" w:type="dxa"/>
              <w:right w:w="108" w:type="dxa"/>
              <w:bottom w:w="0" w:type="dxa"/>
            </w:tcMar>
            <w:tcW w:w="7927" w:type="dxa"/>
            <w:textDirection w:val="lrTb"/>
            <w:noWrap w:val="false"/>
          </w:tcPr>
          <w:p>
            <w:r>
              <w:rPr>
                <w:rFonts w:cs="Calibri" w:eastAsia="Calibri"/>
                <w:color w:val="262626"/>
              </w:rPr>
              <w:t xml:space="preserve">The threat is transferred to another actor, typically because it affects a component that is out of the scope.</w:t>
            </w:r>
            <w:r/>
          </w:p>
          <w:p>
            <w:r>
              <w:rPr>
                <w:rFonts w:cs="Calibri" w:eastAsia="Calibri"/>
                <w:color w:val="262626"/>
              </w:rPr>
              <w:t xml:space="preserve">Typically, threats with low probability of </w:t>
            </w:r>
            <w:r>
              <w:rPr>
                <w:rFonts w:cs="Calibri" w:eastAsia="Calibri"/>
                <w:color w:val="262626"/>
              </w:rPr>
              <w:t xml:space="preserve">occurring, but with a large financial impact could be transferred to a third-party party that can manage the outcome such as the insurance.</w:t>
            </w:r>
            <w:r/>
          </w:p>
        </w:tc>
      </w:tr>
    </w:tbl>
    <w:p>
      <w:r>
        <w:rPr>
          <w:rFonts w:cs="Calibri" w:eastAsia="Calibri"/>
          <w:color w:val="262626"/>
        </w:rPr>
        <w:t xml:space="preserve"> </w:t>
      </w:r>
      <w:r/>
    </w:p>
    <w:p>
      <w:r>
        <w:rPr>
          <w:rFonts w:cs="Calibri" w:eastAsia="Calibri"/>
          <w:color w:val="262626"/>
        </w:rPr>
        <w:t xml:space="preserve">NOTE: By default, the option “Reduce”, is chosen for handling the risk except when otherwise chosen by the </w:t>
      </w:r>
      <w:r>
        <w:rPr>
          <w:rFonts w:cs="Calibri" w:eastAsia="Calibri"/>
          <w:color w:val="262626"/>
        </w:rPr>
        <w:t xml:space="preserve">risk-owner.</w:t>
      </w:r>
      <w:r/>
    </w:p>
    <w:p>
      <w:r>
        <w:rPr>
          <w:rFonts w:cs="Calibri" w:eastAsia="Calibri"/>
          <w:color w:val="262626"/>
        </w:rPr>
        <w:t xml:space="preserve"> </w:t>
      </w:r>
      <w:r/>
    </w:p>
    <w:p>
      <w:r/>
      <w:r/>
    </w:p>
    <w:p>
      <w:r/>
      <w:r/>
    </w:p>
    <w:p>
      <w:r/>
      <w:r/>
    </w:p>
    <w:p>
      <w:r/>
      <w:r/>
    </w:p>
    <w:p>
      <w:pPr>
        <w:rPr>
          <w:rFonts w:cs="Calibri" w:eastAsia="Calibri"/>
        </w:rPr>
      </w:pPr>
      <w:r>
        <w:rPr>
          <w:rFonts w:cs="Calibri" w:eastAsia="Calibri"/>
          <w:color w:val="262626"/>
        </w:rPr>
        <w:t xml:space="preserve"> </w:t>
      </w:r>
      <w:r/>
    </w:p>
    <w:p>
      <w:pPr>
        <w:rPr>
          <w:lang w:val="en-US"/>
        </w:rPr>
      </w:pPr>
      <w:r>
        <w:rPr>
          <w:lang w:val="en-US"/>
        </w:rPr>
      </w:r>
      <w:r/>
    </w:p>
    <w:p>
      <w:pPr>
        <w:pStyle w:val="410"/>
        <w:rPr>
          <w:shd w:val="clear" w:color="auto" w:fill="FFFFFF"/>
          <w:lang w:val="en-US"/>
        </w:rPr>
      </w:pPr>
      <w:r>
        <w:rPr>
          <w:shd w:val="clear" w:color="auto" w:fill="FFFFFF"/>
          <w:lang w:val="en-US"/>
        </w:rPr>
        <w:t xml:space="preserve">Use Case 1 </w:t>
      </w:r>
      <w:r>
        <w:rPr>
          <w:shd w:val="clear" w:color="auto" w:fill="FFFFFF"/>
          <w:lang w:val="en-US"/>
        </w:rPr>
        <w:noBreakHyphen/>
        <w:t xml:space="preserve"> Connected Cabin System: Requirements and Threat Models</w:t>
      </w:r>
      <w:r/>
    </w:p>
    <w:p>
      <w:pPr>
        <w:pStyle w:val="411"/>
        <w:rPr>
          <w:lang w:val="en-US"/>
        </w:rPr>
      </w:pPr>
      <w:r>
        <w:rPr>
          <w:lang w:val="en-US"/>
        </w:rPr>
        <w:t xml:space="preserve">Use case description</w:t>
      </w:r>
      <w:r/>
    </w:p>
    <w:p>
      <w:pPr>
        <w:pStyle w:val="412"/>
        <w:rPr>
          <w:lang w:val="en-US"/>
          <w:ins w:id="48" w:author="Sebastio, Stefano                           Export License Required - US Collins" w:date="2023-06-06T10:04:00Z"/>
        </w:rPr>
      </w:pPr>
      <w:r>
        <w:rPr>
          <w:lang w:val="en-US"/>
        </w:rPr>
        <w:t xml:space="preserve">Domain</w:t>
      </w:r>
      <w:ins w:id="49" w:author="Sebastio, Stefano                           Export License Required - US Collins" w:date="2023-06-06T10:04:00Z">
        <w:r/>
      </w:ins>
    </w:p>
    <w:p>
      <w:pPr>
        <w:rPr>
          <w:lang w:val="en-US"/>
          <w:ins w:id="50" w:author="Sebastio, Stefano                           Export License Required - US Collins" w:date="2023-06-06T11:26:00Z"/>
        </w:rPr>
      </w:pPr>
      <w:ins w:id="51" w:author="Sebastio, Stefano                           Export License Required - US Collins" w:date="2023-06-06T10:05:00Z">
        <w:r>
          <w:rPr>
            <w:lang w:val="en-US"/>
          </w:rPr>
          <w:t xml:space="preserve">Internet of Things (IoT) connected devices are being deployed more and more in the cabin to enhance passenger experience and improve </w:t>
        </w:r>
      </w:ins>
      <w:ins w:id="52" w:author="Sebastio, Stefano                           Export License Required - US Collins" w:date="2023-06-06T10:05:00Z">
        <w:r>
          <w:rPr>
            <w:lang w:val="en-US"/>
          </w:rPr>
          <w:t xml:space="preserve">airlines’ operations. Main benefits span from better remote prognostics and health management (PHM), to reduced maintenance time and support to a continuous (re-)certification process. Moving towards a reduction in cost and an increment in flexibility, mod</w:t>
        </w:r>
      </w:ins>
      <w:ins w:id="53" w:author="Sebastio, Stefano                           Export License Required - US Collins" w:date="2023-06-06T10:05:00Z">
        <w:r>
          <w:rPr>
            <w:lang w:val="en-US"/>
          </w:rPr>
          <w:t xml:space="preserve">ifiable off-the-shelf (MOTS) devices and wireless (in place of wired) connections are used where possible. Such an extended flexibility must comply with cyber-security requirements issued by the FAA (Federal Aviation Administration) and EASA (European Unio</w:t>
        </w:r>
      </w:ins>
      <w:ins w:id="54" w:author="Sebastio, Stefano                           Export License Required - US Collins" w:date="2023-06-06T10:05:00Z">
        <w:r>
          <w:rPr>
            <w:lang w:val="en-US"/>
          </w:rPr>
          <w:t xml:space="preserve">n Aviation Safety Agency) to protect on-board electronic networks and systems against cybersecurity threats throughout the whole lifecycle of the on-board devices.</w:t>
        </w:r>
      </w:ins>
      <w:ins w:id="55" w:author="Sebastio, Stefano                           Export License Required - US Collins" w:date="2023-06-06T11:26:00Z">
        <w:r/>
      </w:ins>
    </w:p>
    <w:p>
      <w:pPr>
        <w:rPr>
          <w:lang w:val="en-US"/>
          <w:ins w:id="56" w:author="Sebastio, Stefano                           Export License Required - US Collins" w:date="2023-06-06T10:05:00Z"/>
        </w:rPr>
      </w:pPr>
      <w:r>
        <w:rPr>
          <w:lang w:val="en-US"/>
        </w:rPr>
      </w:r>
      <w:ins w:id="57" w:author="Sebastio, Stefano                           Export License Required - US Collins" w:date="2023-06-06T10:05:00Z">
        <w:r/>
      </w:ins>
    </w:p>
    <w:p>
      <w:pPr>
        <w:rPr>
          <w:lang w:val="en-US"/>
          <w:ins w:id="58" w:author="Sebastio, Stefano                           Export License Required - US Collins" w:date="2023-06-06T10:06:00Z"/>
        </w:rPr>
      </w:pPr>
      <w:ins w:id="59" w:author="Sebastio, Stefano                           Export License Required - US Collins" w:date="2023-06-06T10:05:00Z">
        <w:r>
          <w:rPr>
            <w:lang w:val="en-US"/>
          </w:rPr>
          <w:t xml:space="preserve">In the following we refer to relevant standards and certifications, with the sole purpose o</w:t>
        </w:r>
      </w:ins>
      <w:ins w:id="60" w:author="Sebastio, Stefano                           Export License Required - US Collins" w:date="2023-06-06T10:05:00Z">
        <w:r>
          <w:rPr>
            <w:lang w:val="en-US"/>
          </w:rPr>
          <w:t xml:space="preserve">f contextualize the performed design choices. We do not claim to perform any conformance test, nor we plan to undergo through a certification process within the context of the project.</w:t>
        </w:r>
      </w:ins>
      <w:ins w:id="61" w:author="Sebastio, Stefano                           Export License Required - US Collins" w:date="2023-06-06T10:06:00Z">
        <w:r/>
      </w:ins>
    </w:p>
    <w:p>
      <w:pPr>
        <w:rPr>
          <w:lang w:val="en-US"/>
        </w:rPr>
        <w:pPrChange w:id="62" w:author="Sebastio, Stefano                           Export License Required - US Collins" w:date="2023-06-06T10:04:00Z">
          <w:pPr>
            <w:pStyle w:val="412"/>
          </w:pPr>
        </w:pPrChange>
      </w:pPr>
      <w:r>
        <w:rPr>
          <w:lang w:val="en-US"/>
        </w:rPr>
      </w:r>
      <w:r/>
    </w:p>
    <w:p>
      <w:pPr>
        <w:pStyle w:val="412"/>
        <w:rPr>
          <w:lang w:val="en-US"/>
          <w:ins w:id="63" w:author="Sebastio, Stefano                           Export License Required - US Collins" w:date="2023-06-06T10:06:00Z"/>
        </w:rPr>
      </w:pPr>
      <w:r>
        <w:rPr>
          <w:lang w:val="en-US"/>
        </w:rPr>
        <w:t xml:space="preserve">Actors</w:t>
      </w:r>
      <w:ins w:id="64" w:author="Sebastio, Stefano                           Export License Required - US Collins" w:date="2023-06-06T10:06:00Z">
        <w:r/>
      </w:ins>
    </w:p>
    <w:p>
      <w:pPr>
        <w:rPr>
          <w:lang w:val="en-US"/>
          <w:ins w:id="65" w:author="Sebastio, Stefano                           Export License Required - US Collins" w:date="2023-06-06T10:06:00Z"/>
        </w:rPr>
      </w:pPr>
      <w:ins w:id="66" w:author="Sebastio, Stefano                           Export License Required - US Collins" w:date="2023-06-06T10:06:00Z">
        <w:r>
          <w:rPr>
            <w:lang w:val="en-US"/>
          </w:rPr>
          <w:t xml:space="preserve">Actors interacting with the aircraft, in different ways and </w:t>
        </w:r>
      </w:ins>
      <w:ins w:id="67" w:author="Sebastio, Stefano                           Export License Required - US Collins" w:date="2023-06-06T10:06:00Z">
        <w:r>
          <w:rPr>
            <w:lang w:val="en-US"/>
          </w:rPr>
          <w:t xml:space="preserve">at different phase of the lifecycle are:</w:t>
        </w:r>
      </w:ins>
      <w:ins w:id="68" w:author="Sebastio, Stefano                           Export License Required - US Collins" w:date="2023-06-06T10:06:00Z">
        <w:r/>
      </w:ins>
    </w:p>
    <w:p>
      <w:pPr>
        <w:pStyle w:val="458"/>
        <w:numPr>
          <w:ilvl w:val="0"/>
          <w:numId w:val="37"/>
        </w:numPr>
        <w:rPr>
          <w:lang w:val="en-US"/>
          <w:ins w:id="69" w:author="Sebastio, Stefano                           Export License Required - US Collins" w:date="2023-06-06T10:06:00Z"/>
        </w:rPr>
        <w:pPrChange w:id="70" w:author="Sebastio, Stefano                           Export License Required - US Collins" w:date="2023-06-06T10:06:00Z">
          <w:pPr/>
        </w:pPrChange>
      </w:pPr>
      <w:ins w:id="71" w:author="Sebastio, Stefano                           Export License Required - US Collins" w:date="2023-06-06T10:06:00Z">
        <w:r>
          <w:rPr>
            <w:lang w:val="en-US"/>
          </w:rPr>
          <w:t xml:space="preserve">Airline: owns the aircraft, oversees the daily interaction and systems operations</w:t>
        </w:r>
      </w:ins>
      <w:ins w:id="72" w:author="Sebastio, Stefano                           Export License Required - US Collins" w:date="2023-06-06T10:06:00Z">
        <w:r/>
      </w:ins>
    </w:p>
    <w:p>
      <w:pPr>
        <w:pStyle w:val="458"/>
        <w:numPr>
          <w:ilvl w:val="0"/>
          <w:numId w:val="37"/>
        </w:numPr>
        <w:rPr>
          <w:lang w:val="en-US"/>
          <w:ins w:id="73" w:author="Sebastio, Stefano                           Export License Required - US Collins" w:date="2023-06-06T10:06:00Z"/>
        </w:rPr>
        <w:pPrChange w:id="74" w:author="Sebastio, Stefano                           Export License Required - US Collins" w:date="2023-06-06T10:06:00Z">
          <w:pPr/>
        </w:pPrChange>
      </w:pPr>
      <w:ins w:id="75" w:author="Sebastio, Stefano                           Export License Required - US Collins" w:date="2023-06-06T10:06:00Z">
        <w:r>
          <w:rPr>
            <w:lang w:val="en-US"/>
          </w:rPr>
          <w:t xml:space="preserve">Airplane maintainer: oversees the maintenance of the aircraft (may also be the airplane manufacturer), including the integration of s</w:t>
        </w:r>
      </w:ins>
      <w:ins w:id="76" w:author="Sebastio, Stefano                           Export License Required - US Collins" w:date="2023-06-06T10:06:00Z">
        <w:r>
          <w:rPr>
            <w:lang w:val="en-US"/>
          </w:rPr>
          <w:t xml:space="preserve">ystems designed by different manufacturers and their configuration</w:t>
        </w:r>
      </w:ins>
      <w:ins w:id="77" w:author="Sebastio, Stefano                           Export License Required - US Collins" w:date="2023-06-06T10:06:00Z">
        <w:r/>
      </w:ins>
    </w:p>
    <w:p>
      <w:pPr>
        <w:pStyle w:val="458"/>
        <w:numPr>
          <w:ilvl w:val="0"/>
          <w:numId w:val="37"/>
        </w:numPr>
        <w:rPr>
          <w:lang w:val="en-US"/>
          <w:ins w:id="78" w:author="Sebastio, Stefano                           Export License Required - US Collins" w:date="2023-06-06T10:06:00Z"/>
        </w:rPr>
        <w:pPrChange w:id="79" w:author="Sebastio, Stefano                           Export License Required - US Collins" w:date="2023-06-06T10:06:00Z">
          <w:pPr/>
        </w:pPrChange>
      </w:pPr>
      <w:ins w:id="80" w:author="Sebastio, Stefano                           Export License Required - US Collins" w:date="2023-06-06T10:06:00Z">
        <w:r>
          <w:rPr>
            <w:lang w:val="en-US"/>
          </w:rPr>
          <w:t xml:space="preserve">Product owner: oversees design and maintenance (including security aspects) of one (or more) system(s) deployed in the aircraft on assignment of the airplane maintainer</w:t>
        </w:r>
      </w:ins>
      <w:ins w:id="81" w:author="Sebastio, Stefano                           Export License Required - US Collins" w:date="2023-06-06T10:06:00Z">
        <w:r/>
      </w:ins>
    </w:p>
    <w:p>
      <w:pPr>
        <w:pStyle w:val="458"/>
        <w:numPr>
          <w:ilvl w:val="0"/>
          <w:numId w:val="37"/>
        </w:numPr>
        <w:rPr>
          <w:lang w:val="en-US"/>
          <w:ins w:id="82" w:author="Sebastio, Stefano                           Export License Required - US Collins" w:date="2023-06-06T10:06:00Z"/>
        </w:rPr>
      </w:pPr>
      <w:ins w:id="83" w:author="Sebastio, Stefano                           Export License Required - US Collins" w:date="2023-06-06T10:06:00Z">
        <w:r>
          <w:rPr>
            <w:lang w:val="en-US"/>
          </w:rPr>
          <w:t xml:space="preserve">Maintenance operator</w:t>
        </w:r>
      </w:ins>
      <w:ins w:id="84" w:author="Sebastio, Stefano                           Export License Required - US Collins" w:date="2023-06-06T10:06:00Z">
        <w:r>
          <w:rPr>
            <w:lang w:val="en-US"/>
          </w:rPr>
          <w:t xml:space="preserve">: works for the airplane maintainer or the airline and he/she performs physical access to the aircraft system for maintenance (e.g., replacement of a device or on-site software upgrades through a portable data loader </w:t>
        </w:r>
      </w:ins>
      <w:ins w:id="85" w:author="Sebastio, Stefano                           Export License Required - US Collins" w:date="2023-06-06T10:06:00Z">
        <w:r>
          <w:rPr>
            <w:lang w:val="en-US"/>
          </w:rPr>
          <w:noBreakHyphen/>
          <w:t xml:space="preserve"> PDL)  </w:t>
        </w:r>
      </w:ins>
      <w:ins w:id="86" w:author="Sebastio, Stefano                           Export License Required - US Collins" w:date="2023-06-06T10:06:00Z">
        <w:r/>
      </w:ins>
    </w:p>
    <w:p>
      <w:pPr>
        <w:pStyle w:val="458"/>
        <w:numPr>
          <w:ilvl w:val="0"/>
          <w:numId w:val="37"/>
        </w:numPr>
        <w:rPr>
          <w:lang w:val="en-US"/>
          <w:ins w:id="87" w:author="Sebastio, Stefano                           Export License Required - US Collins" w:date="2023-06-06T10:06:00Z"/>
        </w:rPr>
      </w:pPr>
      <w:ins w:id="88" w:author="Sebastio, Stefano                           Export License Required - US Collins" w:date="2023-06-06T10:06:00Z">
        <w:r>
          <w:rPr>
            <w:lang w:val="en-US"/>
          </w:rPr>
          <w:t xml:space="preserve">Passenger, attendant, pilot: i</w:t>
        </w:r>
      </w:ins>
      <w:ins w:id="89" w:author="Sebastio, Stefano                           Export License Required - US Collins" w:date="2023-06-06T10:06:00Z">
        <w:r>
          <w:rPr>
            <w:lang w:val="en-US"/>
          </w:rPr>
          <w:t xml:space="preserve">nteracts with the aircraft through the Human Machine Interface (HMI)</w:t>
        </w:r>
      </w:ins>
      <w:ins w:id="90" w:author="Sebastio, Stefano                           Export License Required - US Collins" w:date="2023-06-06T10:06:00Z">
        <w:r/>
      </w:ins>
    </w:p>
    <w:p>
      <w:pPr>
        <w:pStyle w:val="458"/>
        <w:ind w:left="1080"/>
        <w:rPr>
          <w:lang w:val="en-US"/>
        </w:rPr>
        <w:pPrChange w:id="91" w:author="Sebastio, Stefano                           Export License Required - US Collins" w:date="2023-06-06T10:06:00Z">
          <w:pPr>
            <w:pStyle w:val="412"/>
          </w:pPr>
        </w:pPrChange>
      </w:pPr>
      <w:r>
        <w:rPr>
          <w:lang w:val="en-US"/>
        </w:rPr>
      </w:r>
      <w:r/>
    </w:p>
    <w:p>
      <w:pPr>
        <w:pStyle w:val="412"/>
        <w:rPr>
          <w:lang w:val="en-US"/>
        </w:rPr>
      </w:pPr>
      <w:r>
        <w:rPr>
          <w:lang w:val="en-US"/>
        </w:rPr>
        <w:t xml:space="preserve">System Under Analysis</w:t>
      </w:r>
      <w:r/>
    </w:p>
    <w:p>
      <w:pPr>
        <w:rPr>
          <w:lang w:val="en-US"/>
          <w:ins w:id="92" w:author="Sebastio, Stefano                           Export License Required - US Collins" w:date="2023-06-06T10:08:00Z"/>
        </w:rPr>
      </w:pPr>
      <w:del w:id="93" w:author="Sebastio, Stefano                           Export License Required - US Collins" w:date="2023-06-06T10:07:00Z">
        <w:r>
          <w:rPr>
            <w:lang w:val="en-US"/>
          </w:rPr>
          <w:delText xml:space="preserve">[inclue the block diagram]</w:delText>
        </w:r>
      </w:del>
      <w:ins w:id="94" w:author="Sebastio, Stefano                           Export License Required - US Collins" w:date="2023-06-06T10:07:00Z">
        <w:r>
          <w:rPr>
            <w:lang w:val="en-US"/>
          </w:rPr>
          <w:t xml:space="preserve">A high-level architecture of the Connected Cabin System (CCS) is represented below:</w:t>
        </w:r>
      </w:ins>
      <w:ins w:id="95" w:author="Sebastio, Stefano                           Export License Required - US Collins" w:date="2023-06-06T10:08:00Z">
        <w:r/>
      </w:ins>
    </w:p>
    <w:p>
      <w:pPr>
        <w:rPr>
          <w:lang w:val="en-US"/>
          <w:ins w:id="96" w:author="Sebastio, Stefano                           Export License Required - US Collins" w:date="2023-06-06T10:07:00Z"/>
        </w:rPr>
      </w:pPr>
      <w:r>
        <w:rPr>
          <w:lang w:val="en-US"/>
        </w:rPr>
      </w:r>
      <w:ins w:id="97" w:author="Sebastio, Stefano                           Export License Required - US Collins" w:date="2023-06-06T10:07:00Z">
        <w:r/>
      </w:ins>
    </w:p>
    <w:p>
      <w:pPr>
        <w:keepNext/>
        <w:rPr>
          <w:ins w:id="98" w:author="Sebastio, Stefano                           Export License Required - US Collins" w:date="2023-06-06T10:08:00Z"/>
        </w:rPr>
        <w:pPrChange w:id="99" w:author="Sebastio, Stefano                           Export License Required - US Collins" w:date="2023-06-06T10:08:00Z">
          <w:pPr/>
        </w:pPrChange>
      </w:pPr>
      <w:ins w:id="100" w:author="Sebastio, Stefano                           Export License Required - US Collins" w:date="2023-06-06T10:07:00Z">
        <w:r>
          <w:drawing>
            <wp:inline xmlns:wp="http://schemas.openxmlformats.org/drawingml/2006/wordprocessingDrawing" distT="0" distB="0" distL="0" distR="0">
              <wp:extent cx="6116319" cy="3236940"/>
              <wp:effectExtent l="0" t="0" r="0" b="1891"/>
              <wp:docPr id="5" name="Picture 11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113" hidden="0"/>
                      <pic:cNvPicPr>
                        <a:picLocks noChangeAspect="1"/>
                      </pic:cNvPicPr>
                    </pic:nvPicPr>
                    <pic:blipFill>
                      <a:blip r:embed="rId29"/>
                      <a:stretch/>
                    </pic:blipFill>
                    <pic:spPr bwMode="auto">
                      <a:xfrm>
                        <a:off x="0" y="0"/>
                        <a:ext cx="6116320" cy="3236947"/>
                      </a:xfrm>
                      <a:prstGeom prst="rect">
                        <a:avLst/>
                      </a:prstGeom>
                    </pic:spPr>
                  </pic:pic>
                </a:graphicData>
              </a:graphic>
            </wp:inline>
          </w:drawing>
        </w:r>
      </w:ins>
      <w:ins w:id="101" w:author="Sebastio, Stefano                           Export License Required - US Collins" w:date="2023-06-06T10:08:00Z">
        <w:r/>
      </w:ins>
    </w:p>
    <w:p>
      <w:pPr>
        <w:pStyle w:val="488"/>
        <w:rPr>
          <w:lang w:val="en-US"/>
          <w:ins w:id="102" w:author="Sebastio, Stefano                           Export License Required - US Collins" w:date="2023-06-06T10:07:00Z"/>
        </w:rPr>
        <w:pPrChange w:id="103" w:author="Senni, Valerio                           Export License Required - US Collins" w:date="2023-06-07T11:24:00Z">
          <w:pPr/>
        </w:pPrChange>
      </w:pPr>
      <w:ins w:id="104" w:author="Sebastio, Stefano                           Export License Required - US Collins" w:date="2023-06-06T10:08:00Z">
        <w:r>
          <w:t xml:space="preserve">Figure </w:t>
        </w:r>
      </w:ins>
      <w:ins w:id="105" w:author="Sebastio, Stefano                           Export License Required - US Collins" w:date="2023-06-06T11:38:00Z">
        <w:r>
          <w:t xml:space="preserve">1</w:t>
        </w:r>
      </w:ins>
      <w:ins w:id="106" w:author="Sebastio, Stefano                           Export License Required - US Collins" w:date="2023-06-06T10:08:00Z">
        <w:r>
          <w:t xml:space="preserve"> Collins Connected Cabin System.</w:t>
        </w:r>
      </w:ins>
      <w:ins w:id="107" w:author="Sebastio, Stefano                           Export License Required - US Collins" w:date="2023-06-06T10:07:00Z">
        <w:r/>
      </w:ins>
    </w:p>
    <w:p>
      <w:pPr>
        <w:rPr>
          <w:lang w:val="en-US"/>
          <w:ins w:id="108" w:author="Sebastio, Stefano                           Export License Required - US Collins" w:date="2023-06-06T10:07:00Z"/>
        </w:rPr>
      </w:pPr>
      <w:r>
        <w:rPr>
          <w:lang w:val="en-US"/>
        </w:rPr>
      </w:r>
      <w:ins w:id="109" w:author="Sebastio, Stefano                           Export License Required - US Collins" w:date="2023-06-06T10:07:00Z">
        <w:r/>
      </w:ins>
    </w:p>
    <w:p>
      <w:pPr>
        <w:rPr>
          <w:lang w:val="en-US"/>
          <w:ins w:id="110" w:author="Sebastio, Stefano                           Export License Required - US Collins" w:date="2023-06-06T10:07:00Z"/>
        </w:rPr>
      </w:pPr>
      <w:ins w:id="111" w:author="Sebastio, Stefano                           Export License Required - US Collins" w:date="2023-06-06T10:07:00Z">
        <w:r>
          <w:rPr>
            <w:lang w:val="en-US"/>
          </w:rPr>
          <w:t xml:space="preserve">The aircraft is composed by multiple networks covering aspects such as: in-flight entertainment (IFE), aircraft status and flight maintenance. With some abstraction and simplification, two main network models can be consid</w:t>
        </w:r>
      </w:ins>
      <w:ins w:id="112" w:author="Sebastio, Stefano                           Export License Required - US Collins" w:date="2023-06-06T10:07:00Z">
        <w:r>
          <w:rPr>
            <w:lang w:val="en-US"/>
          </w:rPr>
          <w:t xml:space="preserve">ered present in the aircraft: a two layered and a three-layered network. In the former (“config A” in the figure), the IoT nodes are directly connected to a central controller managing the CCS functionality. In the latter (“config B” in the figure), the Io</w:t>
        </w:r>
      </w:ins>
      <w:ins w:id="113" w:author="Sebastio, Stefano                           Export License Required - US Collins" w:date="2023-06-06T10:07:00Z">
        <w:r>
          <w:rPr>
            <w:lang w:val="en-US"/>
          </w:rPr>
          <w:t xml:space="preserve">T nodes are connected through a function collector in charge of managing the functionality of a specific subnet of the CCS and covering the role of a local controller. Internal connectivity is either managed through specific protocols (such as ARINC 429 an</w:t>
        </w:r>
      </w:ins>
      <w:ins w:id="114" w:author="Sebastio, Stefano                           Export License Required - US Collins" w:date="2023-06-06T10:07:00Z">
        <w:r>
          <w:rPr>
            <w:lang w:val="en-US"/>
          </w:rPr>
          <w:t xml:space="preserve">d ARINC 717) or more recently also through commercial technologies (like Wi-Fi and Ethernet). Different categories for the nodes considered in the block diagram are the following:</w:t>
        </w:r>
      </w:ins>
      <w:ins w:id="115" w:author="Sebastio, Stefano                           Export License Required - US Collins" w:date="2023-06-06T10:07:00Z">
        <w:r/>
      </w:ins>
    </w:p>
    <w:p>
      <w:pPr>
        <w:pStyle w:val="458"/>
        <w:numPr>
          <w:ilvl w:val="0"/>
          <w:numId w:val="37"/>
        </w:numPr>
        <w:rPr>
          <w:lang w:val="en-US"/>
          <w:ins w:id="116" w:author="Sebastio, Stefano                           Export License Required - US Collins" w:date="2023-06-06T10:07:00Z"/>
        </w:rPr>
        <w:pPrChange w:id="117" w:author="Sebastio, Stefano                           Export License Required - US Collins" w:date="2023-06-06T11:26:00Z">
          <w:pPr/>
        </w:pPrChange>
      </w:pPr>
      <w:ins w:id="118" w:author="Sebastio, Stefano                           Export License Required - US Collins" w:date="2023-06-06T10:07:00Z">
        <w:r>
          <w:rPr>
            <w:lang w:val="en-US"/>
          </w:rPr>
          <w:t xml:space="preserve">IoT nodes are low-end embedded devices with actuation and sensing capabiliti</w:t>
        </w:r>
      </w:ins>
      <w:ins w:id="119" w:author="Sebastio, Stefano                           Export License Required - US Collins" w:date="2023-06-06T10:07:00Z">
        <w:r>
          <w:rPr>
            <w:lang w:val="en-US"/>
          </w:rPr>
          <w:t xml:space="preserve">es (or HMI, where needed) characterized by limited available resources. From a cybersecurity standpoint, these devices may have a limited room for hardware-based security and require offloading some security features to their master node.</w:t>
        </w:r>
      </w:ins>
      <w:ins w:id="120" w:author="Sebastio, Stefano                           Export License Required - US Collins" w:date="2023-06-06T10:07:00Z">
        <w:r/>
      </w:ins>
    </w:p>
    <w:p>
      <w:pPr>
        <w:pStyle w:val="458"/>
        <w:numPr>
          <w:ilvl w:val="0"/>
          <w:numId w:val="37"/>
        </w:numPr>
        <w:rPr>
          <w:lang w:val="en-US"/>
          <w:ins w:id="121" w:author="Sebastio, Stefano                           Export License Required - US Collins" w:date="2023-06-06T10:07:00Z"/>
        </w:rPr>
        <w:pPrChange w:id="122" w:author="Sebastio, Stefano                           Export License Required - US Collins" w:date="2023-06-06T11:26:00Z">
          <w:pPr/>
        </w:pPrChange>
      </w:pPr>
      <w:ins w:id="123" w:author="Sebastio, Stefano                           Export License Required - US Collins" w:date="2023-06-06T10:07:00Z">
        <w:r>
          <w:rPr>
            <w:lang w:val="en-US"/>
          </w:rPr>
          <w:t xml:space="preserve">Function collecto</w:t>
        </w:r>
      </w:ins>
      <w:ins w:id="124" w:author="Sebastio, Stefano                           Export License Required - US Collins" w:date="2023-06-06T10:07:00Z">
        <w:r>
          <w:rPr>
            <w:lang w:val="en-US"/>
          </w:rPr>
          <w:t xml:space="preserve">rs are mid/low-end embedded devices but being less in number and covering the role of a collector/local controller have less constraints in terms of cost and available resources.</w:t>
        </w:r>
      </w:ins>
      <w:ins w:id="125" w:author="Sebastio, Stefano                           Export License Required - US Collins" w:date="2023-06-06T10:07:00Z">
        <w:r/>
      </w:ins>
    </w:p>
    <w:p>
      <w:pPr>
        <w:pStyle w:val="458"/>
        <w:numPr>
          <w:ilvl w:val="0"/>
          <w:numId w:val="37"/>
        </w:numPr>
        <w:rPr>
          <w:lang w:val="en-US"/>
          <w:ins w:id="126" w:author="Sebastio, Stefano                           Export License Required - US Collins" w:date="2023-06-06T11:26:00Z"/>
        </w:rPr>
      </w:pPr>
      <w:ins w:id="127" w:author="Sebastio, Stefano                           Export License Required - US Collins" w:date="2023-06-06T10:07:00Z">
        <w:r>
          <w:rPr>
            <w:lang w:val="en-US"/>
          </w:rPr>
          <w:t xml:space="preserve">Central controller makes use of high-end embedded capabilities to host full-f</w:t>
        </w:r>
      </w:ins>
      <w:ins w:id="128" w:author="Sebastio, Stefano                           Export License Required - US Collins" w:date="2023-06-06T10:07:00Z">
        <w:r>
          <w:rPr>
            <w:lang w:val="en-US"/>
          </w:rPr>
          <w:t xml:space="preserve">ledged security functionalities.</w:t>
        </w:r>
      </w:ins>
      <w:ins w:id="129" w:author="Sebastio, Stefano                           Export License Required - US Collins" w:date="2023-06-06T11:26:00Z">
        <w:r/>
      </w:ins>
    </w:p>
    <w:p>
      <w:pPr>
        <w:rPr>
          <w:lang w:val="en-US"/>
          <w:ins w:id="130" w:author="Sebastio, Stefano                           Export License Required - US Collins" w:date="2023-06-06T10:07:00Z"/>
        </w:rPr>
      </w:pPr>
      <w:r>
        <w:rPr>
          <w:lang w:val="en-US"/>
        </w:rPr>
      </w:r>
      <w:ins w:id="131" w:author="Sebastio, Stefano                           Export License Required - US Collins" w:date="2023-06-06T10:07:00Z">
        <w:r/>
      </w:ins>
    </w:p>
    <w:p>
      <w:pPr>
        <w:rPr>
          <w:lang w:val="en-US"/>
          <w:ins w:id="132" w:author="Sebastio, Stefano                           Export License Required - US Collins" w:date="2023-06-06T10:08:00Z"/>
        </w:rPr>
      </w:pPr>
      <w:ins w:id="133" w:author="Sebastio, Stefano                           Export License Required - US Collins" w:date="2023-06-06T10:07:00Z">
        <w:r>
          <w:rPr>
            <w:lang w:val="en-US"/>
          </w:rPr>
          <w:t xml:space="preserve">For both the CCS configurations, the external communication takes place through an aircraft gateway, offering services for data repository, data loading and connectivity with the external environment. The airline operation</w:t>
        </w:r>
      </w:ins>
      <w:ins w:id="134" w:author="Sebastio, Stefano                           Export License Required - US Collins" w:date="2023-06-06T10:07:00Z">
        <w:r>
          <w:rPr>
            <w:lang w:val="en-US"/>
          </w:rPr>
          <w:t xml:space="preserve">s center, airplane maintainer and product owner can interact with the aircraft network through the airport infrastructure. By and large, these actors are taking care of the remote management of the aircraft. In some scenarios a technician may need to perfo</w:t>
        </w:r>
      </w:ins>
      <w:ins w:id="135" w:author="Sebastio, Stefano                           Export License Required - US Collins" w:date="2023-06-06T10:07:00Z">
        <w:r>
          <w:rPr>
            <w:lang w:val="en-US"/>
          </w:rPr>
          <w:t xml:space="preserve">rm </w:t>
        </w:r>
      </w:ins>
      <w:ins w:id="136" w:author="Sebastio, Stefano                           Export License Required - US Collins" w:date="2023-06-06T10:07:00Z">
        <w:r>
          <w:rPr>
            <w:lang w:val="en-US"/>
          </w:rPr>
          <w:t xml:space="preserve">a physical access to the aircraft. Multiple aircrafts may be part of the same fleet and managed from a single operations center.</w:t>
        </w:r>
      </w:ins>
      <w:ins w:id="137" w:author="Sebastio, Stefano                           Export License Required - US Collins" w:date="2023-06-06T10:08:00Z">
        <w:r/>
      </w:ins>
    </w:p>
    <w:p>
      <w:pPr>
        <w:rPr>
          <w:lang w:val="en-US"/>
        </w:rPr>
      </w:pPr>
      <w:r>
        <w:rPr>
          <w:lang w:val="en-US"/>
        </w:rPr>
      </w:r>
      <w:r/>
    </w:p>
    <w:p>
      <w:pPr>
        <w:pStyle w:val="412"/>
        <w:rPr>
          <w:lang w:val="en-US"/>
          <w:ins w:id="138" w:author="Sebastio, Stefano                           Export License Required - US Collins" w:date="2023-06-06T10:09:00Z"/>
        </w:rPr>
      </w:pPr>
      <w:r>
        <w:rPr>
          <w:lang w:val="en-US"/>
        </w:rPr>
        <w:t xml:space="preserve">Key Scenarios</w:t>
      </w:r>
      <w:ins w:id="139" w:author="Sebastio, Stefano                           Export License Required - US Collins" w:date="2023-06-06T10:09:00Z">
        <w:r/>
      </w:ins>
    </w:p>
    <w:p>
      <w:pPr>
        <w:rPr>
          <w:lang w:val="en-US"/>
          <w:ins w:id="140" w:author="Sebastio, Stefano                           Export License Required - US Collins" w:date="2023-06-06T11:27:00Z"/>
        </w:rPr>
      </w:pPr>
      <w:ins w:id="141" w:author="Sebastio, Stefano                           Export License Required - US Collins" w:date="2023-06-06T10:09:00Z">
        <w:r>
          <w:rPr>
            <w:lang w:val="en-US"/>
          </w:rPr>
          <w:t xml:space="preserve">In the following, we describe real use scenarios for the pilot, and we identify involved actors and relevant </w:t>
        </w:r>
      </w:ins>
      <w:ins w:id="142" w:author="Sebastio, Stefano                           Export License Required - US Collins" w:date="2023-06-06T10:09:00Z">
        <w:r>
          <w:rPr>
            <w:lang w:val="en-US"/>
          </w:rPr>
          <w:t xml:space="preserve">phases of the security lifecycle. While describing the normal flow of events, a reference to the applicable CERTIFY innovation domains was included: </w:t>
        </w:r>
      </w:ins>
      <w:ins w:id="143" w:author="Sebastio, Stefano                           Export License Required - US Collins" w:date="2023-06-06T10:09:00Z">
        <w:r>
          <w:rPr>
            <w:i/>
            <w:iCs/>
            <w:lang w:val="en-US"/>
            <w:rPrChange w:id="144" w:author="Sebastio, Stefano                           Export License Required - US Collins" w:date="2023-06-06T10:09:00Z">
              <w:rPr>
                <w:lang w:val="en-US"/>
              </w:rPr>
            </w:rPrChange>
          </w:rPr>
          <w:t xml:space="preserve">A) framework to manage security lifecycle; B) Certification and security evaluation; C) Open hardware secur</w:t>
        </w:r>
      </w:ins>
      <w:ins w:id="145" w:author="Sebastio, Stefano                           Export License Required - US Collins" w:date="2023-06-06T10:09:00Z">
        <w:r>
          <w:rPr>
            <w:i/>
            <w:iCs/>
            <w:lang w:val="en-US"/>
            <w:rPrChange w:id="146" w:author="Sebastio, Stefano                           Export License Required - US Collins" w:date="2023-06-06T10:09:00Z">
              <w:rPr>
                <w:lang w:val="en-US"/>
              </w:rPr>
            </w:rPrChange>
          </w:rPr>
          <w:t xml:space="preserve">ity; D) Secure integration of IoT devices; E) Behavioral profiles; F) Security monitoring and detection; G) Information sharing and upgrading</w:t>
        </w:r>
      </w:ins>
      <w:ins w:id="147" w:author="Sebastio, Stefano                           Export License Required - US Collins" w:date="2023-06-06T10:09:00Z">
        <w:r>
          <w:rPr>
            <w:lang w:val="en-US"/>
          </w:rPr>
          <w:t xml:space="preserve">.</w:t>
        </w:r>
      </w:ins>
      <w:ins w:id="148" w:author="Sebastio, Stefano                           Export License Required - US Collins" w:date="2023-06-06T11:27:00Z">
        <w:r/>
      </w:ins>
    </w:p>
    <w:p>
      <w:pPr>
        <w:rPr>
          <w:lang w:val="en-US"/>
          <w:ins w:id="149" w:author="Sebastio, Stefano                           Export License Required - US Collins" w:date="2023-06-06T10:09:00Z"/>
        </w:rPr>
      </w:pPr>
      <w:r>
        <w:rPr>
          <w:lang w:val="en-US"/>
        </w:rPr>
      </w:r>
      <w:ins w:id="150" w:author="Sebastio, Stefano                           Export License Required - US Collins" w:date="2023-06-06T10:09:00Z">
        <w:r/>
      </w:ins>
    </w:p>
    <w:p>
      <w:pPr>
        <w:rPr>
          <w:lang w:val="en-US"/>
          <w:ins w:id="151" w:author="Sebastio, Stefano                           Export License Required - US Collins" w:date="2023-06-06T10:10:00Z"/>
        </w:rPr>
      </w:pPr>
      <w:ins w:id="152" w:author="Sebastio, Stefano                           Export License Required - US Collins" w:date="2023-06-06T10:09:00Z">
        <w:r>
          <w:rPr>
            <w:lang w:val="en-US"/>
          </w:rPr>
          <w:t xml:space="preserve">In the following we refer to “mission critical” as systems for which failures, interruptions or an unexpected fu</w:t>
        </w:r>
      </w:ins>
      <w:ins w:id="153" w:author="Sebastio, Stefano                           Export License Required - US Collins" w:date="2023-06-06T10:09:00Z">
        <w:r>
          <w:rPr>
            <w:lang w:val="en-US"/>
          </w:rPr>
          <w:t xml:space="preserve">nctioning will have a significant impact on the business operations.</w:t>
        </w:r>
      </w:ins>
      <w:ins w:id="154" w:author="Sebastio, Stefano                           Export License Required - US Collins" w:date="2023-06-06T10:10:00Z">
        <w:r/>
      </w:ins>
    </w:p>
    <w:p>
      <w:pPr>
        <w:rPr>
          <w:lang w:val="en-US"/>
          <w:ins w:id="155" w:author="Sebastio, Stefano                           Export License Required - US Collins" w:date="2023-06-06T10:09:00Z"/>
        </w:rPr>
      </w:pPr>
      <w:r>
        <w:rPr>
          <w:lang w:val="en-US"/>
        </w:rPr>
      </w:r>
      <w:ins w:id="156" w:author="Sebastio, Stefano                           Export License Required - US Collins" w:date="2023-06-06T10:09:00Z">
        <w:r/>
      </w:ins>
    </w:p>
    <w:p>
      <w:pPr>
        <w:pStyle w:val="413"/>
        <w:rPr>
          <w:lang w:val="en-US"/>
        </w:rPr>
        <w:pPrChange w:id="157" w:author="Sebastio, Stefano                           Export License Required - US Collins" w:date="2023-06-06T10:14:00Z">
          <w:pPr>
            <w:pStyle w:val="412"/>
          </w:pPr>
        </w:pPrChange>
      </w:pPr>
      <w:ins w:id="158" w:author="Sebastio, Stefano                           Export License Required - US Collins" w:date="2023-06-06T10:10:00Z">
        <w:r>
          <w:rPr>
            <w:lang w:val="en-US"/>
          </w:rPr>
          <w:t xml:space="preserve"> Scenario 1 </w:t>
        </w:r>
      </w:ins>
      <w:ins w:id="159" w:author="Sebastio, Stefano                           Export License Required - US Collins" w:date="2023-06-06T10:10:00Z">
        <w:r>
          <w:rPr>
            <w:lang w:val="en-US"/>
          </w:rPr>
          <w:noBreakHyphen/>
          <w:t xml:space="preserve"> New installation of Connected Cabin System</w:t>
        </w:r>
      </w:ins>
      <w:r/>
    </w:p>
    <w:tbl>
      <w:tblPr>
        <w:tblStyle w:val="451"/>
        <w:tblW w:w="0" w:type="auto"/>
        <w:tblLayout w:type="fixed"/>
        <w:tblLook w:val="04A0" w:firstRow="1" w:lastRow="0" w:firstColumn="1" w:lastColumn="0" w:noHBand="0" w:noVBand="1"/>
      </w:tblPr>
      <w:tblGrid>
        <w:gridCol w:w="2065"/>
        <w:gridCol w:w="1607"/>
        <w:gridCol w:w="1572"/>
        <w:gridCol w:w="1573"/>
        <w:gridCol w:w="1458"/>
        <w:gridCol w:w="1687"/>
      </w:tblGrid>
      <w:tr>
        <w:trPr/>
        <w:tc>
          <w:tcPr>
            <w:tcW w:w="2065" w:type="dxa"/>
            <w:textDirection w:val="lrTb"/>
            <w:noWrap w:val="false"/>
          </w:tcPr>
          <w:p>
            <w:pPr>
              <w:rPr>
                <w:b/>
                <w:bCs/>
              </w:rPr>
            </w:pPr>
            <w:ins w:id="160" w:author="Sebastio, Stefano                           Export License Required - US Collins" w:date="2023-06-06T10:10:00Z">
              <w:r>
                <w:rPr>
                  <w:b/>
                  <w:bCs/>
                </w:rPr>
                <w:t xml:space="preserve">Scenario ID:</w:t>
              </w:r>
            </w:ins>
            <w:r/>
          </w:p>
        </w:tc>
        <w:tc>
          <w:tcPr>
            <w:gridSpan w:val="5"/>
            <w:tcW w:w="7897" w:type="dxa"/>
            <w:textDirection w:val="lrTb"/>
            <w:noWrap w:val="false"/>
          </w:tcPr>
          <w:p>
            <w:ins w:id="161" w:author="Sebastio, Stefano                           Export License Required - US Collins" w:date="2023-06-06T10:10:00Z">
              <w:r>
                <w:t xml:space="preserve">CCS-Scenario-1</w:t>
              </w:r>
            </w:ins>
            <w:r/>
          </w:p>
        </w:tc>
      </w:tr>
      <w:tr>
        <w:trPr/>
        <w:tc>
          <w:tcPr>
            <w:tcW w:w="2065" w:type="dxa"/>
            <w:textDirection w:val="lrTb"/>
            <w:noWrap w:val="false"/>
          </w:tcPr>
          <w:p>
            <w:pPr>
              <w:rPr>
                <w:b/>
                <w:bCs/>
              </w:rPr>
            </w:pPr>
            <w:ins w:id="162" w:author="Sebastio, Stefano                           Export License Required - US Collins" w:date="2023-06-06T10:10:00Z">
              <w:r>
                <w:rPr>
                  <w:b/>
                  <w:bCs/>
                </w:rPr>
                <w:t xml:space="preserve">Scenario Title:</w:t>
              </w:r>
            </w:ins>
            <w:r/>
          </w:p>
        </w:tc>
        <w:tc>
          <w:tcPr>
            <w:gridSpan w:val="5"/>
            <w:tcW w:w="7897" w:type="dxa"/>
            <w:textDirection w:val="lrTb"/>
            <w:noWrap w:val="false"/>
          </w:tcPr>
          <w:p>
            <w:ins w:id="163" w:author="Sebastio, Stefano                           Export License Required - US Collins" w:date="2023-06-06T10:10:00Z">
              <w:r>
                <w:t xml:space="preserve">New installation of a component in the Connected Cabin System</w:t>
              </w:r>
            </w:ins>
            <w:r/>
          </w:p>
        </w:tc>
      </w:tr>
      <w:tr>
        <w:trPr/>
        <w:tc>
          <w:tcPr>
            <w:tcW w:w="2065" w:type="dxa"/>
            <w:textDirection w:val="lrTb"/>
            <w:noWrap w:val="false"/>
          </w:tcPr>
          <w:p>
            <w:pPr>
              <w:rPr>
                <w:b/>
                <w:bCs/>
              </w:rPr>
            </w:pPr>
            <w:ins w:id="164" w:author="Sebastio, Stefano                           Export License Required - US Collins" w:date="2023-06-06T10:10:00Z">
              <w:r>
                <w:rPr>
                  <w:b/>
                  <w:bCs/>
                </w:rPr>
                <w:t xml:space="preserve">Goal:</w:t>
              </w:r>
            </w:ins>
            <w:r/>
          </w:p>
        </w:tc>
        <w:tc>
          <w:tcPr>
            <w:gridSpan w:val="5"/>
            <w:tcW w:w="7897" w:type="dxa"/>
            <w:textDirection w:val="lrTb"/>
            <w:noWrap w:val="false"/>
          </w:tcPr>
          <w:p>
            <w:ins w:id="165" w:author="Sebastio, Stefano                           Export License Required - US Collins" w:date="2023-06-06T10:10:00Z">
              <w:r>
                <w:t xml:space="preserve">A cabin </w:t>
              </w:r>
            </w:ins>
            <w:ins w:id="166" w:author="Sebastio, Stefano                           Export License Required - US Collins" w:date="2023-06-06T10:10:00Z">
              <w:r>
                <w:t xml:space="preserve">component is installed onto an airplane. It needs bootstrapping and customization for the specific deployment. It may also require an update. The scenario includes also decommissioning of the previously installed system, guaranteeing reset to a known state</w:t>
              </w:r>
            </w:ins>
            <w:ins w:id="167" w:author="Sebastio, Stefano                           Export License Required - US Collins" w:date="2023-06-06T10:10:00Z">
              <w:r>
                <w:t xml:space="preserve"> and wipe of sensitive data. Airline, Airplane Maintainer, Product Owner, and Maintenance Operator are all involved taking care of different steps in the process.</w:t>
              </w:r>
            </w:ins>
            <w:r/>
          </w:p>
        </w:tc>
      </w:tr>
      <w:tr>
        <w:trPr/>
        <w:tc>
          <w:tcPr>
            <w:gridSpan w:val="6"/>
            <w:tcW w:w="9962" w:type="dxa"/>
            <w:textDirection w:val="lrTb"/>
            <w:noWrap w:val="false"/>
          </w:tcPr>
          <w:p>
            <w:pPr>
              <w:jc w:val="center"/>
            </w:pPr>
            <w:ins w:id="168" w:author="Sebastio, Stefano                           Export License Required - US Collins" w:date="2023-06-06T10:10:00Z">
              <w:r>
                <w:drawing>
                  <wp:inline xmlns:wp="http://schemas.openxmlformats.org/drawingml/2006/wordprocessingDrawing" distT="0" distB="0" distL="0" distR="0">
                    <wp:extent cx="6073284" cy="2522853"/>
                    <wp:effectExtent l="0" t="0" r="3807" b="0"/>
                    <wp:docPr id="6" name="Picture 11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116" hidden="0"/>
                            <pic:cNvPicPr>
                              <a:picLocks noChangeAspect="1"/>
                            </pic:cNvPicPr>
                          </pic:nvPicPr>
                          <pic:blipFill>
                            <a:blip r:embed="rId30"/>
                            <a:stretch/>
                          </pic:blipFill>
                          <pic:spPr bwMode="auto">
                            <a:xfrm>
                              <a:off x="0" y="0"/>
                              <a:ext cx="6073298" cy="2522856"/>
                            </a:xfrm>
                            <a:prstGeom prst="rect">
                              <a:avLst/>
                            </a:prstGeom>
                          </pic:spPr>
                        </pic:pic>
                      </a:graphicData>
                    </a:graphic>
                  </wp:inline>
                </w:drawing>
              </w:r>
            </w:ins>
            <w:r/>
          </w:p>
        </w:tc>
      </w:tr>
      <w:tr>
        <w:trPr>
          <w:trHeight w:val="224"/>
        </w:trPr>
        <w:tc>
          <w:tcPr>
            <w:tcW w:w="2065" w:type="dxa"/>
            <w:vMerge w:val="restart"/>
            <w:textDirection w:val="lrTb"/>
            <w:noWrap w:val="false"/>
          </w:tcPr>
          <w:p>
            <w:pPr>
              <w:rPr>
                <w:b/>
                <w:bCs/>
              </w:rPr>
            </w:pPr>
            <w:ins w:id="169" w:author="Sebastio, Stefano                           Export License Required - US Collins" w:date="2023-06-06T10:10:00Z">
              <w:r>
                <w:rPr>
                  <w:b/>
                  <w:bCs/>
                </w:rPr>
                <w:t xml:space="preserve">Involved lifecycle stages</w:t>
              </w:r>
            </w:ins>
            <w:r/>
          </w:p>
        </w:tc>
        <w:tc>
          <w:tcPr>
            <w:tcW w:w="1607" w:type="dxa"/>
            <w:vAlign w:val="center"/>
            <w:textDirection w:val="lrTb"/>
            <w:noWrap w:val="false"/>
          </w:tcPr>
          <w:p>
            <w:pPr>
              <w:jc w:val="center"/>
              <w:rPr>
                <w:i/>
                <w:iCs/>
              </w:rPr>
            </w:pPr>
            <w:ins w:id="170" w:author="Sebastio, Stefano                           Export License Required - US Collins" w:date="2023-06-06T10:10:00Z">
              <w:r>
                <w:rPr>
                  <w:i/>
                  <w:iCs/>
                </w:rPr>
                <w:t xml:space="preserve">Bootstrapping</w:t>
              </w:r>
            </w:ins>
            <w:r/>
          </w:p>
        </w:tc>
        <w:tc>
          <w:tcPr>
            <w:tcW w:w="1572" w:type="dxa"/>
            <w:vAlign w:val="center"/>
            <w:textDirection w:val="lrTb"/>
            <w:noWrap w:val="false"/>
          </w:tcPr>
          <w:p>
            <w:pPr>
              <w:jc w:val="center"/>
              <w:rPr>
                <w:i/>
                <w:iCs/>
              </w:rPr>
            </w:pPr>
            <w:ins w:id="171" w:author="Sebastio, Stefano                           Export License Required - US Collins" w:date="2023-06-06T10:10:00Z">
              <w:r>
                <w:rPr>
                  <w:i/>
                  <w:iCs/>
                </w:rPr>
                <w:t xml:space="preserve">Operation</w:t>
              </w:r>
            </w:ins>
            <w:r/>
          </w:p>
        </w:tc>
        <w:tc>
          <w:tcPr>
            <w:tcW w:w="1573" w:type="dxa"/>
            <w:vAlign w:val="center"/>
            <w:textDirection w:val="lrTb"/>
            <w:noWrap w:val="false"/>
          </w:tcPr>
          <w:p>
            <w:pPr>
              <w:jc w:val="center"/>
              <w:rPr>
                <w:i/>
                <w:iCs/>
              </w:rPr>
            </w:pPr>
            <w:ins w:id="172" w:author="Sebastio, Stefano                           Export License Required - US Collins" w:date="2023-06-06T10:10:00Z">
              <w:r>
                <w:rPr>
                  <w:i/>
                  <w:iCs/>
                </w:rPr>
                <w:t xml:space="preserve">Update</w:t>
              </w:r>
            </w:ins>
            <w:r/>
          </w:p>
        </w:tc>
        <w:tc>
          <w:tcPr>
            <w:tcW w:w="1458" w:type="dxa"/>
            <w:vAlign w:val="center"/>
            <w:textDirection w:val="lrTb"/>
            <w:noWrap w:val="false"/>
          </w:tcPr>
          <w:p>
            <w:pPr>
              <w:jc w:val="center"/>
              <w:rPr>
                <w:i/>
                <w:iCs/>
              </w:rPr>
            </w:pPr>
            <w:ins w:id="173" w:author="Sebastio, Stefano                           Export License Required - US Collins" w:date="2023-06-06T10:10:00Z">
              <w:r>
                <w:rPr>
                  <w:i/>
                  <w:iCs/>
                </w:rPr>
                <w:t xml:space="preserve">Repurposing</w:t>
              </w:r>
            </w:ins>
            <w:r/>
          </w:p>
        </w:tc>
        <w:tc>
          <w:tcPr>
            <w:tcW w:w="1687" w:type="dxa"/>
            <w:vAlign w:val="center"/>
            <w:textDirection w:val="lrTb"/>
            <w:noWrap w:val="false"/>
          </w:tcPr>
          <w:p>
            <w:pPr>
              <w:jc w:val="center"/>
              <w:rPr>
                <w:i/>
                <w:iCs/>
              </w:rPr>
            </w:pPr>
            <w:ins w:id="174" w:author="Sebastio, Stefano                           Export License Required - US Collins" w:date="2023-06-06T10:10:00Z">
              <w:r>
                <w:rPr>
                  <w:i/>
                  <w:iCs/>
                </w:rPr>
                <w:t xml:space="preserve">Decommissioning</w:t>
              </w:r>
            </w:ins>
            <w:r/>
          </w:p>
        </w:tc>
      </w:tr>
      <w:tr>
        <w:trPr>
          <w:trHeight w:val="224"/>
        </w:trPr>
        <w:tc>
          <w:tcPr>
            <w:tcW w:w="2065" w:type="dxa"/>
            <w:vMerge w:val="continue"/>
            <w:textDirection w:val="lrTb"/>
            <w:noWrap w:val="false"/>
          </w:tcPr>
          <w:p>
            <w:pPr>
              <w:rPr>
                <w:b/>
                <w:bCs/>
              </w:rPr>
            </w:pPr>
            <w:r>
              <w:rPr>
                <w:b/>
                <w:bCs/>
              </w:rPr>
            </w:r>
            <w:r/>
          </w:p>
        </w:tc>
        <w:tc>
          <w:tcPr>
            <w:tcW w:w="1607" w:type="dxa"/>
            <w:vAlign w:val="center"/>
            <w:textDirection w:val="lrTb"/>
            <w:noWrap w:val="false"/>
          </w:tcPr>
          <w:p>
            <w:pPr>
              <w:jc w:val="center"/>
            </w:pPr>
            <w:ins w:id="175" w:author="Sebastio, Stefano                           Export License Required - US Collins" w:date="2023-06-06T10:10:00Z">
              <w:r>
                <w:t xml:space="preserve">X</w:t>
              </w:r>
            </w:ins>
            <w:r/>
          </w:p>
        </w:tc>
        <w:tc>
          <w:tcPr>
            <w:tcW w:w="1572" w:type="dxa"/>
            <w:vAlign w:val="center"/>
            <w:textDirection w:val="lrTb"/>
            <w:noWrap w:val="false"/>
          </w:tcPr>
          <w:p>
            <w:pPr>
              <w:jc w:val="center"/>
            </w:pPr>
            <w:r/>
            <w:r/>
          </w:p>
        </w:tc>
        <w:tc>
          <w:tcPr>
            <w:tcW w:w="1573" w:type="dxa"/>
            <w:vAlign w:val="center"/>
            <w:textDirection w:val="lrTb"/>
            <w:noWrap w:val="false"/>
          </w:tcPr>
          <w:p>
            <w:pPr>
              <w:jc w:val="center"/>
            </w:pPr>
            <w:ins w:id="176" w:author="Sebastio, Stefano                           Export License Required - US Collins" w:date="2023-06-06T10:10:00Z">
              <w:r>
                <w:t xml:space="preserve">X</w:t>
              </w:r>
            </w:ins>
            <w:r/>
          </w:p>
        </w:tc>
        <w:tc>
          <w:tcPr>
            <w:tcW w:w="1458" w:type="dxa"/>
            <w:vAlign w:val="center"/>
            <w:textDirection w:val="lrTb"/>
            <w:noWrap w:val="false"/>
          </w:tcPr>
          <w:p>
            <w:pPr>
              <w:jc w:val="center"/>
            </w:pPr>
            <w:r/>
            <w:r/>
          </w:p>
        </w:tc>
        <w:tc>
          <w:tcPr>
            <w:tcW w:w="1687" w:type="dxa"/>
            <w:vAlign w:val="center"/>
            <w:textDirection w:val="lrTb"/>
            <w:noWrap w:val="false"/>
          </w:tcPr>
          <w:p>
            <w:pPr>
              <w:jc w:val="center"/>
            </w:pPr>
            <w:ins w:id="177" w:author="Sebastio, Stefano                           Export License Required - US Collins" w:date="2023-06-06T10:10:00Z">
              <w:r>
                <w:t xml:space="preserve">X</w:t>
              </w:r>
            </w:ins>
            <w:r/>
          </w:p>
        </w:tc>
      </w:tr>
      <w:tr>
        <w:trPr>
          <w:trHeight w:val="109"/>
        </w:trPr>
        <w:tc>
          <w:tcPr>
            <w:tcW w:w="2065" w:type="dxa"/>
            <w:vMerge w:val="restart"/>
            <w:textDirection w:val="lrTb"/>
            <w:noWrap w:val="false"/>
          </w:tcPr>
          <w:p>
            <w:pPr>
              <w:rPr>
                <w:b/>
                <w:bCs/>
              </w:rPr>
            </w:pPr>
            <w:ins w:id="178" w:author="Sebastio, Stefano                           Export License Required - US Collins" w:date="2023-06-06T10:10:00Z">
              <w:r>
                <w:rPr>
                  <w:b/>
                  <w:bCs/>
                </w:rPr>
                <w:t xml:space="preserve">Actors:</w:t>
              </w:r>
            </w:ins>
            <w:r/>
          </w:p>
        </w:tc>
        <w:tc>
          <w:tcPr>
            <w:tcW w:w="1607" w:type="dxa"/>
            <w:vAlign w:val="center"/>
            <w:textDirection w:val="lrTb"/>
            <w:noWrap w:val="false"/>
          </w:tcPr>
          <w:p>
            <w:pPr>
              <w:jc w:val="center"/>
            </w:pPr>
            <w:ins w:id="179" w:author="Sebastio, Stefano                           Export License Required - US Collins" w:date="2023-06-06T10:10:00Z">
              <w:r>
                <w:t xml:space="preserve">Airline</w:t>
              </w:r>
            </w:ins>
            <w:r/>
          </w:p>
        </w:tc>
        <w:tc>
          <w:tcPr>
            <w:tcW w:w="1572" w:type="dxa"/>
            <w:vAlign w:val="center"/>
            <w:textDirection w:val="lrTb"/>
            <w:noWrap w:val="false"/>
          </w:tcPr>
          <w:p>
            <w:pPr>
              <w:jc w:val="center"/>
            </w:pPr>
            <w:ins w:id="180" w:author="Sebastio, Stefano                           Export License Required - US Collins" w:date="2023-06-06T10:10:00Z">
              <w:r>
                <w:t xml:space="preserve">Airplane maintainer</w:t>
              </w:r>
            </w:ins>
            <w:r/>
          </w:p>
        </w:tc>
        <w:tc>
          <w:tcPr>
            <w:tcW w:w="1573" w:type="dxa"/>
            <w:vAlign w:val="center"/>
            <w:textDirection w:val="lrTb"/>
            <w:noWrap w:val="false"/>
          </w:tcPr>
          <w:p>
            <w:pPr>
              <w:jc w:val="center"/>
            </w:pPr>
            <w:ins w:id="181" w:author="Sebastio, Stefano                           Export License Required - US Collins" w:date="2023-06-06T10:10:00Z">
              <w:r>
                <w:t xml:space="preserve">Product owner</w:t>
              </w:r>
            </w:ins>
            <w:r/>
          </w:p>
        </w:tc>
        <w:tc>
          <w:tcPr>
            <w:tcW w:w="1458" w:type="dxa"/>
            <w:vAlign w:val="center"/>
            <w:textDirection w:val="lrTb"/>
            <w:noWrap w:val="false"/>
          </w:tcPr>
          <w:p>
            <w:pPr>
              <w:jc w:val="center"/>
            </w:pPr>
            <w:ins w:id="182" w:author="Sebastio, Stefano                           Export License Required - US Collins" w:date="2023-06-06T10:10:00Z">
              <w:r>
                <w:t xml:space="preserve">Maintenance operator</w:t>
              </w:r>
            </w:ins>
            <w:r/>
          </w:p>
        </w:tc>
        <w:tc>
          <w:tcPr>
            <w:tcW w:w="1687" w:type="dxa"/>
            <w:vAlign w:val="center"/>
            <w:textDirection w:val="lrTb"/>
            <w:noWrap w:val="false"/>
          </w:tcPr>
          <w:p>
            <w:pPr>
              <w:jc w:val="center"/>
            </w:pPr>
            <w:ins w:id="183" w:author="Sebastio, Stefano                           Export License Required - US Collins" w:date="2023-06-06T10:10:00Z">
              <w:r>
                <w:t xml:space="preserve">Passenger, attendant, pilot</w:t>
              </w:r>
            </w:ins>
            <w:r/>
          </w:p>
        </w:tc>
      </w:tr>
      <w:tr>
        <w:trPr>
          <w:trHeight w:val="108"/>
        </w:trPr>
        <w:tc>
          <w:tcPr>
            <w:tcW w:w="2065" w:type="dxa"/>
            <w:vMerge w:val="continue"/>
            <w:textDirection w:val="lrTb"/>
            <w:noWrap w:val="false"/>
          </w:tcPr>
          <w:p>
            <w:pPr>
              <w:rPr>
                <w:b/>
                <w:bCs/>
              </w:rPr>
            </w:pPr>
            <w:r>
              <w:rPr>
                <w:b/>
                <w:bCs/>
              </w:rPr>
            </w:r>
            <w:r/>
          </w:p>
        </w:tc>
        <w:tc>
          <w:tcPr>
            <w:tcW w:w="1607" w:type="dxa"/>
            <w:vAlign w:val="center"/>
            <w:textDirection w:val="lrTb"/>
            <w:noWrap w:val="false"/>
          </w:tcPr>
          <w:p>
            <w:pPr>
              <w:jc w:val="center"/>
            </w:pPr>
            <w:ins w:id="184" w:author="Sebastio, Stefano                           Export License Required - US Collins" w:date="2023-06-06T10:10:00Z">
              <w:r>
                <w:t xml:space="preserve">X</w:t>
              </w:r>
            </w:ins>
            <w:r/>
          </w:p>
        </w:tc>
        <w:tc>
          <w:tcPr>
            <w:tcW w:w="1572" w:type="dxa"/>
            <w:vAlign w:val="center"/>
            <w:textDirection w:val="lrTb"/>
            <w:noWrap w:val="false"/>
          </w:tcPr>
          <w:p>
            <w:pPr>
              <w:jc w:val="center"/>
            </w:pPr>
            <w:ins w:id="185" w:author="Sebastio, Stefano                           Export License Required - US Collins" w:date="2023-06-06T10:10:00Z">
              <w:r>
                <w:t xml:space="preserve">X</w:t>
              </w:r>
            </w:ins>
            <w:r/>
          </w:p>
        </w:tc>
        <w:tc>
          <w:tcPr>
            <w:tcW w:w="1573" w:type="dxa"/>
            <w:vAlign w:val="center"/>
            <w:textDirection w:val="lrTb"/>
            <w:noWrap w:val="false"/>
          </w:tcPr>
          <w:p>
            <w:pPr>
              <w:jc w:val="center"/>
            </w:pPr>
            <w:ins w:id="186" w:author="Sebastio, Stefano                           Export License Required - US Collins" w:date="2023-06-06T10:10:00Z">
              <w:r>
                <w:t xml:space="preserve">X</w:t>
              </w:r>
            </w:ins>
            <w:r/>
          </w:p>
        </w:tc>
        <w:tc>
          <w:tcPr>
            <w:tcW w:w="1458" w:type="dxa"/>
            <w:vAlign w:val="center"/>
            <w:textDirection w:val="lrTb"/>
            <w:noWrap w:val="false"/>
          </w:tcPr>
          <w:p>
            <w:pPr>
              <w:jc w:val="center"/>
            </w:pPr>
            <w:ins w:id="187" w:author="Sebastio, Stefano                           Export License Required - US Collins" w:date="2023-06-06T10:10:00Z">
              <w:r>
                <w:t xml:space="preserve">X</w:t>
              </w:r>
            </w:ins>
            <w:r/>
          </w:p>
        </w:tc>
        <w:tc>
          <w:tcPr>
            <w:tcW w:w="1687" w:type="dxa"/>
            <w:vAlign w:val="center"/>
            <w:textDirection w:val="lrTb"/>
            <w:noWrap w:val="false"/>
          </w:tcPr>
          <w:p>
            <w:pPr>
              <w:jc w:val="center"/>
            </w:pPr>
            <w:r/>
            <w:r/>
          </w:p>
        </w:tc>
      </w:tr>
      <w:tr>
        <w:trPr>
          <w:trHeight w:val="77"/>
        </w:trPr>
        <w:tc>
          <w:tcPr>
            <w:tcW w:w="2065" w:type="dxa"/>
            <w:textDirection w:val="lrTb"/>
            <w:noWrap w:val="false"/>
          </w:tcPr>
          <w:p>
            <w:pPr>
              <w:rPr>
                <w:b/>
                <w:bCs/>
              </w:rPr>
            </w:pPr>
            <w:ins w:id="188" w:author="Sebastio, Stefano                           Export License Required - US Collins" w:date="2023-06-06T10:10:00Z">
              <w:r>
                <w:rPr>
                  <w:b/>
                  <w:bCs/>
                </w:rPr>
                <w:t xml:space="preserve">Pre-condition(s):</w:t>
              </w:r>
            </w:ins>
            <w:r/>
          </w:p>
        </w:tc>
        <w:tc>
          <w:tcPr>
            <w:gridSpan w:val="5"/>
            <w:tcW w:w="7897" w:type="dxa"/>
            <w:textDirection w:val="lrTb"/>
            <w:noWrap w:val="false"/>
          </w:tcPr>
          <w:p>
            <w:pPr>
              <w:pStyle w:val="458"/>
              <w:numPr>
                <w:ilvl w:val="0"/>
                <w:numId w:val="261"/>
              </w:numPr>
              <w:rPr>
                <w:ins w:id="189" w:author="Sebastio, Stefano                           Export License Required - US Collins" w:date="2023-06-06T10:10:00Z"/>
              </w:rPr>
            </w:pPr>
            <w:ins w:id="190" w:author="Sebastio, Stefano                           Export License Required - US Collins" w:date="2023-06-06T10:10:00Z">
              <w:r>
                <w:t xml:space="preserve">Airline, Airplane Maintainer, Product Owner can establish a remote secure connection with the aircraft (either </w:t>
              </w:r>
            </w:ins>
            <w:ins w:id="191" w:author="Sebastio, Stefano                           Export License Required - US Collins" w:date="2023-06-06T10:10:00Z">
              <w:r>
                <w:t xml:space="preserve">wireless or wired) through the airport infrastructure.</w:t>
              </w:r>
            </w:ins>
            <w:ins w:id="192" w:author="Sebastio, Stefano                           Export License Required - US Collins" w:date="2023-06-06T10:10:00Z">
              <w:r/>
            </w:ins>
          </w:p>
          <w:p>
            <w:pPr>
              <w:pStyle w:val="458"/>
              <w:numPr>
                <w:ilvl w:val="0"/>
                <w:numId w:val="261"/>
              </w:numPr>
              <w:rPr>
                <w:ins w:id="193" w:author="Sebastio, Stefano                           Export License Required - US Collins" w:date="2023-06-06T10:10:00Z"/>
              </w:rPr>
            </w:pPr>
            <w:ins w:id="194" w:author="Sebastio, Stefano                           Export License Required - US Collins" w:date="2023-06-06T10:10:00Z">
              <w:r>
                <w:t xml:space="preserve">Airport and Aircraft network infrastructure can receive authorization requests for the needed connections from the external environment.</w:t>
              </w:r>
            </w:ins>
            <w:ins w:id="195" w:author="Sebastio, Stefano                           Export License Required - US Collins" w:date="2023-06-06T10:10:00Z">
              <w:r/>
            </w:ins>
          </w:p>
          <w:p>
            <w:pPr>
              <w:pStyle w:val="458"/>
              <w:numPr>
                <w:ilvl w:val="0"/>
                <w:numId w:val="261"/>
              </w:numPr>
            </w:pPr>
            <w:ins w:id="196" w:author="Sebastio, Stefano                           Export License Required - US Collins" w:date="2023-06-06T10:10:00Z">
              <w:r>
                <w:t xml:space="preserve">The Maintenance Operator is provided access to the airplane and </w:t>
              </w:r>
            </w:ins>
            <w:ins w:id="197" w:author="Sebastio, Stefano                           Export License Required - US Collins" w:date="2023-06-06T10:10:00Z">
              <w:r>
                <w:t xml:space="preserve">to maintenance ports of the target CCS.</w:t>
              </w:r>
            </w:ins>
            <w:r/>
          </w:p>
        </w:tc>
      </w:tr>
      <w:tr>
        <w:trPr>
          <w:trHeight w:val="77"/>
        </w:trPr>
        <w:tc>
          <w:tcPr>
            <w:tcW w:w="2065" w:type="dxa"/>
            <w:textDirection w:val="lrTb"/>
            <w:noWrap w:val="false"/>
          </w:tcPr>
          <w:p>
            <w:pPr>
              <w:rPr>
                <w:b/>
                <w:bCs/>
              </w:rPr>
            </w:pPr>
            <w:ins w:id="198" w:author="Sebastio, Stefano                           Export License Required - US Collins" w:date="2023-06-06T10:10:00Z">
              <w:r>
                <w:rPr>
                  <w:b/>
                  <w:bCs/>
                </w:rPr>
                <w:t xml:space="preserve">Normal flow of events:</w:t>
              </w:r>
            </w:ins>
            <w:r/>
          </w:p>
        </w:tc>
        <w:tc>
          <w:tcPr>
            <w:gridSpan w:val="5"/>
            <w:tcW w:w="7897" w:type="dxa"/>
            <w:textDirection w:val="lrTb"/>
            <w:noWrap w:val="false"/>
          </w:tcPr>
          <w:p>
            <w:pPr>
              <w:rPr>
                <w:ins w:id="199" w:author="Sebastio, Stefano                           Export License Required - US Collins" w:date="2023-06-06T10:10:00Z"/>
              </w:rPr>
            </w:pPr>
            <w:ins w:id="200" w:author="Sebastio, Stefano                           Export License Required - US Collins" w:date="2023-06-06T10:10:00Z">
              <w:r>
                <w:t xml:space="preserve">Swimlane (flow chart and actors) </w:t>
              </w:r>
            </w:ins>
            <w:ins w:id="201" w:author="Sebastio, Stefano                           Export License Required - US Collins" w:date="2023-06-06T10:10:00Z">
              <w:r>
                <w:noBreakHyphen/>
                <w:t xml:space="preserve"> new installation:</w:t>
              </w:r>
            </w:ins>
            <w:ins w:id="202" w:author="Sebastio, Stefano                           Export License Required - US Collins" w:date="2023-06-06T10:10:00Z">
              <w:r/>
            </w:ins>
          </w:p>
          <w:p>
            <w:pPr>
              <w:pStyle w:val="458"/>
              <w:numPr>
                <w:ilvl w:val="0"/>
                <w:numId w:val="86"/>
              </w:numPr>
              <w:rPr>
                <w:ins w:id="203" w:author="Sebastio, Stefano                           Export License Required - US Collins" w:date="2023-06-06T10:10:00Z"/>
              </w:rPr>
            </w:pPr>
            <w:ins w:id="204" w:author="Sebastio, Stefano                           Export License Required - US Collins" w:date="2023-06-06T10:10:00Z">
              <w:r>
                <w:t xml:space="preserve">The Airline requests the installation of a new component to the Airplane Maintainer, also issuing an authorization request to the </w:t>
              </w:r>
            </w:ins>
            <w:ins w:id="205" w:author="Sebastio, Stefano                           Export License Required - US Collins" w:date="2023-06-06T10:10:00Z">
              <w:r>
                <w:t xml:space="preserve">Airport and Airplane gateways.</w:t>
              </w:r>
            </w:ins>
            <w:ins w:id="206" w:author="Sebastio, Stefano                           Export License Required - US Collins" w:date="2023-06-06T10:10:00Z">
              <w:r/>
            </w:ins>
          </w:p>
          <w:p>
            <w:pPr>
              <w:pStyle w:val="458"/>
              <w:numPr>
                <w:ilvl w:val="0"/>
                <w:numId w:val="86"/>
              </w:numPr>
              <w:rPr>
                <w:ins w:id="207" w:author="Sebastio, Stefano                           Export License Required - US Collins" w:date="2023-06-06T10:10:00Z"/>
              </w:rPr>
            </w:pPr>
            <w:ins w:id="208" w:author="Sebastio, Stefano                           Export License Required - US Collins" w:date="2023-06-06T10:10:00Z">
              <w:r>
                <w:t xml:space="preserve">The request is forwarded to the Product Owner and then to the Maintenance Operator, who oversees the physical deployment of the product.</w:t>
              </w:r>
            </w:ins>
            <w:ins w:id="209" w:author="Sebastio, Stefano                           Export License Required - US Collins" w:date="2023-06-06T10:10:00Z">
              <w:r/>
            </w:ins>
          </w:p>
          <w:p>
            <w:pPr>
              <w:pStyle w:val="458"/>
              <w:numPr>
                <w:ilvl w:val="0"/>
                <w:numId w:val="86"/>
              </w:numPr>
              <w:rPr>
                <w:ins w:id="210" w:author="Sebastio, Stefano                           Export License Required - US Collins" w:date="2023-06-06T10:10:00Z"/>
              </w:rPr>
            </w:pPr>
            <w:ins w:id="211" w:author="Sebastio, Stefano                           Export License Required - US Collins" w:date="2023-06-06T10:10:00Z">
              <w:r>
                <w:t xml:space="preserve">Once connected, the Central Controller registers on the Aircraft Network and receives th</w:t>
              </w:r>
            </w:ins>
            <w:ins w:id="212" w:author="Sebastio, Stefano                           Export License Required - US Collins" w:date="2023-06-06T10:10:00Z">
              <w:r>
                <w:t xml:space="preserve">e required setup to complete network access and system registration. [lifecycle-bootstrapping phase: A, secure integration: D, open HW security: C]</w:t>
              </w:r>
            </w:ins>
            <w:ins w:id="213" w:author="Sebastio, Stefano                           Export License Required - US Collins" w:date="2023-06-06T10:10:00Z">
              <w:r/>
            </w:ins>
          </w:p>
          <w:p>
            <w:pPr>
              <w:pStyle w:val="458"/>
              <w:numPr>
                <w:ilvl w:val="0"/>
                <w:numId w:val="86"/>
              </w:numPr>
              <w:rPr>
                <w:ins w:id="214" w:author="Sebastio, Stefano                           Export License Required - US Collins" w:date="2023-06-06T10:10:00Z"/>
              </w:rPr>
            </w:pPr>
            <w:ins w:id="215" w:author="Sebastio, Stefano                           Export License Required - US Collins" w:date="2023-06-06T10:10:00Z">
              <w:r>
                <w:t xml:space="preserve">The Product Owner is now able to reach the CCS, push configurations, and security updates to the </w:t>
              </w:r>
            </w:ins>
            <w:ins w:id="216" w:author="Sebastio, Stefano                           Export License Required - US Collins" w:date="2023-06-06T10:10:00Z">
              <w:r>
                <w:t xml:space="preserve">Central Controller, the Function Collector and IoT nodes. [lifecycle-update phase: A, certification: B, security updates: C]</w:t>
              </w:r>
            </w:ins>
            <w:ins w:id="217" w:author="Sebastio, Stefano                           Export License Required - US Collins" w:date="2023-06-06T10:10:00Z">
              <w:r/>
            </w:ins>
          </w:p>
          <w:p>
            <w:pPr>
              <w:pStyle w:val="458"/>
              <w:numPr>
                <w:ilvl w:val="0"/>
                <w:numId w:val="86"/>
              </w:numPr>
              <w:rPr>
                <w:ins w:id="218" w:author="Sebastio, Stefano                           Export License Required - US Collins" w:date="2023-06-06T10:10:00Z"/>
              </w:rPr>
            </w:pPr>
            <w:ins w:id="219" w:author="Sebastio, Stefano                           Export License Required - US Collins" w:date="2023-06-06T10:10:00Z">
              <w:r>
                <w:t xml:space="preserve">After the update, the product is registered, and the Airplane Maintainer can offer remote services to the Airline. [information sha</w:t>
              </w:r>
            </w:ins>
            <w:ins w:id="220" w:author="Sebastio, Stefano                           Export License Required - US Collins" w:date="2023-06-06T10:10:00Z">
              <w:r>
                <w:t xml:space="preserve">ring and upgrading: G]</w:t>
              </w:r>
            </w:ins>
            <w:ins w:id="221" w:author="Sebastio, Stefano                           Export License Required - US Collins" w:date="2023-06-06T10:10:00Z">
              <w:r/>
            </w:ins>
          </w:p>
          <w:p>
            <w:pPr>
              <w:pStyle w:val="458"/>
              <w:numPr>
                <w:ilvl w:val="0"/>
                <w:numId w:val="86"/>
              </w:numPr>
              <w:rPr>
                <w:ins w:id="222" w:author="Sebastio, Stefano                           Export License Required - US Collins" w:date="2023-06-06T10:10:00Z"/>
              </w:rPr>
            </w:pPr>
            <w:ins w:id="223" w:author="Sebastio, Stefano                           Export License Required - US Collins" w:date="2023-06-06T10:10:00Z">
              <w:r>
                <w:t xml:space="preserve">The Airline requests a customization of the CCS. It is performed by the Airplane Maintainer by pushing an update package and/or modifying specific configurations as allowed by the Product Owner API for Maintenance. [information shari</w:t>
              </w:r>
            </w:ins>
            <w:ins w:id="224" w:author="Sebastio, Stefano                           Export License Required - US Collins" w:date="2023-06-06T10:10:00Z">
              <w:r>
                <w:t xml:space="preserve">ng and upgrading: G]</w:t>
              </w:r>
            </w:ins>
            <w:ins w:id="225" w:author="Sebastio, Stefano                           Export License Required - US Collins" w:date="2023-06-06T10:10:00Z">
              <w:r/>
            </w:ins>
          </w:p>
          <w:p>
            <w:pPr>
              <w:pStyle w:val="458"/>
              <w:numPr>
                <w:ilvl w:val="0"/>
                <w:numId w:val="86"/>
              </w:numPr>
              <w:rPr>
                <w:ins w:id="226" w:author="Sebastio, Stefano                           Export License Required - US Collins" w:date="2023-06-06T10:10:00Z"/>
              </w:rPr>
            </w:pPr>
            <w:ins w:id="227" w:author="Sebastio, Stefano                           Export License Required - US Collins" w:date="2023-06-06T10:10:00Z">
              <w:r>
                <w:t xml:space="preserve">The new product status is confirmed with a feedback message.</w:t>
              </w:r>
            </w:ins>
            <w:ins w:id="228" w:author="Sebastio, Stefano                           Export License Required - US Collins" w:date="2023-06-06T10:10:00Z">
              <w:r/>
            </w:ins>
          </w:p>
          <w:p>
            <w:ins w:id="229" w:author="Sebastio, Stefano                           Export License Required - US Collins" w:date="2023-06-06T10:10:00Z">
              <w:r>
                <w:t xml:space="preserve">Alert signs are placed in the flows to indicate steps where potential attacks may happen.</w:t>
              </w:r>
            </w:ins>
            <w:r/>
          </w:p>
        </w:tc>
      </w:tr>
      <w:tr>
        <w:trPr>
          <w:trHeight w:val="77"/>
        </w:trPr>
        <w:tc>
          <w:tcPr>
            <w:gridSpan w:val="6"/>
            <w:tcW w:w="9962" w:type="dxa"/>
            <w:textDirection w:val="lrTb"/>
            <w:noWrap w:val="false"/>
          </w:tcPr>
          <w:p>
            <w:pPr>
              <w:rPr>
                <w:ins w:id="230" w:author="Sebastio, Stefano                           Export License Required - US Collins" w:date="2023-06-06T10:10:00Z"/>
              </w:rPr>
            </w:pPr>
            <w:ins w:id="231" w:author="Sebastio, Stefano                           Export License Required - US Collins" w:date="2023-06-06T10:10:00Z">
              <w:r>
                <w:t xml:space="preserve">New installation process:</w:t>
              </w:r>
            </w:ins>
            <w:ins w:id="232" w:author="Sebastio, Stefano                           Export License Required - US Collins" w:date="2023-06-06T10:10:00Z">
              <w:r/>
            </w:ins>
          </w:p>
          <w:p>
            <w:ins w:id="233" w:author="Sebastio, Stefano                           Export License Required - US Collins" w:date="2023-06-06T10:10:00Z">
              <w:r>
                <w:drawing>
                  <wp:inline xmlns:wp="http://schemas.openxmlformats.org/drawingml/2006/wordprocessingDrawing" distT="0" distB="0" distL="0" distR="0">
                    <wp:extent cx="6253038" cy="3858732"/>
                    <wp:effectExtent l="0" t="0" r="0" b="8876"/>
                    <wp:docPr id="7" name="Picture 11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114" hidden="0"/>
                            <pic:cNvPicPr>
                              <a:picLocks noChangeAspect="1"/>
                            </pic:cNvPicPr>
                          </pic:nvPicPr>
                          <pic:blipFill>
                            <a:blip r:embed="rId31"/>
                            <a:stretch/>
                          </pic:blipFill>
                          <pic:spPr bwMode="auto">
                            <a:xfrm>
                              <a:off x="0" y="0"/>
                              <a:ext cx="6253038" cy="3858734"/>
                            </a:xfrm>
                            <a:prstGeom prst="rect">
                              <a:avLst/>
                            </a:prstGeom>
                          </pic:spPr>
                        </pic:pic>
                      </a:graphicData>
                    </a:graphic>
                  </wp:inline>
                </w:drawing>
              </w:r>
            </w:ins>
            <w:r/>
          </w:p>
        </w:tc>
      </w:tr>
      <w:tr>
        <w:trPr>
          <w:trHeight w:val="77"/>
        </w:trPr>
        <w:tc>
          <w:tcPr>
            <w:tcW w:w="2065" w:type="dxa"/>
            <w:textDirection w:val="lrTb"/>
            <w:noWrap w:val="false"/>
          </w:tcPr>
          <w:p>
            <w:pPr>
              <w:rPr>
                <w:b/>
                <w:bCs/>
              </w:rPr>
            </w:pPr>
            <w:r>
              <w:rPr>
                <w:b/>
                <w:bCs/>
              </w:rPr>
            </w:r>
            <w:r/>
          </w:p>
        </w:tc>
        <w:tc>
          <w:tcPr>
            <w:gridSpan w:val="5"/>
            <w:tcW w:w="7897" w:type="dxa"/>
            <w:textDirection w:val="lrTb"/>
            <w:noWrap w:val="false"/>
          </w:tcPr>
          <w:p>
            <w:pPr>
              <w:rPr>
                <w:ins w:id="234" w:author="Sebastio, Stefano                           Export License Required - US Collins" w:date="2023-06-06T10:10:00Z"/>
              </w:rPr>
            </w:pPr>
            <w:ins w:id="235" w:author="Sebastio, Stefano                           Export License Required - US Collins" w:date="2023-06-06T10:10:00Z">
              <w:r>
                <w:t xml:space="preserve">Swimlane (flow chart and actors) </w:t>
              </w:r>
            </w:ins>
            <w:ins w:id="236" w:author="Sebastio, Stefano                           Export License Required - US Collins" w:date="2023-06-06T10:10:00Z">
              <w:r>
                <w:noBreakHyphen/>
                <w:t xml:space="preserve"> replacement:</w:t>
              </w:r>
            </w:ins>
            <w:ins w:id="237" w:author="Sebastio, Stefano                           Export License Required - US Collins" w:date="2023-06-06T10:10:00Z">
              <w:r/>
            </w:ins>
          </w:p>
          <w:p>
            <w:pPr>
              <w:pStyle w:val="458"/>
              <w:numPr>
                <w:ilvl w:val="0"/>
                <w:numId w:val="86"/>
              </w:numPr>
              <w:rPr>
                <w:ins w:id="238" w:author="Sebastio, Stefano                           Export License Required - US Collins" w:date="2023-06-06T10:10:00Z"/>
              </w:rPr>
            </w:pPr>
            <w:ins w:id="239" w:author="Sebastio, Stefano                           Export License Required - US Collins" w:date="2023-06-06T10:10:00Z">
              <w:r>
                <w:t xml:space="preserve">The A</w:t>
              </w:r>
            </w:ins>
            <w:ins w:id="240" w:author="Sebastio, Stefano                           Export License Required - US Collins" w:date="2023-06-06T10:10:00Z">
              <w:r>
                <w:t xml:space="preserve">irline requests the replacement of a component to the Airplane Maintainer, also issuing an authorization request to the Airport and Airplane gateways.</w:t>
              </w:r>
            </w:ins>
            <w:ins w:id="241" w:author="Sebastio, Stefano                           Export License Required - US Collins" w:date="2023-06-06T10:10:00Z">
              <w:r/>
            </w:ins>
          </w:p>
          <w:p>
            <w:pPr>
              <w:pStyle w:val="458"/>
              <w:numPr>
                <w:ilvl w:val="0"/>
                <w:numId w:val="86"/>
              </w:numPr>
              <w:spacing w:lineRule="auto" w:line="259" w:after="160"/>
              <w:rPr>
                <w:ins w:id="242" w:author="Sebastio, Stefano                           Export License Required - US Collins" w:date="2023-06-06T10:10:00Z"/>
              </w:rPr>
            </w:pPr>
            <w:ins w:id="243" w:author="Sebastio, Stefano                           Export License Required - US Collins" w:date="2023-06-06T10:10:00Z">
              <w:r>
                <w:t xml:space="preserve">The Airplane Maintainer identifies the target product (where it is located) and collects the latest syste</w:t>
              </w:r>
            </w:ins>
            <w:ins w:id="244" w:author="Sebastio, Stefano                           Export License Required - US Collins" w:date="2023-06-06T10:10:00Z">
              <w:r>
                <w:t xml:space="preserve">m status (its specific installation setup and currently available data). [security lifecycle: A, information sharing: G]</w:t>
              </w:r>
            </w:ins>
            <w:ins w:id="245" w:author="Sebastio, Stefano                           Export License Required - US Collins" w:date="2023-06-06T10:10:00Z">
              <w:r/>
            </w:ins>
          </w:p>
          <w:p>
            <w:pPr>
              <w:pStyle w:val="458"/>
              <w:numPr>
                <w:ilvl w:val="0"/>
                <w:numId w:val="86"/>
              </w:numPr>
              <w:spacing w:lineRule="auto" w:line="259" w:after="160"/>
              <w:rPr>
                <w:ins w:id="246" w:author="Sebastio, Stefano                           Export License Required - US Collins" w:date="2023-06-06T10:10:00Z"/>
              </w:rPr>
            </w:pPr>
            <w:ins w:id="247" w:author="Sebastio, Stefano                           Export License Required - US Collins" w:date="2023-06-06T10:10:00Z">
              <w:r>
                <w:t xml:space="preserve">Then the Airplane Maintainer issues a decommissioning request to the Product Owner and starts the decommissioning process, which causes</w:t>
              </w:r>
            </w:ins>
            <w:ins w:id="248" w:author="Sebastio, Stefano                           Export License Required - US Collins" w:date="2023-06-06T10:10:00Z">
              <w:r>
                <w:t xml:space="preserve"> a reset and cleanup of all the nodes that will be replaced (i.e., one or more among Central Controller, Function Collector, IoT Nodes). [</w:t>
              </w:r>
            </w:ins>
            <w:ins w:id="249" w:author="Sebastio, Stefano                           Export License Required - US Collins" w:date="2023-06-06T10:10:00Z">
              <w:r>
                <w:rPr>
                  <w:u w:val="single"/>
                </w:rPr>
                <w:t xml:space="preserve">lifecycle-Decommissioning phase: A</w:t>
              </w:r>
            </w:ins>
            <w:ins w:id="250" w:author="Sebastio, Stefano                           Export License Required - US Collins" w:date="2023-06-06T10:10:00Z">
              <w:r>
                <w:t xml:space="preserve">]</w:t>
              </w:r>
            </w:ins>
            <w:ins w:id="251" w:author="Sebastio, Stefano                           Export License Required - US Collins" w:date="2023-06-06T10:10:00Z">
              <w:r/>
            </w:ins>
          </w:p>
          <w:p>
            <w:pPr>
              <w:pStyle w:val="458"/>
              <w:numPr>
                <w:ilvl w:val="0"/>
                <w:numId w:val="86"/>
              </w:numPr>
              <w:spacing w:lineRule="auto" w:line="259" w:after="160"/>
              <w:rPr>
                <w:ins w:id="252" w:author="Sebastio, Stefano                           Export License Required - US Collins" w:date="2023-06-06T10:10:00Z"/>
              </w:rPr>
            </w:pPr>
            <w:ins w:id="253" w:author="Sebastio, Stefano                           Export License Required - US Collins" w:date="2023-06-06T10:10:00Z">
              <w:r>
                <w:t xml:space="preserve">After remote reset and clean-up, the Product Owner requests the Maintenance Operat</w:t>
              </w:r>
            </w:ins>
            <w:ins w:id="254" w:author="Sebastio, Stefano                           Export License Required - US Collins" w:date="2023-06-06T10:10:00Z">
              <w:r>
                <w:t xml:space="preserve">or to physically remove the system from the cabin.</w:t>
              </w:r>
            </w:ins>
            <w:ins w:id="255" w:author="Sebastio, Stefano                           Export License Required - US Collins" w:date="2023-06-06T10:10:00Z">
              <w:r/>
            </w:ins>
          </w:p>
          <w:p>
            <w:pPr>
              <w:pStyle w:val="458"/>
              <w:numPr>
                <w:ilvl w:val="0"/>
                <w:numId w:val="86"/>
              </w:numPr>
              <w:spacing w:lineRule="auto" w:line="259" w:after="160"/>
              <w:rPr>
                <w:ins w:id="256" w:author="Sebastio, Stefano                           Export License Required - US Collins" w:date="2023-06-06T10:10:00Z"/>
              </w:rPr>
            </w:pPr>
            <w:ins w:id="257" w:author="Sebastio, Stefano                           Export License Required - US Collins" w:date="2023-06-06T10:10:00Z">
              <w:r>
                <w:t xml:space="preserve">The product is un-registered and can be dismissed. [information sharing: G]</w:t>
              </w:r>
            </w:ins>
            <w:ins w:id="258" w:author="Sebastio, Stefano                           Export License Required - US Collins" w:date="2023-06-06T10:10:00Z">
              <w:r/>
            </w:ins>
          </w:p>
          <w:p>
            <w:pPr>
              <w:pStyle w:val="458"/>
              <w:numPr>
                <w:ilvl w:val="0"/>
                <w:numId w:val="86"/>
              </w:numPr>
              <w:rPr>
                <w:ins w:id="259" w:author="Sebastio, Stefano                           Export License Required - US Collins" w:date="2023-06-06T10:10:00Z"/>
              </w:rPr>
            </w:pPr>
            <w:ins w:id="260" w:author="Sebastio, Stefano                           Export License Required - US Collins" w:date="2023-06-06T10:10:00Z">
              <w:r>
                <w:t xml:space="preserve">The remaining part of the flow requires the installation of a new system and takes place as specified previously.</w:t>
              </w:r>
            </w:ins>
            <w:ins w:id="261" w:author="Sebastio, Stefano                           Export License Required - US Collins" w:date="2023-06-06T10:10:00Z">
              <w:r/>
            </w:ins>
          </w:p>
          <w:p>
            <w:ins w:id="262" w:author="Sebastio, Stefano                           Export License Required - US Collins" w:date="2023-06-06T10:10:00Z">
              <w:r>
                <w:t xml:space="preserve">Alert </w:t>
              </w:r>
            </w:ins>
            <w:ins w:id="263" w:author="Sebastio, Stefano                           Export License Required - US Collins" w:date="2023-06-06T10:10:00Z">
              <w:r>
                <w:t xml:space="preserve">signs are placed in the flows to indicate steps where potential attacks may happen.</w:t>
              </w:r>
            </w:ins>
            <w:r/>
          </w:p>
        </w:tc>
      </w:tr>
      <w:tr>
        <w:trPr>
          <w:trHeight w:val="77"/>
        </w:trPr>
        <w:tc>
          <w:tcPr>
            <w:gridSpan w:val="6"/>
            <w:tcW w:w="9962" w:type="dxa"/>
            <w:textDirection w:val="lrTb"/>
            <w:noWrap w:val="false"/>
          </w:tcPr>
          <w:p>
            <w:pPr>
              <w:rPr>
                <w:ins w:id="264" w:author="Sebastio, Stefano                           Export License Required - US Collins" w:date="2023-06-06T10:10:00Z"/>
              </w:rPr>
            </w:pPr>
            <w:ins w:id="265" w:author="Sebastio, Stefano                           Export License Required - US Collins" w:date="2023-06-06T10:10:00Z">
              <w:r>
                <w:t xml:space="preserve">Replacement process:</w:t>
              </w:r>
            </w:ins>
            <w:ins w:id="266" w:author="Sebastio, Stefano                           Export License Required - US Collins" w:date="2023-06-06T10:10:00Z">
              <w:r/>
            </w:ins>
          </w:p>
          <w:p>
            <w:pPr>
              <w:rPr>
                <w:ins w:id="267" w:author="Sebastio, Stefano                           Export License Required - US Collins" w:date="2023-06-06T10:10:00Z"/>
              </w:rPr>
            </w:pPr>
            <w:r/>
            <w:ins w:id="268" w:author="Sebastio, Stefano                           Export License Required - US Collins" w:date="2023-06-06T10:10:00Z">
              <w:r/>
            </w:ins>
          </w:p>
          <w:p>
            <w:ins w:id="269" w:author="Sebastio, Stefano                           Export License Required - US Collins" w:date="2023-06-06T10:10:00Z">
              <w:r>
                <w:drawing>
                  <wp:inline xmlns:wp="http://schemas.openxmlformats.org/drawingml/2006/wordprocessingDrawing" distT="0" distB="0" distL="0" distR="0">
                    <wp:extent cx="6245964" cy="3164697"/>
                    <wp:effectExtent l="0" t="0" r="2526" b="0"/>
                    <wp:docPr id="8" name="Picture 18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84" hidden="0"/>
                            <pic:cNvPicPr>
                              <a:picLocks noChangeAspect="1"/>
                            </pic:cNvPicPr>
                          </pic:nvPicPr>
                          <pic:blipFill>
                            <a:blip r:embed="rId32"/>
                            <a:stretch/>
                          </pic:blipFill>
                          <pic:spPr bwMode="auto">
                            <a:xfrm>
                              <a:off x="0" y="0"/>
                              <a:ext cx="6245967" cy="3164697"/>
                            </a:xfrm>
                            <a:prstGeom prst="rect">
                              <a:avLst/>
                            </a:prstGeom>
                          </pic:spPr>
                        </pic:pic>
                      </a:graphicData>
                    </a:graphic>
                  </wp:inline>
                </w:drawing>
              </w:r>
            </w:ins>
            <w:r/>
          </w:p>
        </w:tc>
      </w:tr>
      <w:tr>
        <w:trPr>
          <w:trHeight w:val="77"/>
        </w:trPr>
        <w:tc>
          <w:tcPr>
            <w:tcW w:w="2065" w:type="dxa"/>
            <w:textDirection w:val="lrTb"/>
            <w:noWrap w:val="false"/>
          </w:tcPr>
          <w:p>
            <w:pPr>
              <w:rPr>
                <w:b/>
                <w:bCs/>
              </w:rPr>
            </w:pPr>
            <w:ins w:id="270" w:author="Sebastio, Stefano                           Export License Required - US Collins" w:date="2023-06-06T10:10:00Z">
              <w:r>
                <w:rPr>
                  <w:b/>
                  <w:bCs/>
                </w:rPr>
                <w:t xml:space="preserve">Post-condition:</w:t>
              </w:r>
            </w:ins>
            <w:r/>
          </w:p>
        </w:tc>
        <w:tc>
          <w:tcPr>
            <w:gridSpan w:val="5"/>
            <w:tcW w:w="7897" w:type="dxa"/>
            <w:textDirection w:val="lrTb"/>
            <w:noWrap w:val="false"/>
          </w:tcPr>
          <w:p>
            <w:pPr>
              <w:pStyle w:val="458"/>
              <w:numPr>
                <w:ilvl w:val="0"/>
                <w:numId w:val="197"/>
              </w:numPr>
              <w:rPr>
                <w:ins w:id="271" w:author="Sebastio, Stefano                           Export License Required - US Collins" w:date="2023-06-06T10:10:00Z"/>
              </w:rPr>
            </w:pPr>
            <w:ins w:id="272" w:author="Sebastio, Stefano                           Export License Required - US Collins" w:date="2023-06-06T10:10:00Z">
              <w:r>
                <w:t xml:space="preserve">A new component is deployed in the CCS, integrated into the network, updated with the latest security patches, and configured by t</w:t>
              </w:r>
            </w:ins>
            <w:ins w:id="273" w:author="Sebastio, Stefano                           Export License Required - US Collins" w:date="2023-06-06T10:10:00Z">
              <w:r>
                <w:t xml:space="preserve">he Airline for their specific needs.</w:t>
              </w:r>
            </w:ins>
            <w:ins w:id="274" w:author="Sebastio, Stefano                           Export License Required - US Collins" w:date="2023-06-06T10:10:00Z">
              <w:r/>
            </w:ins>
          </w:p>
          <w:p>
            <w:pPr>
              <w:pStyle w:val="458"/>
              <w:numPr>
                <w:ilvl w:val="0"/>
                <w:numId w:val="197"/>
              </w:numPr>
              <w:rPr>
                <w:ins w:id="275" w:author="Sebastio, Stefano                           Export License Required - US Collins" w:date="2023-06-06T10:10:00Z"/>
              </w:rPr>
            </w:pPr>
            <w:ins w:id="276" w:author="Sebastio, Stefano                           Export License Required - US Collins" w:date="2023-06-06T10:10:00Z">
              <w:r>
                <w:t xml:space="preserve">The component is securely onboarded in the CCS, unique identity and certificates are dispatched for authentication.</w:t>
              </w:r>
            </w:ins>
            <w:ins w:id="277" w:author="Sebastio, Stefano                           Export License Required - US Collins" w:date="2023-06-06T10:10:00Z">
              <w:r/>
            </w:ins>
          </w:p>
          <w:p>
            <w:pPr>
              <w:pStyle w:val="458"/>
              <w:numPr>
                <w:ilvl w:val="0"/>
                <w:numId w:val="197"/>
              </w:numPr>
            </w:pPr>
            <w:ins w:id="278" w:author="Sebastio, Stefano                           Export License Required - US Collins" w:date="2023-06-06T10:10:00Z">
              <w:r>
                <w:t xml:space="preserve">For the configurations, integrity is verified, and confidentiality has been preserved (for Intellectual</w:t>
              </w:r>
            </w:ins>
            <w:ins w:id="279" w:author="Sebastio, Stefano                           Export License Required - US Collins" w:date="2023-06-06T10:10:00Z">
              <w:r>
                <w:t xml:space="preserve"> Property - IP protection) in the process.</w:t>
              </w:r>
            </w:ins>
            <w:r/>
          </w:p>
        </w:tc>
      </w:tr>
      <w:tr>
        <w:trPr>
          <w:trHeight w:val="77"/>
        </w:trPr>
        <w:tc>
          <w:tcPr>
            <w:tcW w:w="2065" w:type="dxa"/>
            <w:textDirection w:val="lrTb"/>
            <w:noWrap w:val="false"/>
          </w:tcPr>
          <w:p>
            <w:pPr>
              <w:rPr>
                <w:b/>
                <w:bCs/>
              </w:rPr>
            </w:pPr>
            <w:ins w:id="280" w:author="Sebastio, Stefano                           Export License Required - US Collins" w:date="2023-06-06T10:10:00Z">
              <w:r>
                <w:rPr>
                  <w:b/>
                  <w:bCs/>
                </w:rPr>
                <w:t xml:space="preserve">Alternative flow(s) of events (under attack):</w:t>
              </w:r>
            </w:ins>
            <w:r/>
          </w:p>
        </w:tc>
        <w:tc>
          <w:tcPr>
            <w:gridSpan w:val="5"/>
            <w:tcW w:w="7897" w:type="dxa"/>
            <w:textDirection w:val="lrTb"/>
            <w:noWrap w:val="false"/>
          </w:tcPr>
          <w:p>
            <w:ins w:id="281" w:author="Sebastio, Stefano                           Export License Required - US Collins" w:date="2023-06-06T10:10:00Z">
              <w:r>
                <w:t xml:space="preserve">An attacker can inject a malicious payload in place of the intended one, confidential credentials provided to the Central Controller for network access and authentica</w:t>
              </w:r>
            </w:ins>
            <w:ins w:id="282" w:author="Sebastio, Stefano                           Export License Required - US Collins" w:date="2023-06-06T10:10:00Z">
              <w:r>
                <w:t xml:space="preserve">tion can be stolen, IP sensitive data can be leaked by the Airplane Maintainer when retrieving system status, maintenance/reset/cleanup procedures integrity can be compromised, with controls bypass.</w:t>
              </w:r>
            </w:ins>
            <w:r/>
          </w:p>
        </w:tc>
      </w:tr>
    </w:tbl>
    <w:p>
      <w:pPr>
        <w:rPr>
          <w:ins w:id="283" w:author="Sebastio, Stefano                           Export License Required - US Collins" w:date="2023-06-06T10:11:00Z"/>
        </w:rPr>
      </w:pPr>
      <w:r/>
      <w:ins w:id="284" w:author="Sebastio, Stefano                           Export License Required - US Collins" w:date="2023-06-06T10:11:00Z">
        <w:r/>
      </w:ins>
    </w:p>
    <w:p>
      <w:pPr>
        <w:pStyle w:val="413"/>
        <w:rPr>
          <w:lang w:val="en-US"/>
          <w:ins w:id="285" w:author="Sebastio, Stefano                           Export License Required - US Collins" w:date="2023-06-06T10:11:00Z"/>
        </w:rPr>
      </w:pPr>
      <w:ins w:id="286" w:author="Sebastio, Stefano                           Export License Required - US Collins" w:date="2023-06-06T10:11:00Z">
        <w:r>
          <w:rPr>
            <w:lang w:val="en-US"/>
          </w:rPr>
          <w:t xml:space="preserve">Scenario </w:t>
        </w:r>
      </w:ins>
      <w:ins w:id="287" w:author="Sebastio, Stefano                           Export License Required - US Collins" w:date="2023-06-06T10:12:00Z">
        <w:r>
          <w:rPr>
            <w:lang w:val="en-US"/>
          </w:rPr>
          <w:t xml:space="preserve">2</w:t>
        </w:r>
      </w:ins>
      <w:ins w:id="288" w:author="Sebastio, Stefano                           Export License Required - US Collins" w:date="2023-06-06T10:11:00Z">
        <w:r>
          <w:rPr>
            <w:lang w:val="en-US"/>
          </w:rPr>
          <w:t xml:space="preserve"> </w:t>
        </w:r>
      </w:ins>
      <w:ins w:id="289" w:author="Sebastio, Stefano                           Export License Required - US Collins" w:date="2023-06-06T10:11:00Z">
        <w:r>
          <w:rPr>
            <w:lang w:val="en-US"/>
          </w:rPr>
          <w:noBreakHyphen/>
          <w:t xml:space="preserve"> </w:t>
        </w:r>
      </w:ins>
      <w:ins w:id="290" w:author="Sebastio, Stefano                           Export License Required - US Collins" w:date="2023-06-06T10:12:00Z">
        <w:r>
          <w:rPr>
            <w:lang w:val="en-US"/>
          </w:rPr>
          <w:t xml:space="preserve">System operation and monitoring</w:t>
        </w:r>
      </w:ins>
      <w:ins w:id="291" w:author="Sebastio, Stefano                           Export License Required - US Collins" w:date="2023-06-06T10:11:00Z">
        <w:r/>
      </w:ins>
    </w:p>
    <w:tbl>
      <w:tblPr>
        <w:tblStyle w:val="451"/>
        <w:tblW w:w="0" w:type="auto"/>
        <w:tblLayout w:type="fixed"/>
        <w:tblLook w:val="04A0" w:firstRow="1" w:lastRow="0" w:firstColumn="1" w:lastColumn="0" w:noHBand="0" w:noVBand="1"/>
      </w:tblPr>
      <w:tblGrid>
        <w:gridCol w:w="2065"/>
        <w:gridCol w:w="1607"/>
        <w:gridCol w:w="1572"/>
        <w:gridCol w:w="1573"/>
        <w:gridCol w:w="1458"/>
        <w:gridCol w:w="1687"/>
      </w:tblGrid>
      <w:tr>
        <w:trPr/>
        <w:tc>
          <w:tcPr>
            <w:tcW w:w="2065" w:type="dxa"/>
            <w:textDirection w:val="lrTb"/>
            <w:noWrap w:val="false"/>
          </w:tcPr>
          <w:p>
            <w:pPr>
              <w:rPr>
                <w:b/>
                <w:bCs/>
              </w:rPr>
            </w:pPr>
            <w:ins w:id="292" w:author="Sebastio, Stefano                           Export License Required - US Collins" w:date="2023-06-06T10:12:00Z">
              <w:r>
                <w:rPr>
                  <w:b/>
                  <w:bCs/>
                </w:rPr>
                <w:t xml:space="preserve">Scenario ID:</w:t>
              </w:r>
            </w:ins>
            <w:r/>
          </w:p>
        </w:tc>
        <w:tc>
          <w:tcPr>
            <w:gridSpan w:val="5"/>
            <w:tcW w:w="7897" w:type="dxa"/>
            <w:textDirection w:val="lrTb"/>
            <w:noWrap w:val="false"/>
          </w:tcPr>
          <w:p>
            <w:ins w:id="293" w:author="Sebastio, Stefano                           Export License Required - US Collins" w:date="2023-06-06T10:12:00Z">
              <w:r>
                <w:t xml:space="preserve">CCS-Scenario-2</w:t>
              </w:r>
            </w:ins>
            <w:r/>
          </w:p>
        </w:tc>
      </w:tr>
      <w:tr>
        <w:trPr/>
        <w:tc>
          <w:tcPr>
            <w:tcW w:w="2065" w:type="dxa"/>
            <w:textDirection w:val="lrTb"/>
            <w:noWrap w:val="false"/>
          </w:tcPr>
          <w:p>
            <w:pPr>
              <w:rPr>
                <w:b/>
                <w:bCs/>
              </w:rPr>
            </w:pPr>
            <w:ins w:id="294" w:author="Sebastio, Stefano                           Export License Required - US Collins" w:date="2023-06-06T10:12:00Z">
              <w:r>
                <w:rPr>
                  <w:b/>
                  <w:bCs/>
                </w:rPr>
                <w:t xml:space="preserve">Scenario Title:</w:t>
              </w:r>
            </w:ins>
            <w:r/>
          </w:p>
        </w:tc>
        <w:tc>
          <w:tcPr>
            <w:gridSpan w:val="5"/>
            <w:tcW w:w="7897" w:type="dxa"/>
            <w:textDirection w:val="lrTb"/>
            <w:noWrap w:val="false"/>
          </w:tcPr>
          <w:p>
            <w:ins w:id="295" w:author="Sebastio, Stefano                           Export License Required - US Collins" w:date="2023-06-06T10:12:00Z">
              <w:r>
                <w:t xml:space="preserve">Operations and monitoring</w:t>
              </w:r>
            </w:ins>
            <w:r/>
          </w:p>
        </w:tc>
      </w:tr>
      <w:tr>
        <w:trPr/>
        <w:tc>
          <w:tcPr>
            <w:tcW w:w="2065" w:type="dxa"/>
            <w:textDirection w:val="lrTb"/>
            <w:noWrap w:val="false"/>
          </w:tcPr>
          <w:p>
            <w:pPr>
              <w:rPr>
                <w:b/>
                <w:bCs/>
              </w:rPr>
            </w:pPr>
            <w:ins w:id="296" w:author="Sebastio, Stefano                           Export License Required - US Collins" w:date="2023-06-06T10:12:00Z">
              <w:r>
                <w:rPr>
                  <w:b/>
                  <w:bCs/>
                </w:rPr>
                <w:t xml:space="preserve">Goal:</w:t>
              </w:r>
            </w:ins>
            <w:r/>
          </w:p>
        </w:tc>
        <w:tc>
          <w:tcPr>
            <w:gridSpan w:val="5"/>
            <w:tcW w:w="7897" w:type="dxa"/>
            <w:textDirection w:val="lrTb"/>
            <w:noWrap w:val="false"/>
          </w:tcPr>
          <w:p>
            <w:ins w:id="297" w:author="Sebastio, Stefano                           Export License Required - US Collins" w:date="2023-06-06T10:12:00Z">
              <w:r>
                <w:t xml:space="preserve">Periodic collection of data from the airplane operations and data offload/upload to/from the ground stations for performance monitoring, optimization, and PHM operations. Attenda</w:t>
              </w:r>
            </w:ins>
            <w:ins w:id="298" w:author="Sebastio, Stefano                           Export License Required - US Collins" w:date="2023-06-06T10:12:00Z">
              <w:r>
                <w:t xml:space="preserve">nts interact with the cabin system through an HMI, information on the status of the CCS is collected (and stored) in the gateway. Airline, maintainer, and product owner may need to perform a remote connection and reconfigure devices according to CCS status</w:t>
              </w:r>
            </w:ins>
            <w:ins w:id="299" w:author="Sebastio, Stefano                           Export License Required - US Collins" w:date="2023-06-06T10:12:00Z">
              <w:r>
                <w:t xml:space="preserve"> and collected data (a limited set of predefined reconfigurations may be performed on the plane according to the CCS status).</w:t>
              </w:r>
            </w:ins>
            <w:r/>
          </w:p>
        </w:tc>
      </w:tr>
      <w:tr>
        <w:trPr/>
        <w:tc>
          <w:tcPr>
            <w:gridSpan w:val="6"/>
            <w:tcW w:w="9962" w:type="dxa"/>
            <w:textDirection w:val="lrTb"/>
            <w:noWrap w:val="false"/>
          </w:tcPr>
          <w:p>
            <w:ins w:id="300" w:author="Sebastio, Stefano                           Export License Required - US Collins" w:date="2023-06-06T10:12:00Z">
              <w:r>
                <w:drawing>
                  <wp:inline xmlns:wp="http://schemas.openxmlformats.org/drawingml/2006/wordprocessingDrawing" distT="0" distB="0" distL="0" distR="0">
                    <wp:extent cx="6146352" cy="2166552"/>
                    <wp:effectExtent l="0" t="0" r="6984" b="0"/>
                    <wp:docPr id="9" name="Picture 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5" hidden="0"/>
                            <pic:cNvPicPr>
                              <a:picLocks noChangeAspect="1"/>
                            </pic:cNvPicPr>
                          </pic:nvPicPr>
                          <pic:blipFill>
                            <a:blip r:embed="rId33"/>
                            <a:stretch/>
                          </pic:blipFill>
                          <pic:spPr bwMode="auto">
                            <a:xfrm>
                              <a:off x="0" y="0"/>
                              <a:ext cx="6153294" cy="2169002"/>
                            </a:xfrm>
                            <a:prstGeom prst="rect">
                              <a:avLst/>
                            </a:prstGeom>
                          </pic:spPr>
                        </pic:pic>
                      </a:graphicData>
                    </a:graphic>
                  </wp:inline>
                </w:drawing>
              </w:r>
            </w:ins>
            <w:r/>
          </w:p>
        </w:tc>
      </w:tr>
      <w:tr>
        <w:trPr>
          <w:trHeight w:val="224"/>
        </w:trPr>
        <w:tc>
          <w:tcPr>
            <w:tcW w:w="2065" w:type="dxa"/>
            <w:vMerge w:val="restart"/>
            <w:textDirection w:val="lrTb"/>
            <w:noWrap w:val="false"/>
          </w:tcPr>
          <w:p>
            <w:pPr>
              <w:rPr>
                <w:b/>
                <w:bCs/>
              </w:rPr>
            </w:pPr>
            <w:ins w:id="301" w:author="Sebastio, Stefano                           Export License Required - US Collins" w:date="2023-06-06T10:12:00Z">
              <w:r>
                <w:rPr>
                  <w:b/>
                  <w:bCs/>
                </w:rPr>
                <w:t xml:space="preserve">Involved lifecycle stages</w:t>
              </w:r>
            </w:ins>
            <w:r/>
          </w:p>
        </w:tc>
        <w:tc>
          <w:tcPr>
            <w:tcW w:w="1607" w:type="dxa"/>
            <w:vAlign w:val="center"/>
            <w:textDirection w:val="lrTb"/>
            <w:noWrap w:val="false"/>
          </w:tcPr>
          <w:p>
            <w:pPr>
              <w:rPr>
                <w:i/>
                <w:iCs/>
              </w:rPr>
            </w:pPr>
            <w:ins w:id="302" w:author="Sebastio, Stefano                           Export License Required - US Collins" w:date="2023-06-06T10:12:00Z">
              <w:r>
                <w:rPr>
                  <w:i/>
                  <w:iCs/>
                </w:rPr>
                <w:t xml:space="preserve">Bootstrapping</w:t>
              </w:r>
            </w:ins>
            <w:r/>
          </w:p>
        </w:tc>
        <w:tc>
          <w:tcPr>
            <w:tcW w:w="1572" w:type="dxa"/>
            <w:vAlign w:val="center"/>
            <w:textDirection w:val="lrTb"/>
            <w:noWrap w:val="false"/>
          </w:tcPr>
          <w:p>
            <w:pPr>
              <w:rPr>
                <w:i/>
                <w:iCs/>
              </w:rPr>
            </w:pPr>
            <w:ins w:id="303" w:author="Sebastio, Stefano                           Export License Required - US Collins" w:date="2023-06-06T10:12:00Z">
              <w:r>
                <w:rPr>
                  <w:i/>
                  <w:iCs/>
                </w:rPr>
                <w:t xml:space="preserve">Operation</w:t>
              </w:r>
            </w:ins>
            <w:r/>
          </w:p>
        </w:tc>
        <w:tc>
          <w:tcPr>
            <w:tcW w:w="1573" w:type="dxa"/>
            <w:vAlign w:val="center"/>
            <w:textDirection w:val="lrTb"/>
            <w:noWrap w:val="false"/>
          </w:tcPr>
          <w:p>
            <w:pPr>
              <w:rPr>
                <w:i/>
                <w:iCs/>
              </w:rPr>
            </w:pPr>
            <w:ins w:id="304" w:author="Sebastio, Stefano                           Export License Required - US Collins" w:date="2023-06-06T10:12:00Z">
              <w:r>
                <w:rPr>
                  <w:i/>
                  <w:iCs/>
                </w:rPr>
                <w:t xml:space="preserve">Update</w:t>
              </w:r>
            </w:ins>
            <w:r/>
          </w:p>
        </w:tc>
        <w:tc>
          <w:tcPr>
            <w:tcW w:w="1458" w:type="dxa"/>
            <w:vAlign w:val="center"/>
            <w:textDirection w:val="lrTb"/>
            <w:noWrap w:val="false"/>
          </w:tcPr>
          <w:p>
            <w:pPr>
              <w:rPr>
                <w:i/>
                <w:iCs/>
              </w:rPr>
            </w:pPr>
            <w:ins w:id="305" w:author="Sebastio, Stefano                           Export License Required - US Collins" w:date="2023-06-06T10:12:00Z">
              <w:r>
                <w:rPr>
                  <w:i/>
                  <w:iCs/>
                </w:rPr>
                <w:t xml:space="preserve">Repurposing</w:t>
              </w:r>
            </w:ins>
            <w:r/>
          </w:p>
        </w:tc>
        <w:tc>
          <w:tcPr>
            <w:tcW w:w="1687" w:type="dxa"/>
            <w:vAlign w:val="center"/>
            <w:textDirection w:val="lrTb"/>
            <w:noWrap w:val="false"/>
          </w:tcPr>
          <w:p>
            <w:pPr>
              <w:rPr>
                <w:i/>
                <w:iCs/>
              </w:rPr>
            </w:pPr>
            <w:ins w:id="306" w:author="Sebastio, Stefano                           Export License Required - US Collins" w:date="2023-06-06T10:12:00Z">
              <w:r>
                <w:rPr>
                  <w:i/>
                  <w:iCs/>
                </w:rPr>
                <w:t xml:space="preserve">Decommissioning</w:t>
              </w:r>
            </w:ins>
            <w:r/>
          </w:p>
        </w:tc>
      </w:tr>
      <w:tr>
        <w:trPr>
          <w:trHeight w:val="224"/>
        </w:trPr>
        <w:tc>
          <w:tcPr>
            <w:tcW w:w="2065" w:type="dxa"/>
            <w:vMerge w:val="continue"/>
            <w:textDirection w:val="lrTb"/>
            <w:noWrap w:val="false"/>
          </w:tcPr>
          <w:p>
            <w:pPr>
              <w:rPr>
                <w:b/>
                <w:bCs/>
              </w:rPr>
            </w:pPr>
            <w:r>
              <w:rPr>
                <w:b/>
                <w:bCs/>
              </w:rPr>
            </w:r>
            <w:r/>
          </w:p>
        </w:tc>
        <w:tc>
          <w:tcPr>
            <w:tcW w:w="1607" w:type="dxa"/>
            <w:textDirection w:val="lrTb"/>
            <w:noWrap w:val="false"/>
          </w:tcPr>
          <w:p>
            <w:r/>
            <w:r/>
          </w:p>
        </w:tc>
        <w:tc>
          <w:tcPr>
            <w:tcW w:w="1572" w:type="dxa"/>
            <w:textDirection w:val="lrTb"/>
            <w:noWrap w:val="false"/>
          </w:tcPr>
          <w:p>
            <w:pPr>
              <w:jc w:val="center"/>
            </w:pPr>
            <w:ins w:id="307" w:author="Sebastio, Stefano                           Export License Required - US Collins" w:date="2023-06-06T10:12:00Z">
              <w:r>
                <w:t xml:space="preserve">x</w:t>
              </w:r>
            </w:ins>
            <w:r/>
          </w:p>
        </w:tc>
        <w:tc>
          <w:tcPr>
            <w:tcW w:w="1573" w:type="dxa"/>
            <w:textDirection w:val="lrTb"/>
            <w:noWrap w:val="false"/>
          </w:tcPr>
          <w:p>
            <w:pPr>
              <w:jc w:val="center"/>
            </w:pPr>
            <w:ins w:id="308" w:author="Sebastio, Stefano                           Export License Required - US Collins" w:date="2023-06-06T10:12:00Z">
              <w:r>
                <w:t xml:space="preserve">x</w:t>
              </w:r>
            </w:ins>
            <w:r/>
          </w:p>
        </w:tc>
        <w:tc>
          <w:tcPr>
            <w:tcW w:w="1458" w:type="dxa"/>
            <w:textDirection w:val="lrTb"/>
            <w:noWrap w:val="false"/>
          </w:tcPr>
          <w:p>
            <w:r/>
            <w:r/>
          </w:p>
        </w:tc>
        <w:tc>
          <w:tcPr>
            <w:tcW w:w="1687" w:type="dxa"/>
            <w:textDirection w:val="lrTb"/>
            <w:noWrap w:val="false"/>
          </w:tcPr>
          <w:p>
            <w:r/>
            <w:r/>
          </w:p>
        </w:tc>
      </w:tr>
      <w:tr>
        <w:trPr>
          <w:trHeight w:val="109"/>
        </w:trPr>
        <w:tc>
          <w:tcPr>
            <w:tcW w:w="2065" w:type="dxa"/>
            <w:vMerge w:val="restart"/>
            <w:textDirection w:val="lrTb"/>
            <w:noWrap w:val="false"/>
          </w:tcPr>
          <w:p>
            <w:pPr>
              <w:rPr>
                <w:b/>
                <w:bCs/>
              </w:rPr>
            </w:pPr>
            <w:ins w:id="309" w:author="Sebastio, Stefano                           Export License Required - US Collins" w:date="2023-06-06T10:12:00Z">
              <w:r>
                <w:rPr>
                  <w:b/>
                  <w:bCs/>
                </w:rPr>
                <w:t xml:space="preserve">Actors:</w:t>
              </w:r>
            </w:ins>
            <w:r/>
          </w:p>
        </w:tc>
        <w:tc>
          <w:tcPr>
            <w:tcW w:w="1607" w:type="dxa"/>
            <w:textDirection w:val="lrTb"/>
            <w:noWrap w:val="false"/>
          </w:tcPr>
          <w:p>
            <w:ins w:id="310" w:author="Sebastio, Stefano                           Export License Required - US Collins" w:date="2023-06-06T10:12:00Z">
              <w:r>
                <w:t xml:space="preserve">Airline</w:t>
              </w:r>
            </w:ins>
            <w:r/>
          </w:p>
        </w:tc>
        <w:tc>
          <w:tcPr>
            <w:tcW w:w="1572" w:type="dxa"/>
            <w:textDirection w:val="lrTb"/>
            <w:noWrap w:val="false"/>
          </w:tcPr>
          <w:p>
            <w:ins w:id="311" w:author="Sebastio, Stefano                           Export License Required - US Collins" w:date="2023-06-06T10:12:00Z">
              <w:r>
                <w:t xml:space="preserve">Airplane maintainer</w:t>
              </w:r>
            </w:ins>
            <w:r/>
          </w:p>
        </w:tc>
        <w:tc>
          <w:tcPr>
            <w:tcW w:w="1573" w:type="dxa"/>
            <w:textDirection w:val="lrTb"/>
            <w:noWrap w:val="false"/>
          </w:tcPr>
          <w:p>
            <w:ins w:id="312" w:author="Sebastio, Stefano                           Export License Required - US Collins" w:date="2023-06-06T10:12:00Z">
              <w:r>
                <w:t xml:space="preserve">Product owner</w:t>
              </w:r>
            </w:ins>
            <w:r/>
          </w:p>
        </w:tc>
        <w:tc>
          <w:tcPr>
            <w:tcW w:w="1458" w:type="dxa"/>
            <w:textDirection w:val="lrTb"/>
            <w:noWrap w:val="false"/>
          </w:tcPr>
          <w:p>
            <w:ins w:id="313" w:author="Sebastio, Stefano                           Export License Required - US Collins" w:date="2023-06-06T10:12:00Z">
              <w:r>
                <w:t xml:space="preserve">Maintenance operator</w:t>
              </w:r>
            </w:ins>
            <w:r/>
          </w:p>
        </w:tc>
        <w:tc>
          <w:tcPr>
            <w:tcW w:w="1687" w:type="dxa"/>
            <w:textDirection w:val="lrTb"/>
            <w:noWrap w:val="false"/>
          </w:tcPr>
          <w:p>
            <w:ins w:id="314" w:author="Sebastio, Stefano                           Export License Required - US Collins" w:date="2023-06-06T10:12:00Z">
              <w:r>
                <w:t xml:space="preserve">Passenger, attendant, pilot</w:t>
              </w:r>
            </w:ins>
            <w:r/>
          </w:p>
        </w:tc>
      </w:tr>
      <w:tr>
        <w:trPr>
          <w:trHeight w:val="108"/>
        </w:trPr>
        <w:tc>
          <w:tcPr>
            <w:tcW w:w="2065" w:type="dxa"/>
            <w:vMerge w:val="continue"/>
            <w:textDirection w:val="lrTb"/>
            <w:noWrap w:val="false"/>
          </w:tcPr>
          <w:p>
            <w:pPr>
              <w:rPr>
                <w:b/>
                <w:bCs/>
              </w:rPr>
            </w:pPr>
            <w:r>
              <w:rPr>
                <w:b/>
                <w:bCs/>
              </w:rPr>
            </w:r>
            <w:r/>
          </w:p>
        </w:tc>
        <w:tc>
          <w:tcPr>
            <w:tcW w:w="1607" w:type="dxa"/>
            <w:textDirection w:val="lrTb"/>
            <w:noWrap w:val="false"/>
          </w:tcPr>
          <w:p>
            <w:pPr>
              <w:jc w:val="center"/>
            </w:pPr>
            <w:ins w:id="315" w:author="Sebastio, Stefano                           Export License Required - US Collins" w:date="2023-06-06T10:12:00Z">
              <w:r>
                <w:t xml:space="preserve">x</w:t>
              </w:r>
            </w:ins>
            <w:r/>
          </w:p>
        </w:tc>
        <w:tc>
          <w:tcPr>
            <w:tcW w:w="1572" w:type="dxa"/>
            <w:textDirection w:val="lrTb"/>
            <w:noWrap w:val="false"/>
          </w:tcPr>
          <w:p>
            <w:pPr>
              <w:jc w:val="center"/>
            </w:pPr>
            <w:ins w:id="316" w:author="Sebastio, Stefano                           Export License Required - US Collins" w:date="2023-06-06T10:12:00Z">
              <w:r>
                <w:t xml:space="preserve">x</w:t>
              </w:r>
            </w:ins>
            <w:r/>
          </w:p>
        </w:tc>
        <w:tc>
          <w:tcPr>
            <w:tcW w:w="1573" w:type="dxa"/>
            <w:textDirection w:val="lrTb"/>
            <w:noWrap w:val="false"/>
          </w:tcPr>
          <w:p>
            <w:pPr>
              <w:jc w:val="center"/>
            </w:pPr>
            <w:ins w:id="317" w:author="Sebastio, Stefano                           Export License Required - US Collins" w:date="2023-06-06T10:12:00Z">
              <w:r>
                <w:t xml:space="preserve">x</w:t>
              </w:r>
            </w:ins>
            <w:r/>
          </w:p>
        </w:tc>
        <w:tc>
          <w:tcPr>
            <w:tcW w:w="1458" w:type="dxa"/>
            <w:textDirection w:val="lrTb"/>
            <w:noWrap w:val="false"/>
          </w:tcPr>
          <w:p>
            <w:pPr>
              <w:jc w:val="center"/>
            </w:pPr>
            <w:r/>
            <w:r/>
          </w:p>
        </w:tc>
        <w:tc>
          <w:tcPr>
            <w:tcW w:w="1687" w:type="dxa"/>
            <w:textDirection w:val="lrTb"/>
            <w:noWrap w:val="false"/>
          </w:tcPr>
          <w:p>
            <w:pPr>
              <w:jc w:val="center"/>
            </w:pPr>
            <w:ins w:id="318" w:author="Sebastio, Stefano                           Export License Required - US Collins" w:date="2023-06-06T10:12:00Z">
              <w:r>
                <w:t xml:space="preserve">x</w:t>
              </w:r>
            </w:ins>
            <w:r/>
          </w:p>
        </w:tc>
      </w:tr>
      <w:tr>
        <w:trPr>
          <w:trHeight w:val="77"/>
        </w:trPr>
        <w:tc>
          <w:tcPr>
            <w:tcW w:w="2065" w:type="dxa"/>
            <w:textDirection w:val="lrTb"/>
            <w:noWrap w:val="false"/>
          </w:tcPr>
          <w:p>
            <w:pPr>
              <w:rPr>
                <w:b/>
                <w:bCs/>
              </w:rPr>
            </w:pPr>
            <w:ins w:id="319" w:author="Sebastio, Stefano                           Export License Required - US Collins" w:date="2023-06-06T10:12:00Z">
              <w:r>
                <w:rPr>
                  <w:b/>
                  <w:bCs/>
                </w:rPr>
                <w:t xml:space="preserve">Pre-condition(s):</w:t>
              </w:r>
            </w:ins>
            <w:r/>
          </w:p>
        </w:tc>
        <w:tc>
          <w:tcPr>
            <w:gridSpan w:val="5"/>
            <w:tcW w:w="7897" w:type="dxa"/>
            <w:textDirection w:val="lrTb"/>
            <w:noWrap w:val="false"/>
          </w:tcPr>
          <w:p>
            <w:pPr>
              <w:pStyle w:val="458"/>
              <w:numPr>
                <w:ilvl w:val="0"/>
                <w:numId w:val="261"/>
              </w:numPr>
              <w:rPr>
                <w:ins w:id="320" w:author="Sebastio, Stefano                           Export License Required - US Collins" w:date="2023-06-06T10:12:00Z"/>
              </w:rPr>
            </w:pPr>
            <w:ins w:id="321" w:author="Sebastio, Stefano                           Export License Required - US Collins" w:date="2023-06-06T10:12:00Z">
              <w:r>
                <w:t xml:space="preserve">Maintainers have an established remote secure connection with the aircraft (either wireless or wired) through the airport </w:t>
              </w:r>
            </w:ins>
            <w:ins w:id="322" w:author="Sebastio, Stefano                           Export License Required - US Collins" w:date="2023-06-06T10:12:00Z">
              <w:r>
                <w:t xml:space="preserve">infrastructure.</w:t>
              </w:r>
            </w:ins>
            <w:ins w:id="323" w:author="Sebastio, Stefano                           Export License Required - US Collins" w:date="2023-06-06T10:12:00Z">
              <w:r/>
            </w:ins>
          </w:p>
          <w:p>
            <w:pPr>
              <w:pStyle w:val="458"/>
              <w:numPr>
                <w:ilvl w:val="0"/>
                <w:numId w:val="261"/>
              </w:numPr>
              <w:rPr>
                <w:ins w:id="324" w:author="Sebastio, Stefano                           Export License Required - US Collins" w:date="2023-06-06T10:12:00Z"/>
              </w:rPr>
            </w:pPr>
            <w:ins w:id="325" w:author="Sebastio, Stefano                           Export License Required - US Collins" w:date="2023-06-06T10:12:00Z">
              <w:r>
                <w:t xml:space="preserve">Passengers, attendant and pilot can interact through HMI (or will have to connect through portable devices via Wi-Fi for electronic cabin flight bag or bring your own device functionalities for enhanced passenger experience).</w:t>
              </w:r>
            </w:ins>
            <w:ins w:id="326" w:author="Sebastio, Stefano                           Export License Required - US Collins" w:date="2023-06-06T10:12:00Z">
              <w:r/>
            </w:ins>
          </w:p>
          <w:p>
            <w:pPr>
              <w:pStyle w:val="458"/>
              <w:numPr>
                <w:ilvl w:val="0"/>
                <w:numId w:val="261"/>
              </w:numPr>
              <w:rPr>
                <w:ins w:id="327" w:author="Sebastio, Stefano                           Export License Required - US Collins" w:date="2023-06-06T10:12:00Z"/>
              </w:rPr>
            </w:pPr>
            <w:ins w:id="328" w:author="Sebastio, Stefano                           Export License Required - US Collins" w:date="2023-06-06T10:12:00Z">
              <w:r>
                <w:t xml:space="preserve">IoT devices ar</w:t>
              </w:r>
            </w:ins>
            <w:ins w:id="329" w:author="Sebastio, Stefano                           Export License Required - US Collins" w:date="2023-06-06T10:12:00Z">
              <w:r>
                <w:t xml:space="preserve">e equipped with sensors to collect and store data that are then forwarded to their root controller.</w:t>
              </w:r>
            </w:ins>
            <w:ins w:id="330" w:author="Sebastio, Stefano                           Export License Required - US Collins" w:date="2023-06-06T10:12:00Z">
              <w:r/>
            </w:ins>
          </w:p>
          <w:p>
            <w:pPr>
              <w:pStyle w:val="458"/>
              <w:numPr>
                <w:ilvl w:val="0"/>
                <w:numId w:val="261"/>
              </w:numPr>
              <w:rPr>
                <w:ins w:id="331" w:author="Sebastio, Stefano                           Export License Required - US Collins" w:date="2023-06-06T10:12:00Z"/>
              </w:rPr>
            </w:pPr>
            <w:ins w:id="332" w:author="Sebastio, Stefano                           Export License Required - US Collins" w:date="2023-06-06T10:12:00Z">
              <w:r>
                <w:t xml:space="preserve">Devices can securely store and transmit the collected data.</w:t>
              </w:r>
            </w:ins>
            <w:ins w:id="333" w:author="Sebastio, Stefano                           Export License Required - US Collins" w:date="2023-06-06T10:12:00Z">
              <w:r/>
            </w:ins>
          </w:p>
          <w:p>
            <w:pPr>
              <w:pStyle w:val="458"/>
              <w:numPr>
                <w:ilvl w:val="0"/>
                <w:numId w:val="261"/>
              </w:numPr>
            </w:pPr>
            <w:ins w:id="334" w:author="Sebastio, Stefano                           Export License Required - US Collins" w:date="2023-06-06T10:12:00Z">
              <w:r>
                <w:t xml:space="preserve">Device bootstrapping, enrollment, configuration, provisioning are completed for all the devices </w:t>
              </w:r>
            </w:ins>
            <w:ins w:id="335" w:author="Sebastio, Stefano                           Export License Required - US Collins" w:date="2023-06-06T10:12:00Z">
              <w:r>
                <w:t xml:space="preserve">statically part of the network.</w:t>
              </w:r>
            </w:ins>
            <w:r/>
          </w:p>
        </w:tc>
      </w:tr>
      <w:tr>
        <w:trPr>
          <w:trHeight w:val="77"/>
        </w:trPr>
        <w:tc>
          <w:tcPr>
            <w:tcW w:w="2065" w:type="dxa"/>
            <w:textDirection w:val="lrTb"/>
            <w:noWrap w:val="false"/>
          </w:tcPr>
          <w:p>
            <w:pPr>
              <w:rPr>
                <w:b/>
                <w:bCs/>
              </w:rPr>
            </w:pPr>
            <w:ins w:id="336" w:author="Sebastio, Stefano                           Export License Required - US Collins" w:date="2023-06-06T10:12:00Z">
              <w:r>
                <w:rPr>
                  <w:b/>
                  <w:bCs/>
                </w:rPr>
                <w:t xml:space="preserve">Normal flow of events:</w:t>
              </w:r>
            </w:ins>
            <w:r/>
          </w:p>
        </w:tc>
        <w:tc>
          <w:tcPr>
            <w:gridSpan w:val="5"/>
            <w:tcW w:w="7897" w:type="dxa"/>
            <w:textDirection w:val="lrTb"/>
            <w:noWrap w:val="false"/>
          </w:tcPr>
          <w:p>
            <w:pPr>
              <w:rPr>
                <w:ins w:id="337" w:author="Sebastio, Stefano                           Export License Required - US Collins" w:date="2023-06-06T10:12:00Z"/>
              </w:rPr>
            </w:pPr>
            <w:ins w:id="338" w:author="Sebastio, Stefano                           Export License Required - US Collins" w:date="2023-06-06T10:12:00Z">
              <w:r>
                <w:t xml:space="preserve">Swimlane (flow chart and actors):</w:t>
              </w:r>
            </w:ins>
            <w:ins w:id="339" w:author="Sebastio, Stefano                           Export License Required - US Collins" w:date="2023-06-06T10:12:00Z">
              <w:r/>
            </w:ins>
          </w:p>
          <w:p>
            <w:pPr>
              <w:pStyle w:val="458"/>
              <w:numPr>
                <w:ilvl w:val="0"/>
                <w:numId w:val="86"/>
              </w:numPr>
              <w:rPr>
                <w:ins w:id="340" w:author="Sebastio, Stefano                           Export License Required - US Collins" w:date="2023-06-06T10:12:00Z"/>
              </w:rPr>
            </w:pPr>
            <w:ins w:id="341" w:author="Sebastio, Stefano                           Export License Required - US Collins" w:date="2023-06-06T10:12:00Z">
              <w:r>
                <w:t xml:space="preserve">During airplane operations, the IoT devices on the plane collect information.</w:t>
              </w:r>
            </w:ins>
            <w:ins w:id="342" w:author="Sebastio, Stefano                           Export License Required - US Collins" w:date="2023-06-06T10:12:00Z">
              <w:r/>
            </w:ins>
          </w:p>
          <w:p>
            <w:pPr>
              <w:pStyle w:val="458"/>
              <w:numPr>
                <w:ilvl w:val="0"/>
                <w:numId w:val="86"/>
              </w:numPr>
              <w:rPr>
                <w:ins w:id="343" w:author="Sebastio, Stefano                           Export License Required - US Collins" w:date="2023-06-06T10:12:00Z"/>
              </w:rPr>
            </w:pPr>
            <w:ins w:id="344" w:author="Sebastio, Stefano                           Export License Required - US Collins" w:date="2023-06-06T10:12:00Z">
              <w:r>
                <w:t xml:space="preserve">Data are securely stored. [sec storage: C]</w:t>
              </w:r>
            </w:ins>
            <w:ins w:id="345" w:author="Sebastio, Stefano                           Export License Required - US Collins" w:date="2023-06-06T10:12:00Z">
              <w:r/>
            </w:ins>
          </w:p>
          <w:p>
            <w:pPr>
              <w:pStyle w:val="458"/>
              <w:numPr>
                <w:ilvl w:val="0"/>
                <w:numId w:val="86"/>
              </w:numPr>
              <w:rPr>
                <w:ins w:id="346" w:author="Sebastio, Stefano                           Export License Required - US Collins" w:date="2023-06-06T10:12:00Z"/>
              </w:rPr>
            </w:pPr>
            <w:ins w:id="347" w:author="Sebastio, Stefano                           Export License Required - US Collins" w:date="2023-06-06T10:12:00Z">
              <w:r>
                <w:t xml:space="preserve">Local computations over critical &amp; </w:t>
              </w:r>
            </w:ins>
            <w:ins w:id="348" w:author="Sebastio, Stefano                           Export License Required - US Collins" w:date="2023-06-06T10:12:00Z">
              <w:r>
                <w:t xml:space="preserve">non-critical data are executed (in separate environments) to re-configure the airplane/flight. [</w:t>
              </w:r>
            </w:ins>
            <w:ins w:id="349" w:author="Sebastio, Stefano                           Export License Required - US Collins" w:date="2023-06-06T10:12:00Z">
              <w:r>
                <w:rPr>
                  <w:u w:val="single"/>
                </w:rPr>
                <w:t xml:space="preserve">lifecycle-Operation phase</w:t>
              </w:r>
            </w:ins>
            <w:ins w:id="350" w:author="Sebastio, Stefano                           Export License Required - US Collins" w:date="2023-06-06T10:12:00Z">
              <w:r>
                <w:t xml:space="preserve">: A, isolation &amp; sec policies, monitoring: C, behaviors &amp; runtime integrity: E/F] </w:t>
              </w:r>
            </w:ins>
            <w:ins w:id="351" w:author="Sebastio, Stefano                           Export License Required - US Collins" w:date="2023-06-06T10:12:00Z">
              <w:r/>
            </w:ins>
          </w:p>
          <w:p>
            <w:pPr>
              <w:pStyle w:val="458"/>
              <w:numPr>
                <w:ilvl w:val="0"/>
                <w:numId w:val="86"/>
              </w:numPr>
              <w:rPr>
                <w:ins w:id="352" w:author="Sebastio, Stefano                           Export License Required - US Collins" w:date="2023-06-06T10:12:00Z"/>
              </w:rPr>
            </w:pPr>
            <w:ins w:id="353" w:author="Sebastio, Stefano                           Export License Required - US Collins" w:date="2023-06-06T10:12:00Z">
              <w:r>
                <w:t xml:space="preserve">Remote entities are authenticated and establish a co</w:t>
              </w:r>
            </w:ins>
            <w:ins w:id="354" w:author="Sebastio, Stefano                           Export License Required - US Collins" w:date="2023-06-06T10:12:00Z">
              <w:r>
                <w:t xml:space="preserve">nnection with the aircraft network through the gateway.</w:t>
              </w:r>
            </w:ins>
            <w:ins w:id="355" w:author="Sebastio, Stefano                           Export License Required - US Collins" w:date="2023-06-06T10:12:00Z">
              <w:r/>
            </w:ins>
          </w:p>
          <w:p>
            <w:pPr>
              <w:pStyle w:val="458"/>
              <w:numPr>
                <w:ilvl w:val="0"/>
                <w:numId w:val="86"/>
              </w:numPr>
              <w:rPr>
                <w:ins w:id="356" w:author="Sebastio, Stefano                           Export License Required - US Collins" w:date="2023-06-06T10:12:00Z"/>
              </w:rPr>
            </w:pPr>
            <w:ins w:id="357" w:author="Sebastio, Stefano                           Export License Required - US Collins" w:date="2023-06-06T10:12:00Z">
              <w:r>
                <w:t xml:space="preserve">Data are downloaded (from plane to ground)</w:t>
              </w:r>
            </w:ins>
            <w:ins w:id="358" w:author="Sebastio, Stefano                           Export License Required - US Collins" w:date="2023-06-06T10:12:00Z">
              <w:r/>
            </w:ins>
          </w:p>
          <w:p>
            <w:pPr>
              <w:pStyle w:val="458"/>
              <w:numPr>
                <w:ilvl w:val="0"/>
                <w:numId w:val="86"/>
              </w:numPr>
              <w:rPr>
                <w:ins w:id="359" w:author="Sebastio, Stefano                           Export License Required - US Collins" w:date="2023-06-06T10:12:00Z"/>
              </w:rPr>
            </w:pPr>
            <w:ins w:id="360" w:author="Sebastio, Stefano                           Export License Required - US Collins" w:date="2023-06-06T10:12:00Z">
              <w:r>
                <w:t xml:space="preserve">In case of an airplane fleet, Collective Analysis is performed. [</w:t>
              </w:r>
            </w:ins>
            <w:ins w:id="361" w:author="Sebastio, Stefano                           Export License Required - US Collins" w:date="2023-06-06T10:12:00Z">
              <w:r>
                <w:rPr>
                  <w:u w:val="single"/>
                </w:rPr>
                <w:t xml:space="preserve">lifecycle-Operation to Update phase</w:t>
              </w:r>
            </w:ins>
            <w:ins w:id="362" w:author="Sebastio, Stefano                           Export License Required - US Collins" w:date="2023-06-06T10:12:00Z">
              <w:r>
                <w:t xml:space="preserve">: A, security evaluation: B, monitoring &amp; attack detectio</w:t>
              </w:r>
            </w:ins>
            <w:ins w:id="363" w:author="Sebastio, Stefano                           Export License Required - US Collins" w:date="2023-06-06T10:12:00Z">
              <w:r>
                <w:t xml:space="preserve">n: F]</w:t>
              </w:r>
            </w:ins>
            <w:ins w:id="364" w:author="Sebastio, Stefano                           Export License Required - US Collins" w:date="2023-06-06T10:12:00Z">
              <w:r/>
            </w:ins>
          </w:p>
          <w:p>
            <w:pPr>
              <w:pStyle w:val="458"/>
              <w:numPr>
                <w:ilvl w:val="0"/>
                <w:numId w:val="86"/>
              </w:numPr>
              <w:rPr>
                <w:ins w:id="365" w:author="Sebastio, Stefano                           Export License Required - US Collins" w:date="2023-06-06T10:12:00Z"/>
              </w:rPr>
            </w:pPr>
            <w:ins w:id="366" w:author="Sebastio, Stefano                           Export License Required - US Collins" w:date="2023-06-06T10:12:00Z">
              <w:r>
                <w:t xml:space="preserve">Upload new data and configurations (from ground to plane). [</w:t>
              </w:r>
            </w:ins>
            <w:ins w:id="367" w:author="Sebastio, Stefano                           Export License Required - US Collins" w:date="2023-06-06T10:12:00Z">
              <w:r>
                <w:rPr>
                  <w:u w:val="single"/>
                </w:rPr>
                <w:t xml:space="preserve">lifecycle-Update</w:t>
              </w:r>
            </w:ins>
            <w:ins w:id="368" w:author="Sebastio, Stefano                           Export License Required - US Collins" w:date="2023-06-06T10:12:00Z">
              <w:r>
                <w:t xml:space="preserve">: A, threat &amp; extended MUD: E, info sharing: G]</w:t>
              </w:r>
            </w:ins>
            <w:ins w:id="369" w:author="Sebastio, Stefano                           Export License Required - US Collins" w:date="2023-06-06T10:12:00Z">
              <w:r/>
            </w:ins>
          </w:p>
          <w:p>
            <w:pPr>
              <w:pStyle w:val="458"/>
              <w:numPr>
                <w:ilvl w:val="0"/>
                <w:numId w:val="86"/>
              </w:numPr>
              <w:rPr>
                <w:ins w:id="370" w:author="Sebastio, Stefano                           Export License Required - US Collins" w:date="2023-06-06T10:12:00Z"/>
              </w:rPr>
            </w:pPr>
            <w:ins w:id="371" w:author="Sebastio, Stefano                           Export License Required - US Collins" w:date="2023-06-06T10:12:00Z">
              <w:r>
                <w:t xml:space="preserve">Data authenticity and integrity are verified before updating the configuration on the plane. [upgrading &amp; inventorying: G]</w:t>
              </w:r>
            </w:ins>
            <w:ins w:id="372" w:author="Sebastio, Stefano                           Export License Required - US Collins" w:date="2023-06-06T10:12:00Z">
              <w:r/>
            </w:ins>
          </w:p>
          <w:p>
            <w:ins w:id="373" w:author="Sebastio, Stefano                           Export License Required - US Collins" w:date="2023-06-06T10:12:00Z">
              <w:r>
                <w:t xml:space="preserve">Ale</w:t>
              </w:r>
            </w:ins>
            <w:ins w:id="374" w:author="Sebastio, Stefano                           Export License Required - US Collins" w:date="2023-06-06T10:12:00Z">
              <w:r>
                <w:t xml:space="preserve">rt signs are placed in the flows to indicate steps where potential attacks may happen.</w:t>
              </w:r>
            </w:ins>
            <w:r/>
          </w:p>
        </w:tc>
      </w:tr>
      <w:tr>
        <w:trPr>
          <w:trHeight w:val="77"/>
        </w:trPr>
        <w:tc>
          <w:tcPr>
            <w:gridSpan w:val="6"/>
            <w:tcW w:w="9962" w:type="dxa"/>
            <w:textDirection w:val="lrTb"/>
            <w:noWrap w:val="false"/>
          </w:tcPr>
          <w:p>
            <w:pPr>
              <w:pStyle w:val="458"/>
              <w:numPr>
                <w:ilvl w:val="0"/>
                <w:numId w:val="261"/>
              </w:numPr>
              <w:rPr>
                <w:i/>
                <w:iCs/>
                <w:ins w:id="375" w:author="Sebastio, Stefano                           Export License Required - US Collins" w:date="2023-06-06T10:12:00Z"/>
              </w:rPr>
            </w:pPr>
            <w:ins w:id="376" w:author="Sebastio, Stefano                           Export License Required - US Collins" w:date="2023-06-06T10:12:00Z">
              <w:r>
                <w:t xml:space="preserve">Data collection and local reconfiguration: </w:t>
              </w:r>
            </w:ins>
            <w:ins w:id="377" w:author="Sebastio, Stefano                           Export License Required - US Collins" w:date="2023-06-06T10:12:00Z">
              <w:r>
                <w:rPr>
                  <w:i/>
                  <w:iCs/>
                </w:rPr>
                <w:t xml:space="preserve">it is worth to note here that, for certification purposes, all the reconfigurations performed during the flight operations mu</w:t>
              </w:r>
            </w:ins>
            <w:ins w:id="378" w:author="Sebastio, Stefano                           Export License Required - US Collins" w:date="2023-06-06T10:12:00Z">
              <w:r>
                <w:rPr>
                  <w:i/>
                  <w:iCs/>
                </w:rPr>
                <w:t xml:space="preserve">st be predefined at design time. In case of detected anomalies or intrusions, the systems can transition to a “fail safe” mode (e.g., isolate a device, sub-net).</w:t>
              </w:r>
            </w:ins>
            <w:ins w:id="379" w:author="Sebastio, Stefano                           Export License Required - US Collins" w:date="2023-06-06T10:12:00Z">
              <w:r/>
            </w:ins>
          </w:p>
          <w:p>
            <w:ins w:id="380" w:author="Sebastio, Stefano                           Export License Required - US Collins" w:date="2023-06-06T10:12:00Z">
              <w:r>
                <w:drawing>
                  <wp:inline xmlns:wp="http://schemas.openxmlformats.org/drawingml/2006/wordprocessingDrawing" distT="0" distB="0" distL="0" distR="0">
                    <wp:extent cx="6223284" cy="2743200"/>
                    <wp:effectExtent l="0" t="0" r="0" b="0"/>
                    <wp:docPr id="10" name="Picture 1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5" hidden="0"/>
                            <pic:cNvPicPr>
                              <a:picLocks noChangeAspect="1"/>
                            </pic:cNvPicPr>
                          </pic:nvPicPr>
                          <pic:blipFill>
                            <a:blip r:embed="rId34"/>
                            <a:srcRect l="-16" t="0" r="16" b="21682"/>
                            <a:stretch/>
                          </pic:blipFill>
                          <pic:spPr bwMode="auto">
                            <a:xfrm>
                              <a:off x="0" y="0"/>
                              <a:ext cx="6224698" cy="2743823"/>
                            </a:xfrm>
                            <a:prstGeom prst="rect">
                              <a:avLst/>
                            </a:prstGeom>
                            <a:ln>
                              <a:noFill/>
                            </a:ln>
                          </pic:spPr>
                        </pic:pic>
                      </a:graphicData>
                    </a:graphic>
                  </wp:inline>
                </w:drawing>
              </w:r>
            </w:ins>
            <w:r/>
          </w:p>
        </w:tc>
      </w:tr>
      <w:tr>
        <w:trPr>
          <w:trHeight w:val="77"/>
        </w:trPr>
        <w:tc>
          <w:tcPr>
            <w:gridSpan w:val="6"/>
            <w:tcW w:w="9962" w:type="dxa"/>
            <w:textDirection w:val="lrTb"/>
            <w:noWrap w:val="false"/>
          </w:tcPr>
          <w:p>
            <w:pPr>
              <w:pStyle w:val="458"/>
              <w:numPr>
                <w:ilvl w:val="0"/>
                <w:numId w:val="261"/>
              </w:numPr>
              <w:rPr>
                <w:i/>
                <w:iCs/>
                <w:ins w:id="381" w:author="Sebastio, Stefano                           Export License Required - US Collins" w:date="2023-06-06T10:12:00Z"/>
              </w:rPr>
            </w:pPr>
            <w:ins w:id="382" w:author="Sebastio, Stefano                           Export License Required - US Collins" w:date="2023-06-06T10:12:00Z">
              <w:r>
                <w:t xml:space="preserve">Data unload and remote analysis:</w:t>
              </w:r>
            </w:ins>
            <w:ins w:id="383" w:author="Sebastio, Stefano                           Export License Required - US Collins" w:date="2023-06-06T10:12:00Z">
              <w:r>
                <w:rPr>
                  <w:i/>
                  <w:iCs/>
                </w:rPr>
                <w:t xml:space="preserve"> it should be noted that the format for the exchange of air</w:t>
              </w:r>
            </w:ins>
            <w:ins w:id="384" w:author="Sebastio, Stefano                           Export License Required - US Collins" w:date="2023-06-06T10:12:00Z">
              <w:r>
                <w:rPr>
                  <w:i/>
                  <w:iCs/>
                </w:rPr>
                <w:t xml:space="preserve">craft software and digial contents between businesses (airline, maintainer, product owner) is compliant with the ARINC 827 data load standard.</w:t>
              </w:r>
            </w:ins>
            <w:ins w:id="385" w:author="Sebastio, Stefano                           Export License Required - US Collins" w:date="2023-06-06T10:12:00Z">
              <w:r/>
            </w:ins>
          </w:p>
          <w:p>
            <w:ins w:id="386" w:author="Sebastio, Stefano                           Export License Required - US Collins" w:date="2023-06-06T10:12:00Z">
              <w:r>
                <w:drawing>
                  <wp:inline xmlns:wp="http://schemas.openxmlformats.org/drawingml/2006/wordprocessingDrawing" distT="0" distB="0" distL="0" distR="0">
                    <wp:extent cx="6347547" cy="2371059"/>
                    <wp:effectExtent l="0" t="0" r="0" b="0"/>
                    <wp:docPr id="11" name="Picture 23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4" hidden="0"/>
                            <pic:cNvPicPr>
                              <a:picLocks noChangeAspect="1"/>
                            </pic:cNvPicPr>
                          </pic:nvPicPr>
                          <pic:blipFill>
                            <a:blip r:embed="rId35"/>
                            <a:srcRect l="0" t="7039" r="0" b="32583"/>
                            <a:stretch/>
                          </pic:blipFill>
                          <pic:spPr bwMode="auto">
                            <a:xfrm>
                              <a:off x="0" y="0"/>
                              <a:ext cx="6371545" cy="2380022"/>
                            </a:xfrm>
                            <a:prstGeom prst="rect">
                              <a:avLst/>
                            </a:prstGeom>
                            <a:noFill/>
                            <a:ln>
                              <a:noFill/>
                            </a:ln>
                          </pic:spPr>
                        </pic:pic>
                      </a:graphicData>
                    </a:graphic>
                  </wp:inline>
                </w:drawing>
              </w:r>
            </w:ins>
            <w:r/>
          </w:p>
        </w:tc>
      </w:tr>
      <w:tr>
        <w:trPr>
          <w:trHeight w:val="77"/>
        </w:trPr>
        <w:tc>
          <w:tcPr>
            <w:gridSpan w:val="6"/>
            <w:tcW w:w="9962" w:type="dxa"/>
            <w:textDirection w:val="lrTb"/>
            <w:noWrap w:val="false"/>
          </w:tcPr>
          <w:p>
            <w:pPr>
              <w:pStyle w:val="458"/>
              <w:numPr>
                <w:ilvl w:val="0"/>
                <w:numId w:val="261"/>
              </w:numPr>
              <w:rPr>
                <w:ins w:id="387" w:author="Sebastio, Stefano                           Export License Required - US Collins" w:date="2023-06-06T10:12:00Z"/>
              </w:rPr>
            </w:pPr>
            <w:ins w:id="388" w:author="Sebastio, Stefano                           Export License Required - US Collins" w:date="2023-06-06T10:12:00Z">
              <w:r>
                <w:t xml:space="preserve">Data load from remote reconfig</w:t>
              </w:r>
            </w:ins>
            <w:ins w:id="389" w:author="Sebastio, Stefano                           Export License Required - US Collins" w:date="2023-06-06T10:12:00Z">
              <w:r/>
            </w:ins>
          </w:p>
          <w:p>
            <w:ins w:id="390" w:author="Sebastio, Stefano                           Export License Required - US Collins" w:date="2023-06-06T10:12:00Z">
              <w:r>
                <w:drawing>
                  <wp:inline xmlns:wp="http://schemas.openxmlformats.org/drawingml/2006/wordprocessingDrawing" distT="0" distB="0" distL="0" distR="0">
                    <wp:extent cx="6378849" cy="2242260"/>
                    <wp:effectExtent l="0" t="0" r="0" b="5715"/>
                    <wp:docPr id="12" name="Picture 24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248" hidden="0"/>
                            <pic:cNvPicPr>
                              <a:picLocks noChangeAspect="1"/>
                            </pic:cNvPicPr>
                          </pic:nvPicPr>
                          <pic:blipFill>
                            <a:blip r:embed="rId36"/>
                            <a:srcRect l="-35" t="1351" r="34" b="38343"/>
                            <a:stretch/>
                          </pic:blipFill>
                          <pic:spPr bwMode="auto">
                            <a:xfrm>
                              <a:off x="0" y="0"/>
                              <a:ext cx="6381122" cy="2243065"/>
                            </a:xfrm>
                            <a:prstGeom prst="rect">
                              <a:avLst/>
                            </a:prstGeom>
                            <a:ln>
                              <a:noFill/>
                            </a:ln>
                          </pic:spPr>
                        </pic:pic>
                      </a:graphicData>
                    </a:graphic>
                  </wp:inline>
                </w:drawing>
              </w:r>
            </w:ins>
            <w:r/>
          </w:p>
        </w:tc>
      </w:tr>
      <w:tr>
        <w:trPr>
          <w:trHeight w:val="77"/>
        </w:trPr>
        <w:tc>
          <w:tcPr>
            <w:tcW w:w="2065" w:type="dxa"/>
            <w:textDirection w:val="lrTb"/>
            <w:noWrap w:val="false"/>
          </w:tcPr>
          <w:p>
            <w:pPr>
              <w:rPr>
                <w:b/>
                <w:bCs/>
              </w:rPr>
            </w:pPr>
            <w:ins w:id="391" w:author="Sebastio, Stefano                           Export License Required - US Collins" w:date="2023-06-06T10:12:00Z">
              <w:r>
                <w:rPr>
                  <w:b/>
                  <w:bCs/>
                </w:rPr>
                <w:t xml:space="preserve">Post-condition:</w:t>
              </w:r>
            </w:ins>
            <w:r/>
          </w:p>
        </w:tc>
        <w:tc>
          <w:tcPr>
            <w:gridSpan w:val="5"/>
            <w:tcW w:w="7897" w:type="dxa"/>
            <w:textDirection w:val="lrTb"/>
            <w:noWrap w:val="false"/>
          </w:tcPr>
          <w:p>
            <w:pPr>
              <w:pStyle w:val="458"/>
              <w:numPr>
                <w:ilvl w:val="0"/>
                <w:numId w:val="197"/>
              </w:numPr>
              <w:rPr>
                <w:ins w:id="392" w:author="Sebastio, Stefano                           Export License Required - US Collins" w:date="2023-06-06T10:12:00Z"/>
              </w:rPr>
            </w:pPr>
            <w:ins w:id="393" w:author="Sebastio, Stefano                           Export License Required - US Collins" w:date="2023-06-06T10:12:00Z">
              <w:r>
                <w:t xml:space="preserve">A new configuration, computed either locally or </w:t>
              </w:r>
            </w:ins>
            <w:ins w:id="394" w:author="Sebastio, Stefano                           Export License Required - US Collins" w:date="2023-06-06T10:12:00Z">
              <w:r>
                <w:t xml:space="preserve">through the remote connection with the operations center, is available.</w:t>
              </w:r>
            </w:ins>
            <w:ins w:id="395" w:author="Sebastio, Stefano                           Export License Required - US Collins" w:date="2023-06-06T10:12:00Z">
              <w:r/>
            </w:ins>
          </w:p>
          <w:p>
            <w:pPr>
              <w:pStyle w:val="458"/>
              <w:numPr>
                <w:ilvl w:val="0"/>
                <w:numId w:val="197"/>
              </w:numPr>
              <w:rPr>
                <w:ins w:id="396" w:author="Sebastio, Stefano                           Export License Required - US Collins" w:date="2023-06-06T10:12:00Z"/>
              </w:rPr>
            </w:pPr>
            <w:ins w:id="397" w:author="Sebastio, Stefano                           Export License Required - US Collins" w:date="2023-06-06T10:12:00Z">
              <w:r>
                <w:t xml:space="preserve">Data from the aircraft are available for further analysis of airline, maintainer and/or product owner.</w:t>
              </w:r>
            </w:ins>
            <w:ins w:id="398" w:author="Sebastio, Stefano                           Export License Required - US Collins" w:date="2023-06-06T10:12:00Z">
              <w:r/>
            </w:ins>
          </w:p>
          <w:p>
            <w:pPr>
              <w:pStyle w:val="458"/>
              <w:numPr>
                <w:ilvl w:val="0"/>
                <w:numId w:val="197"/>
              </w:numPr>
              <w:rPr>
                <w:ins w:id="399" w:author="Sebastio, Stefano                           Export License Required - US Collins" w:date="2023-06-06T10:12:00Z"/>
              </w:rPr>
            </w:pPr>
            <w:ins w:id="400" w:author="Sebastio, Stefano                           Export License Required - US Collins" w:date="2023-06-06T10:12:00Z">
              <w:r>
                <w:t xml:space="preserve">For the configurations, integrity is verified, and confidentiality has been prese</w:t>
              </w:r>
            </w:ins>
            <w:ins w:id="401" w:author="Sebastio, Stefano                           Export License Required - US Collins" w:date="2023-06-06T10:12:00Z">
              <w:r>
                <w:t xml:space="preserve">rved (as it could involve IP issues) in the process.</w:t>
              </w:r>
            </w:ins>
            <w:ins w:id="402" w:author="Sebastio, Stefano                           Export License Required - US Collins" w:date="2023-06-06T10:12:00Z">
              <w:r/>
            </w:ins>
          </w:p>
          <w:p>
            <w:pPr>
              <w:pStyle w:val="458"/>
              <w:numPr>
                <w:ilvl w:val="0"/>
                <w:numId w:val="197"/>
              </w:numPr>
            </w:pPr>
            <w:ins w:id="403" w:author="Sebastio, Stefano                           Export License Required - US Collins" w:date="2023-06-06T10:12:00Z">
              <w:r>
                <w:t xml:space="preserve">For the data, in addition to integrity and confidentiality, it is important to also ensure availability (to detect early sings of potential problems).</w:t>
              </w:r>
            </w:ins>
            <w:r/>
          </w:p>
        </w:tc>
      </w:tr>
      <w:tr>
        <w:trPr>
          <w:trHeight w:val="77"/>
        </w:trPr>
        <w:tc>
          <w:tcPr>
            <w:tcW w:w="2065" w:type="dxa"/>
            <w:textDirection w:val="lrTb"/>
            <w:noWrap w:val="false"/>
          </w:tcPr>
          <w:p>
            <w:pPr>
              <w:rPr>
                <w:b/>
                <w:bCs/>
              </w:rPr>
            </w:pPr>
            <w:ins w:id="404" w:author="Sebastio, Stefano                           Export License Required - US Collins" w:date="2023-06-06T10:12:00Z">
              <w:r>
                <w:rPr>
                  <w:b/>
                  <w:bCs/>
                </w:rPr>
                <w:t xml:space="preserve">Alternative flow(s) of events (under </w:t>
              </w:r>
            </w:ins>
            <w:ins w:id="405" w:author="Sebastio, Stefano                           Export License Required - US Collins" w:date="2023-06-06T10:12:00Z">
              <w:r>
                <w:rPr>
                  <w:b/>
                  <w:bCs/>
                </w:rPr>
                <w:t xml:space="preserve">attack):</w:t>
              </w:r>
            </w:ins>
            <w:r/>
          </w:p>
        </w:tc>
        <w:tc>
          <w:tcPr>
            <w:gridSpan w:val="5"/>
            <w:tcW w:w="7897" w:type="dxa"/>
            <w:textDirection w:val="lrTb"/>
            <w:noWrap w:val="false"/>
          </w:tcPr>
          <w:p>
            <w:ins w:id="406" w:author="Sebastio, Stefano                           Export License Required - US Collins" w:date="2023-06-06T10:12:00Z">
              <w:r>
                <w:t xml:space="preserve">The main entry point is the Wi-Fi access point. A rogue device can inject false data, config, or software to facilitate subsequent attacks or cause system unavailability/malfunctioning. Alternatively, in stealth mode, sensitive information could b</w:t>
              </w:r>
            </w:ins>
            <w:ins w:id="407" w:author="Sebastio, Stefano                           Export License Required - US Collins" w:date="2023-06-06T10:12:00Z">
              <w:r>
                <w:t xml:space="preserve">e captured and intelligence about the system configuration could be used to perpetrate other attacks.</w:t>
              </w:r>
            </w:ins>
            <w:r/>
          </w:p>
        </w:tc>
      </w:tr>
    </w:tbl>
    <w:p>
      <w:pPr>
        <w:rPr>
          <w:ins w:id="408" w:author="Sebastio, Stefano                           Export License Required - US Collins" w:date="2023-06-06T10:13:00Z"/>
        </w:rPr>
      </w:pPr>
      <w:r/>
      <w:ins w:id="409" w:author="Sebastio, Stefano                           Export License Required - US Collins" w:date="2023-06-06T10:13:00Z">
        <w:r/>
      </w:ins>
    </w:p>
    <w:p>
      <w:pPr>
        <w:pStyle w:val="413"/>
        <w:rPr>
          <w:lang w:val="en-US"/>
          <w:ins w:id="410" w:author="Sebastio, Stefano                           Export License Required - US Collins" w:date="2023-06-06T10:14:00Z"/>
        </w:rPr>
      </w:pPr>
      <w:ins w:id="411" w:author="Sebastio, Stefano                           Export License Required - US Collins" w:date="2023-06-06T10:14:00Z">
        <w:r>
          <w:rPr>
            <w:lang w:val="en-US"/>
          </w:rPr>
          <w:t xml:space="preserve">Scenario 3 </w:t>
        </w:r>
      </w:ins>
      <w:ins w:id="412" w:author="Sebastio, Stefano                           Export License Required - US Collins" w:date="2023-06-06T10:14:00Z">
        <w:r>
          <w:rPr>
            <w:lang w:val="en-US"/>
          </w:rPr>
          <w:noBreakHyphen/>
          <w:t xml:space="preserve"> LRU replacement and repurposing</w:t>
        </w:r>
      </w:ins>
      <w:ins w:id="413" w:author="Sebastio, Stefano                           Export License Required - US Collins" w:date="2023-06-06T10:14:00Z">
        <w:r/>
      </w:ins>
    </w:p>
    <w:tbl>
      <w:tblPr>
        <w:tblStyle w:val="451"/>
        <w:tblW w:w="0" w:type="auto"/>
        <w:tblLayout w:type="fixed"/>
        <w:tblLook w:val="04A0" w:firstRow="1" w:lastRow="0" w:firstColumn="1" w:lastColumn="0" w:noHBand="0" w:noVBand="1"/>
      </w:tblPr>
      <w:tblGrid>
        <w:gridCol w:w="2065"/>
        <w:gridCol w:w="1607"/>
        <w:gridCol w:w="1572"/>
        <w:gridCol w:w="1573"/>
        <w:gridCol w:w="1458"/>
        <w:gridCol w:w="1687"/>
      </w:tblGrid>
      <w:tr>
        <w:trPr/>
        <w:tc>
          <w:tcPr>
            <w:tcW w:w="2065" w:type="dxa"/>
            <w:textDirection w:val="lrTb"/>
            <w:noWrap w:val="false"/>
          </w:tcPr>
          <w:p>
            <w:pPr>
              <w:rPr>
                <w:b/>
                <w:bCs/>
              </w:rPr>
            </w:pPr>
            <w:ins w:id="414" w:author="Sebastio, Stefano                           Export License Required - US Collins" w:date="2023-06-06T10:15:00Z">
              <w:r>
                <w:rPr>
                  <w:b/>
                  <w:bCs/>
                </w:rPr>
                <w:t xml:space="preserve">Scenario ID:</w:t>
              </w:r>
            </w:ins>
            <w:r/>
          </w:p>
        </w:tc>
        <w:tc>
          <w:tcPr>
            <w:gridSpan w:val="5"/>
            <w:tcW w:w="7897" w:type="dxa"/>
            <w:textDirection w:val="lrTb"/>
            <w:noWrap w:val="false"/>
          </w:tcPr>
          <w:p>
            <w:ins w:id="415" w:author="Sebastio, Stefano                           Export License Required - US Collins" w:date="2023-06-06T10:15:00Z">
              <w:r>
                <w:t xml:space="preserve">CCS-Scenario-3</w:t>
              </w:r>
            </w:ins>
            <w:r/>
          </w:p>
        </w:tc>
      </w:tr>
      <w:tr>
        <w:trPr/>
        <w:tc>
          <w:tcPr>
            <w:tcW w:w="2065" w:type="dxa"/>
            <w:textDirection w:val="lrTb"/>
            <w:noWrap w:val="false"/>
          </w:tcPr>
          <w:p>
            <w:pPr>
              <w:rPr>
                <w:b/>
                <w:bCs/>
              </w:rPr>
            </w:pPr>
            <w:ins w:id="416" w:author="Sebastio, Stefano                           Export License Required - US Collins" w:date="2023-06-06T10:15:00Z">
              <w:r>
                <w:rPr>
                  <w:b/>
                  <w:bCs/>
                </w:rPr>
                <w:t xml:space="preserve">Scenario Title:</w:t>
              </w:r>
            </w:ins>
            <w:r/>
          </w:p>
        </w:tc>
        <w:tc>
          <w:tcPr>
            <w:gridSpan w:val="5"/>
            <w:tcW w:w="7897" w:type="dxa"/>
            <w:textDirection w:val="lrTb"/>
            <w:noWrap w:val="false"/>
          </w:tcPr>
          <w:p>
            <w:ins w:id="417" w:author="Sebastio, Stefano                           Export License Required - US Collins" w:date="2023-06-06T10:15:00Z">
              <w:r>
                <w:t xml:space="preserve">Line-replaceable unit (LRU) - replacement and </w:t>
              </w:r>
            </w:ins>
            <w:ins w:id="418" w:author="Sebastio, Stefano                           Export License Required - US Collins" w:date="2023-06-06T10:15:00Z">
              <w:r>
                <w:t xml:space="preserve">repurposing</w:t>
              </w:r>
            </w:ins>
            <w:r/>
          </w:p>
        </w:tc>
      </w:tr>
      <w:tr>
        <w:trPr/>
        <w:tc>
          <w:tcPr>
            <w:tcW w:w="2065" w:type="dxa"/>
            <w:textDirection w:val="lrTb"/>
            <w:noWrap w:val="false"/>
          </w:tcPr>
          <w:p>
            <w:pPr>
              <w:rPr>
                <w:b/>
                <w:bCs/>
              </w:rPr>
            </w:pPr>
            <w:ins w:id="419" w:author="Sebastio, Stefano                           Export License Required - US Collins" w:date="2023-06-06T10:15:00Z">
              <w:r>
                <w:rPr>
                  <w:b/>
                  <w:bCs/>
                </w:rPr>
                <w:t xml:space="preserve">Goal:</w:t>
              </w:r>
            </w:ins>
            <w:r/>
          </w:p>
        </w:tc>
        <w:tc>
          <w:tcPr>
            <w:gridSpan w:val="5"/>
            <w:tcW w:w="7897" w:type="dxa"/>
            <w:textDirection w:val="lrTb"/>
            <w:noWrap w:val="false"/>
          </w:tcPr>
          <w:p>
            <w:ins w:id="420" w:author="Sebastio, Stefano                           Export License Required - US Collins" w:date="2023-06-06T10:15:00Z">
              <w:r>
                <w:t xml:space="preserve">A cabin system has a failure in the Central Controller or in the Function Collector and requires a replacement, but the LRU is not available. To minimize the downtime a compatible spare LRU is retrieved from the same manufacturer and rep</w:t>
              </w:r>
            </w:ins>
            <w:ins w:id="421" w:author="Sebastio, Stefano                           Export License Required - US Collins" w:date="2023-06-06T10:15:00Z">
              <w:r>
                <w:t xml:space="preserve">urposed for the specific target system. Airline, Airplane Maintainer, Product Owner, and Maintenance Operator are all involved to take care of different steps in the process.</w:t>
              </w:r>
            </w:ins>
            <w:r/>
          </w:p>
        </w:tc>
      </w:tr>
      <w:tr>
        <w:trPr/>
        <w:tc>
          <w:tcPr>
            <w:gridSpan w:val="6"/>
            <w:tcW w:w="9962" w:type="dxa"/>
            <w:textDirection w:val="lrTb"/>
            <w:noWrap w:val="false"/>
          </w:tcPr>
          <w:p>
            <w:ins w:id="422" w:author="Sebastio, Stefano                           Export License Required - US Collins" w:date="2023-06-06T10:15:00Z">
              <w:r>
                <w:drawing>
                  <wp:inline xmlns:wp="http://schemas.openxmlformats.org/drawingml/2006/wordprocessingDrawing" distT="0" distB="0" distL="0" distR="0">
                    <wp:extent cx="6334245" cy="2634948"/>
                    <wp:effectExtent l="0" t="0" r="0" b="0"/>
                    <wp:docPr id="13" name="Picture 12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2" hidden="0"/>
                            <pic:cNvPicPr>
                              <a:picLocks noChangeAspect="1"/>
                            </pic:cNvPicPr>
                          </pic:nvPicPr>
                          <pic:blipFill>
                            <a:blip r:embed="rId37"/>
                            <a:stretch/>
                          </pic:blipFill>
                          <pic:spPr bwMode="auto">
                            <a:xfrm>
                              <a:off x="0" y="0"/>
                              <a:ext cx="6383644" cy="2655503"/>
                            </a:xfrm>
                            <a:prstGeom prst="rect">
                              <a:avLst/>
                            </a:prstGeom>
                            <a:noFill/>
                          </pic:spPr>
                        </pic:pic>
                      </a:graphicData>
                    </a:graphic>
                  </wp:inline>
                </w:drawing>
              </w:r>
            </w:ins>
            <w:r/>
          </w:p>
        </w:tc>
      </w:tr>
      <w:tr>
        <w:trPr>
          <w:trHeight w:val="224"/>
        </w:trPr>
        <w:tc>
          <w:tcPr>
            <w:tcW w:w="2065" w:type="dxa"/>
            <w:vMerge w:val="restart"/>
            <w:textDirection w:val="lrTb"/>
            <w:noWrap w:val="false"/>
          </w:tcPr>
          <w:p>
            <w:pPr>
              <w:jc w:val="left"/>
              <w:rPr>
                <w:b/>
                <w:bCs/>
              </w:rPr>
            </w:pPr>
            <w:ins w:id="423" w:author="Sebastio, Stefano                           Export License Required - US Collins" w:date="2023-06-06T10:15:00Z">
              <w:r>
                <w:rPr>
                  <w:b/>
                  <w:bCs/>
                </w:rPr>
                <w:t xml:space="preserve">Involved lifecycle stages</w:t>
              </w:r>
            </w:ins>
            <w:r/>
          </w:p>
        </w:tc>
        <w:tc>
          <w:tcPr>
            <w:tcW w:w="1607" w:type="dxa"/>
            <w:vAlign w:val="center"/>
            <w:textDirection w:val="lrTb"/>
            <w:noWrap w:val="false"/>
          </w:tcPr>
          <w:p>
            <w:pPr>
              <w:jc w:val="center"/>
              <w:rPr>
                <w:i/>
                <w:iCs/>
              </w:rPr>
            </w:pPr>
            <w:ins w:id="424" w:author="Sebastio, Stefano                           Export License Required - US Collins" w:date="2023-06-06T10:15:00Z">
              <w:r>
                <w:rPr>
                  <w:i/>
                  <w:iCs/>
                </w:rPr>
                <w:t xml:space="preserve">Bootstrapping</w:t>
              </w:r>
            </w:ins>
            <w:r/>
          </w:p>
        </w:tc>
        <w:tc>
          <w:tcPr>
            <w:tcW w:w="1572" w:type="dxa"/>
            <w:vAlign w:val="center"/>
            <w:textDirection w:val="lrTb"/>
            <w:noWrap w:val="false"/>
          </w:tcPr>
          <w:p>
            <w:pPr>
              <w:jc w:val="center"/>
              <w:rPr>
                <w:i/>
                <w:iCs/>
              </w:rPr>
            </w:pPr>
            <w:ins w:id="425" w:author="Sebastio, Stefano                           Export License Required - US Collins" w:date="2023-06-06T10:15:00Z">
              <w:r>
                <w:rPr>
                  <w:i/>
                  <w:iCs/>
                </w:rPr>
                <w:t xml:space="preserve">Operation</w:t>
              </w:r>
            </w:ins>
            <w:r/>
          </w:p>
        </w:tc>
        <w:tc>
          <w:tcPr>
            <w:tcW w:w="1573" w:type="dxa"/>
            <w:vAlign w:val="center"/>
            <w:textDirection w:val="lrTb"/>
            <w:noWrap w:val="false"/>
          </w:tcPr>
          <w:p>
            <w:pPr>
              <w:jc w:val="center"/>
              <w:rPr>
                <w:i/>
                <w:iCs/>
              </w:rPr>
            </w:pPr>
            <w:ins w:id="426" w:author="Sebastio, Stefano                           Export License Required - US Collins" w:date="2023-06-06T10:15:00Z">
              <w:r>
                <w:rPr>
                  <w:i/>
                  <w:iCs/>
                </w:rPr>
                <w:t xml:space="preserve">Update</w:t>
              </w:r>
            </w:ins>
            <w:r/>
          </w:p>
        </w:tc>
        <w:tc>
          <w:tcPr>
            <w:tcW w:w="1458" w:type="dxa"/>
            <w:vAlign w:val="center"/>
            <w:textDirection w:val="lrTb"/>
            <w:noWrap w:val="false"/>
          </w:tcPr>
          <w:p>
            <w:pPr>
              <w:jc w:val="center"/>
              <w:rPr>
                <w:i/>
                <w:iCs/>
              </w:rPr>
            </w:pPr>
            <w:ins w:id="427" w:author="Sebastio, Stefano                           Export License Required - US Collins" w:date="2023-06-06T10:15:00Z">
              <w:r>
                <w:rPr>
                  <w:i/>
                  <w:iCs/>
                </w:rPr>
                <w:t xml:space="preserve">Repurposing</w:t>
              </w:r>
            </w:ins>
            <w:r/>
          </w:p>
        </w:tc>
        <w:tc>
          <w:tcPr>
            <w:tcW w:w="1687" w:type="dxa"/>
            <w:vAlign w:val="center"/>
            <w:textDirection w:val="lrTb"/>
            <w:noWrap w:val="false"/>
          </w:tcPr>
          <w:p>
            <w:pPr>
              <w:jc w:val="center"/>
              <w:rPr>
                <w:i/>
                <w:iCs/>
              </w:rPr>
            </w:pPr>
            <w:ins w:id="428" w:author="Sebastio, Stefano                           Export License Required - US Collins" w:date="2023-06-06T10:15:00Z">
              <w:r>
                <w:rPr>
                  <w:i/>
                  <w:iCs/>
                </w:rPr>
                <w:t xml:space="preserve">Decommis</w:t>
              </w:r>
            </w:ins>
            <w:ins w:id="429" w:author="Sebastio, Stefano                           Export License Required - US Collins" w:date="2023-06-06T10:15:00Z">
              <w:r>
                <w:rPr>
                  <w:i/>
                  <w:iCs/>
                </w:rPr>
                <w:t xml:space="preserve">sioning</w:t>
              </w:r>
            </w:ins>
            <w:r/>
          </w:p>
        </w:tc>
      </w:tr>
      <w:tr>
        <w:trPr>
          <w:trHeight w:val="224"/>
        </w:trPr>
        <w:tc>
          <w:tcPr>
            <w:tcW w:w="2065" w:type="dxa"/>
            <w:vMerge w:val="continue"/>
            <w:textDirection w:val="lrTb"/>
            <w:noWrap w:val="false"/>
          </w:tcPr>
          <w:p>
            <w:pPr>
              <w:rPr>
                <w:b/>
                <w:bCs/>
              </w:rPr>
            </w:pPr>
            <w:r>
              <w:rPr>
                <w:b/>
                <w:bCs/>
              </w:rPr>
            </w:r>
            <w:r/>
          </w:p>
        </w:tc>
        <w:tc>
          <w:tcPr>
            <w:tcW w:w="1607" w:type="dxa"/>
            <w:vAlign w:val="center"/>
            <w:textDirection w:val="lrTb"/>
            <w:noWrap w:val="false"/>
          </w:tcPr>
          <w:p>
            <w:pPr>
              <w:jc w:val="center"/>
            </w:pPr>
            <w:r/>
            <w:r/>
          </w:p>
        </w:tc>
        <w:tc>
          <w:tcPr>
            <w:tcW w:w="1572" w:type="dxa"/>
            <w:vAlign w:val="center"/>
            <w:textDirection w:val="lrTb"/>
            <w:noWrap w:val="false"/>
          </w:tcPr>
          <w:p>
            <w:pPr>
              <w:jc w:val="center"/>
            </w:pPr>
            <w:r/>
            <w:r/>
          </w:p>
        </w:tc>
        <w:tc>
          <w:tcPr>
            <w:tcW w:w="1573" w:type="dxa"/>
            <w:vAlign w:val="center"/>
            <w:textDirection w:val="lrTb"/>
            <w:noWrap w:val="false"/>
          </w:tcPr>
          <w:p>
            <w:pPr>
              <w:jc w:val="center"/>
            </w:pPr>
            <w:ins w:id="430" w:author="Sebastio, Stefano                           Export License Required - US Collins" w:date="2023-06-06T10:15:00Z">
              <w:r>
                <w:t xml:space="preserve">X</w:t>
              </w:r>
            </w:ins>
            <w:r/>
          </w:p>
        </w:tc>
        <w:tc>
          <w:tcPr>
            <w:tcW w:w="1458" w:type="dxa"/>
            <w:vAlign w:val="center"/>
            <w:textDirection w:val="lrTb"/>
            <w:noWrap w:val="false"/>
          </w:tcPr>
          <w:p>
            <w:pPr>
              <w:jc w:val="center"/>
            </w:pPr>
            <w:ins w:id="431" w:author="Sebastio, Stefano                           Export License Required - US Collins" w:date="2023-06-06T10:15:00Z">
              <w:r>
                <w:t xml:space="preserve">X</w:t>
              </w:r>
            </w:ins>
            <w:r/>
          </w:p>
        </w:tc>
        <w:tc>
          <w:tcPr>
            <w:tcW w:w="1687" w:type="dxa"/>
            <w:vAlign w:val="center"/>
            <w:textDirection w:val="lrTb"/>
            <w:noWrap w:val="false"/>
          </w:tcPr>
          <w:p>
            <w:pPr>
              <w:jc w:val="center"/>
            </w:pPr>
            <w:ins w:id="432" w:author="Sebastio, Stefano                           Export License Required - US Collins" w:date="2023-06-06T10:15:00Z">
              <w:r>
                <w:t xml:space="preserve">X</w:t>
              </w:r>
            </w:ins>
            <w:r/>
          </w:p>
        </w:tc>
      </w:tr>
      <w:tr>
        <w:trPr>
          <w:trHeight w:val="109"/>
        </w:trPr>
        <w:tc>
          <w:tcPr>
            <w:tcW w:w="2065" w:type="dxa"/>
            <w:vMerge w:val="restart"/>
            <w:textDirection w:val="lrTb"/>
            <w:noWrap w:val="false"/>
          </w:tcPr>
          <w:p>
            <w:pPr>
              <w:rPr>
                <w:b/>
                <w:bCs/>
              </w:rPr>
            </w:pPr>
            <w:ins w:id="433" w:author="Sebastio, Stefano                           Export License Required - US Collins" w:date="2023-06-06T10:15:00Z">
              <w:r>
                <w:rPr>
                  <w:b/>
                  <w:bCs/>
                </w:rPr>
                <w:t xml:space="preserve">Actors:</w:t>
              </w:r>
            </w:ins>
            <w:r/>
          </w:p>
        </w:tc>
        <w:tc>
          <w:tcPr>
            <w:tcW w:w="1607" w:type="dxa"/>
            <w:vAlign w:val="center"/>
            <w:textDirection w:val="lrTb"/>
            <w:noWrap w:val="false"/>
          </w:tcPr>
          <w:p>
            <w:pPr>
              <w:jc w:val="center"/>
            </w:pPr>
            <w:ins w:id="434" w:author="Sebastio, Stefano                           Export License Required - US Collins" w:date="2023-06-06T10:15:00Z">
              <w:r>
                <w:t xml:space="preserve">Airline</w:t>
              </w:r>
            </w:ins>
            <w:r/>
          </w:p>
        </w:tc>
        <w:tc>
          <w:tcPr>
            <w:tcW w:w="1572" w:type="dxa"/>
            <w:vAlign w:val="center"/>
            <w:textDirection w:val="lrTb"/>
            <w:noWrap w:val="false"/>
          </w:tcPr>
          <w:p>
            <w:pPr>
              <w:jc w:val="center"/>
            </w:pPr>
            <w:ins w:id="435" w:author="Sebastio, Stefano                           Export License Required - US Collins" w:date="2023-06-06T10:15:00Z">
              <w:r>
                <w:t xml:space="preserve">Airplane maintainer</w:t>
              </w:r>
            </w:ins>
            <w:r/>
          </w:p>
        </w:tc>
        <w:tc>
          <w:tcPr>
            <w:tcW w:w="1573" w:type="dxa"/>
            <w:vAlign w:val="center"/>
            <w:textDirection w:val="lrTb"/>
            <w:noWrap w:val="false"/>
          </w:tcPr>
          <w:p>
            <w:pPr>
              <w:jc w:val="center"/>
            </w:pPr>
            <w:ins w:id="436" w:author="Sebastio, Stefano                           Export License Required - US Collins" w:date="2023-06-06T10:15:00Z">
              <w:r>
                <w:t xml:space="preserve">Product owner</w:t>
              </w:r>
            </w:ins>
            <w:r/>
          </w:p>
        </w:tc>
        <w:tc>
          <w:tcPr>
            <w:tcW w:w="1458" w:type="dxa"/>
            <w:vAlign w:val="center"/>
            <w:textDirection w:val="lrTb"/>
            <w:noWrap w:val="false"/>
          </w:tcPr>
          <w:p>
            <w:pPr>
              <w:jc w:val="center"/>
            </w:pPr>
            <w:ins w:id="437" w:author="Sebastio, Stefano                           Export License Required - US Collins" w:date="2023-06-06T10:15:00Z">
              <w:r>
                <w:t xml:space="preserve">Maintenance operator</w:t>
              </w:r>
            </w:ins>
            <w:r/>
          </w:p>
        </w:tc>
        <w:tc>
          <w:tcPr>
            <w:tcW w:w="1687" w:type="dxa"/>
            <w:vAlign w:val="center"/>
            <w:textDirection w:val="lrTb"/>
            <w:noWrap w:val="false"/>
          </w:tcPr>
          <w:p>
            <w:pPr>
              <w:jc w:val="center"/>
            </w:pPr>
            <w:ins w:id="438" w:author="Sebastio, Stefano                           Export License Required - US Collins" w:date="2023-06-06T10:15:00Z">
              <w:r>
                <w:t xml:space="preserve">Passenger, attendant, pilot</w:t>
              </w:r>
            </w:ins>
            <w:r/>
          </w:p>
        </w:tc>
      </w:tr>
      <w:tr>
        <w:trPr>
          <w:trHeight w:val="108"/>
        </w:trPr>
        <w:tc>
          <w:tcPr>
            <w:tcW w:w="2065" w:type="dxa"/>
            <w:vMerge w:val="continue"/>
            <w:textDirection w:val="lrTb"/>
            <w:noWrap w:val="false"/>
          </w:tcPr>
          <w:p>
            <w:pPr>
              <w:rPr>
                <w:b/>
                <w:bCs/>
              </w:rPr>
            </w:pPr>
            <w:r>
              <w:rPr>
                <w:b/>
                <w:bCs/>
              </w:rPr>
            </w:r>
            <w:r/>
          </w:p>
        </w:tc>
        <w:tc>
          <w:tcPr>
            <w:tcW w:w="1607" w:type="dxa"/>
            <w:vAlign w:val="center"/>
            <w:textDirection w:val="lrTb"/>
            <w:noWrap w:val="false"/>
          </w:tcPr>
          <w:p>
            <w:pPr>
              <w:jc w:val="center"/>
            </w:pPr>
            <w:ins w:id="439" w:author="Sebastio, Stefano                           Export License Required - US Collins" w:date="2023-06-06T10:15:00Z">
              <w:r>
                <w:t xml:space="preserve">X</w:t>
              </w:r>
            </w:ins>
            <w:r/>
          </w:p>
        </w:tc>
        <w:tc>
          <w:tcPr>
            <w:tcW w:w="1572" w:type="dxa"/>
            <w:vAlign w:val="center"/>
            <w:textDirection w:val="lrTb"/>
            <w:noWrap w:val="false"/>
          </w:tcPr>
          <w:p>
            <w:pPr>
              <w:jc w:val="center"/>
            </w:pPr>
            <w:ins w:id="440" w:author="Sebastio, Stefano                           Export License Required - US Collins" w:date="2023-06-06T10:15:00Z">
              <w:r>
                <w:t xml:space="preserve">X</w:t>
              </w:r>
            </w:ins>
            <w:r/>
          </w:p>
        </w:tc>
        <w:tc>
          <w:tcPr>
            <w:tcW w:w="1573" w:type="dxa"/>
            <w:vAlign w:val="center"/>
            <w:textDirection w:val="lrTb"/>
            <w:noWrap w:val="false"/>
          </w:tcPr>
          <w:p>
            <w:pPr>
              <w:jc w:val="center"/>
            </w:pPr>
            <w:ins w:id="441" w:author="Sebastio, Stefano                           Export License Required - US Collins" w:date="2023-06-06T10:15:00Z">
              <w:r>
                <w:t xml:space="preserve">X</w:t>
              </w:r>
            </w:ins>
            <w:r/>
          </w:p>
        </w:tc>
        <w:tc>
          <w:tcPr>
            <w:tcW w:w="1458" w:type="dxa"/>
            <w:vAlign w:val="center"/>
            <w:textDirection w:val="lrTb"/>
            <w:noWrap w:val="false"/>
          </w:tcPr>
          <w:p>
            <w:pPr>
              <w:jc w:val="center"/>
            </w:pPr>
            <w:ins w:id="442" w:author="Sebastio, Stefano                           Export License Required - US Collins" w:date="2023-06-06T10:15:00Z">
              <w:r>
                <w:t xml:space="preserve">X</w:t>
              </w:r>
            </w:ins>
            <w:r/>
          </w:p>
        </w:tc>
        <w:tc>
          <w:tcPr>
            <w:tcW w:w="1687" w:type="dxa"/>
            <w:vAlign w:val="center"/>
            <w:textDirection w:val="lrTb"/>
            <w:noWrap w:val="false"/>
          </w:tcPr>
          <w:p>
            <w:pPr>
              <w:jc w:val="center"/>
            </w:pPr>
            <w:r/>
            <w:r/>
          </w:p>
        </w:tc>
      </w:tr>
      <w:tr>
        <w:trPr>
          <w:trHeight w:val="77"/>
        </w:trPr>
        <w:tc>
          <w:tcPr>
            <w:tcW w:w="2065" w:type="dxa"/>
            <w:textDirection w:val="lrTb"/>
            <w:noWrap w:val="false"/>
          </w:tcPr>
          <w:p>
            <w:pPr>
              <w:rPr>
                <w:b/>
                <w:bCs/>
              </w:rPr>
            </w:pPr>
            <w:ins w:id="443" w:author="Sebastio, Stefano                           Export License Required - US Collins" w:date="2023-06-06T10:15:00Z">
              <w:r>
                <w:rPr>
                  <w:b/>
                  <w:bCs/>
                </w:rPr>
                <w:t xml:space="preserve">Pre-condition(s):</w:t>
              </w:r>
            </w:ins>
            <w:r/>
          </w:p>
        </w:tc>
        <w:tc>
          <w:tcPr>
            <w:gridSpan w:val="5"/>
            <w:tcW w:w="7897" w:type="dxa"/>
            <w:textDirection w:val="lrTb"/>
            <w:noWrap w:val="false"/>
          </w:tcPr>
          <w:p>
            <w:pPr>
              <w:pStyle w:val="458"/>
              <w:numPr>
                <w:ilvl w:val="0"/>
                <w:numId w:val="261"/>
              </w:numPr>
              <w:rPr>
                <w:ins w:id="444" w:author="Sebastio, Stefano                           Export License Required - US Collins" w:date="2023-06-06T10:15:00Z"/>
              </w:rPr>
            </w:pPr>
            <w:ins w:id="445" w:author="Sebastio, Stefano                           Export License Required - US Collins" w:date="2023-06-06T10:15:00Z">
              <w:r>
                <w:t xml:space="preserve">Airline, Airplane Maintainer, Product Owner can establish a remote secure connection with the </w:t>
              </w:r>
            </w:ins>
            <w:ins w:id="446" w:author="Sebastio, Stefano                           Export License Required - US Collins" w:date="2023-06-06T10:15:00Z">
              <w:r>
                <w:t xml:space="preserve">aircraft (either wireless or wired) through the airport infrastructure.</w:t>
              </w:r>
            </w:ins>
            <w:ins w:id="447" w:author="Sebastio, Stefano                           Export License Required - US Collins" w:date="2023-06-06T10:15:00Z">
              <w:r/>
            </w:ins>
          </w:p>
          <w:p>
            <w:pPr>
              <w:pStyle w:val="458"/>
              <w:numPr>
                <w:ilvl w:val="0"/>
                <w:numId w:val="261"/>
              </w:numPr>
              <w:rPr>
                <w:ins w:id="448" w:author="Sebastio, Stefano                           Export License Required - US Collins" w:date="2023-06-06T10:15:00Z"/>
              </w:rPr>
            </w:pPr>
            <w:ins w:id="449" w:author="Sebastio, Stefano                           Export License Required - US Collins" w:date="2023-06-06T10:15:00Z">
              <w:r>
                <w:t xml:space="preserve">Airport has a spare LRU compatible with the CCS.</w:t>
              </w:r>
            </w:ins>
            <w:ins w:id="450" w:author="Sebastio, Stefano                           Export License Required - US Collins" w:date="2023-06-06T10:15:00Z">
              <w:r/>
            </w:ins>
          </w:p>
          <w:p>
            <w:pPr>
              <w:pStyle w:val="458"/>
              <w:numPr>
                <w:ilvl w:val="0"/>
                <w:numId w:val="261"/>
              </w:numPr>
            </w:pPr>
            <w:ins w:id="451" w:author="Sebastio, Stefano                           Export License Required - US Collins" w:date="2023-06-06T10:15:00Z">
              <w:r>
                <w:t xml:space="preserve">The Maintenance Operator is provided access to the airplane and to maintenance ports of the target CCS.</w:t>
              </w:r>
            </w:ins>
            <w:r/>
          </w:p>
        </w:tc>
      </w:tr>
      <w:tr>
        <w:trPr>
          <w:trHeight w:val="2686"/>
        </w:trPr>
        <w:tc>
          <w:tcPr>
            <w:tcW w:w="2065" w:type="dxa"/>
            <w:textDirection w:val="lrTb"/>
            <w:noWrap w:val="false"/>
          </w:tcPr>
          <w:p>
            <w:pPr>
              <w:rPr>
                <w:b/>
                <w:bCs/>
              </w:rPr>
            </w:pPr>
            <w:ins w:id="452" w:author="Sebastio, Stefano                           Export License Required - US Collins" w:date="2023-06-06T10:15:00Z">
              <w:r>
                <w:rPr>
                  <w:b/>
                  <w:bCs/>
                </w:rPr>
                <w:t xml:space="preserve">Normal flow of events:</w:t>
              </w:r>
            </w:ins>
            <w:r/>
          </w:p>
        </w:tc>
        <w:tc>
          <w:tcPr>
            <w:gridSpan w:val="5"/>
            <w:tcW w:w="7897" w:type="dxa"/>
            <w:textDirection w:val="lrTb"/>
            <w:noWrap w:val="false"/>
          </w:tcPr>
          <w:p>
            <w:pPr>
              <w:rPr>
                <w:ins w:id="453" w:author="Sebastio, Stefano                           Export License Required - US Collins" w:date="2023-06-06T10:15:00Z"/>
              </w:rPr>
            </w:pPr>
            <w:ins w:id="454" w:author="Sebastio, Stefano                           Export License Required - US Collins" w:date="2023-06-06T10:15:00Z">
              <w:r>
                <w:t xml:space="preserve">Swimlan</w:t>
              </w:r>
            </w:ins>
            <w:ins w:id="455" w:author="Sebastio, Stefano                           Export License Required - US Collins" w:date="2023-06-06T10:15:00Z">
              <w:r>
                <w:t xml:space="preserve">e (flow chart and actors):</w:t>
              </w:r>
            </w:ins>
            <w:ins w:id="456" w:author="Sebastio, Stefano                           Export License Required - US Collins" w:date="2023-06-06T10:15:00Z">
              <w:r/>
            </w:ins>
          </w:p>
          <w:p>
            <w:pPr>
              <w:pStyle w:val="458"/>
              <w:numPr>
                <w:ilvl w:val="0"/>
                <w:numId w:val="86"/>
              </w:numPr>
              <w:spacing w:lineRule="auto" w:line="259"/>
              <w:rPr>
                <w:ins w:id="457" w:author="Sebastio, Stefano                           Export License Required - US Collins" w:date="2023-06-06T10:15:00Z"/>
              </w:rPr>
            </w:pPr>
            <w:ins w:id="458" w:author="Sebastio, Stefano                           Export License Required - US Collins" w:date="2023-06-06T10:15:00Z">
              <w:r>
                <w:t xml:space="preserve">The Airline requests to the Airplane Maintainer the repair of a cabin system, issuing an authorization request to the Airport/Airplane gateways for following remote software update operations.</w:t>
              </w:r>
            </w:ins>
            <w:ins w:id="459" w:author="Sebastio, Stefano                           Export License Required - US Collins" w:date="2023-06-06T10:15:00Z">
              <w:r/>
            </w:ins>
          </w:p>
          <w:p>
            <w:pPr>
              <w:pStyle w:val="458"/>
              <w:numPr>
                <w:ilvl w:val="0"/>
                <w:numId w:val="86"/>
              </w:numPr>
              <w:spacing w:lineRule="auto" w:line="259" w:after="160"/>
              <w:rPr>
                <w:ins w:id="460" w:author="Sebastio, Stefano                           Export License Required - US Collins" w:date="2023-06-06T10:15:00Z"/>
              </w:rPr>
            </w:pPr>
            <w:ins w:id="461" w:author="Sebastio, Stefano                           Export License Required - US Collins" w:date="2023-06-06T10:15:00Z">
              <w:r>
                <w:t xml:space="preserve">The Airplane Maintainer identifies the target product (where it is located) and the failure condition </w:t>
              </w:r>
            </w:ins>
            <w:ins w:id="462" w:author="Sebastio, Stefano                           Export License Required - US Collins" w:date="2023-06-06T10:15:00Z">
              <w:r>
                <w:noBreakHyphen/>
                <w:t xml:space="preserve"> then, it requests a repair to the Product Owner. [info sharing: G]</w:t>
              </w:r>
            </w:ins>
            <w:ins w:id="463" w:author="Sebastio, Stefano                           Export License Required - US Collins" w:date="2023-06-06T10:15:00Z">
              <w:r/>
            </w:ins>
          </w:p>
          <w:p>
            <w:pPr>
              <w:pStyle w:val="458"/>
              <w:numPr>
                <w:ilvl w:val="0"/>
                <w:numId w:val="86"/>
              </w:numPr>
              <w:spacing w:lineRule="auto" w:line="259" w:after="160"/>
              <w:rPr>
                <w:ins w:id="464" w:author="Sebastio, Stefano                           Export License Required - US Collins" w:date="2023-06-06T10:15:00Z"/>
              </w:rPr>
            </w:pPr>
            <w:ins w:id="465" w:author="Sebastio, Stefano                           Export License Required - US Collins" w:date="2023-06-06T10:15:00Z">
              <w:r>
                <w:t xml:space="preserve">The Product Owner starts the LRU removal process, which includes reset and cleanup (i</w:t>
              </w:r>
            </w:ins>
            <w:ins w:id="466" w:author="Sebastio, Stefano                           Export License Required - US Collins" w:date="2023-06-06T10:15:00Z">
              <w:r>
                <w:t xml:space="preserve">f possible, given the failure condition) of the failed LRU (Central Controller, Function Collector). [</w:t>
              </w:r>
            </w:ins>
            <w:ins w:id="467" w:author="Sebastio, Stefano                           Export License Required - US Collins" w:date="2023-06-06T10:15:00Z">
              <w:r>
                <w:rPr>
                  <w:u w:val="single"/>
                </w:rPr>
                <w:t xml:space="preserve">lifecycle-Decommissioning</w:t>
              </w:r>
            </w:ins>
            <w:ins w:id="468" w:author="Sebastio, Stefano                           Export License Required - US Collins" w:date="2023-06-06T10:15:00Z">
              <w:r>
                <w:t xml:space="preserve">: A]</w:t>
              </w:r>
            </w:ins>
            <w:ins w:id="469" w:author="Sebastio, Stefano                           Export License Required - US Collins" w:date="2023-06-06T10:15:00Z">
              <w:r/>
            </w:ins>
          </w:p>
          <w:p>
            <w:pPr>
              <w:pStyle w:val="458"/>
              <w:numPr>
                <w:ilvl w:val="0"/>
                <w:numId w:val="86"/>
              </w:numPr>
              <w:rPr>
                <w:ins w:id="470" w:author="Sebastio, Stefano                           Export License Required - US Collins" w:date="2023-06-06T10:15:00Z"/>
              </w:rPr>
            </w:pPr>
            <w:ins w:id="471" w:author="Sebastio, Stefano                           Export License Required - US Collins" w:date="2023-06-06T10:15:00Z">
              <w:r>
                <w:t xml:space="preserve">Failed LRU removal is executed locally by the Maintenance Operator, which is also in charge of reset/cleanup, always execute</w:t>
              </w:r>
            </w:ins>
            <w:ins w:id="472" w:author="Sebastio, Stefano                           Export License Required - US Collins" w:date="2023-06-06T10:15:00Z">
              <w:r>
                <w:t xml:space="preserve">d locally.</w:t>
              </w:r>
            </w:ins>
            <w:ins w:id="473" w:author="Sebastio, Stefano                           Export License Required - US Collins" w:date="2023-06-06T10:15:00Z">
              <w:r/>
            </w:ins>
          </w:p>
          <w:p>
            <w:pPr>
              <w:pStyle w:val="458"/>
              <w:numPr>
                <w:ilvl w:val="0"/>
                <w:numId w:val="86"/>
              </w:numPr>
              <w:spacing w:lineRule="auto" w:line="259" w:after="160"/>
              <w:rPr>
                <w:ins w:id="474" w:author="Sebastio, Stefano                           Export License Required - US Collins" w:date="2023-06-06T10:15:00Z"/>
              </w:rPr>
            </w:pPr>
            <w:ins w:id="475" w:author="Sebastio, Stefano                           Export License Required - US Collins" w:date="2023-06-06T10:15:00Z">
              <w:r>
                <w:t xml:space="preserve">The Product Owner informs the Airplane Maintainer of the removal and receives information of available replacement LRUs, so it starts the LRU removal process, which causes reset and cleanup (if possible, given the fault) of the replacement LRU (</w:t>
              </w:r>
            </w:ins>
            <w:ins w:id="476" w:author="Sebastio, Stefano                           Export License Required - US Collins" w:date="2023-06-06T10:15:00Z">
              <w:r>
                <w:t xml:space="preserve">Central Controller, Function Collector), </w:t>
              </w:r>
            </w:ins>
            <w:ins w:id="477" w:author="Sebastio, Stefano                           Export License Required - US Collins" w:date="2023-06-06T10:15:00Z">
              <w:r>
                <w:t xml:space="preserve">which is currently setup for other purposes. [</w:t>
              </w:r>
            </w:ins>
            <w:ins w:id="478" w:author="Sebastio, Stefano                           Export License Required - US Collins" w:date="2023-06-06T10:15:00Z">
              <w:r>
                <w:rPr>
                  <w:u w:val="single"/>
                </w:rPr>
                <w:t xml:space="preserve">lifecycle-Repurposing</w:t>
              </w:r>
            </w:ins>
            <w:ins w:id="479" w:author="Sebastio, Stefano                           Export License Required - US Collins" w:date="2023-06-06T10:15:00Z">
              <w:r>
                <w:t xml:space="preserve">: A, info sharing: G]</w:t>
              </w:r>
            </w:ins>
            <w:ins w:id="480" w:author="Sebastio, Stefano                           Export License Required - US Collins" w:date="2023-06-06T10:15:00Z">
              <w:r/>
            </w:ins>
          </w:p>
          <w:p>
            <w:pPr>
              <w:pStyle w:val="458"/>
              <w:numPr>
                <w:ilvl w:val="0"/>
                <w:numId w:val="86"/>
              </w:numPr>
              <w:spacing w:lineRule="auto" w:line="259" w:after="160"/>
              <w:rPr>
                <w:ins w:id="481" w:author="Sebastio, Stefano                           Export License Required - US Collins" w:date="2023-06-06T10:15:00Z"/>
              </w:rPr>
            </w:pPr>
            <w:ins w:id="482" w:author="Sebastio, Stefano                           Export License Required - US Collins" w:date="2023-06-06T10:15:00Z">
              <w:r>
                <w:t xml:space="preserve">Replacement LRU removal is executed locally by the Maintenance Operator, which is also in charge of reset/cleanup, always exec</w:t>
              </w:r>
            </w:ins>
            <w:ins w:id="483" w:author="Sebastio, Stefano                           Export License Required - US Collins" w:date="2023-06-06T10:15:00Z">
              <w:r>
                <w:t xml:space="preserve">uted locally.</w:t>
              </w:r>
            </w:ins>
            <w:ins w:id="484" w:author="Sebastio, Stefano                           Export License Required - US Collins" w:date="2023-06-06T10:15:00Z">
              <w:r/>
            </w:ins>
          </w:p>
          <w:p>
            <w:pPr>
              <w:pStyle w:val="458"/>
              <w:numPr>
                <w:ilvl w:val="0"/>
                <w:numId w:val="86"/>
              </w:numPr>
              <w:spacing w:lineRule="auto" w:line="259" w:after="160"/>
              <w:rPr>
                <w:ins w:id="485" w:author="Sebastio, Stefano                           Export License Required - US Collins" w:date="2023-06-06T10:15:00Z"/>
              </w:rPr>
            </w:pPr>
            <w:ins w:id="486" w:author="Sebastio, Stefano                           Export License Required - US Collins" w:date="2023-06-06T10:15:00Z">
              <w:r>
                <w:t xml:space="preserve">The Product Owner informs the Airplane Maintainer of the removal.</w:t>
              </w:r>
            </w:ins>
            <w:ins w:id="487" w:author="Sebastio, Stefano                           Export License Required - US Collins" w:date="2023-06-06T10:15:00Z">
              <w:r/>
            </w:ins>
          </w:p>
          <w:p>
            <w:pPr>
              <w:pStyle w:val="458"/>
              <w:numPr>
                <w:ilvl w:val="0"/>
                <w:numId w:val="86"/>
              </w:numPr>
              <w:spacing w:lineRule="auto" w:line="259"/>
              <w:rPr>
                <w:ins w:id="488" w:author="Sebastio, Stefano                           Export License Required - US Collins" w:date="2023-06-06T10:15:00Z"/>
              </w:rPr>
            </w:pPr>
            <w:ins w:id="489" w:author="Sebastio, Stefano                           Export License Required - US Collins" w:date="2023-06-06T10:15:00Z">
              <w:r>
                <w:t xml:space="preserve">The Airplane Maintainer requests the installation of a new cabin system, leveraging the previous authorization request to the Airport and Airplane gateways.</w:t>
              </w:r>
            </w:ins>
            <w:ins w:id="490" w:author="Sebastio, Stefano                           Export License Required - US Collins" w:date="2023-06-06T10:15:00Z">
              <w:r/>
            </w:ins>
          </w:p>
          <w:p>
            <w:pPr>
              <w:pStyle w:val="458"/>
              <w:numPr>
                <w:ilvl w:val="0"/>
                <w:numId w:val="86"/>
              </w:numPr>
              <w:spacing w:lineRule="auto" w:line="259" w:after="160"/>
              <w:rPr>
                <w:ins w:id="491" w:author="Sebastio, Stefano                           Export License Required - US Collins" w:date="2023-06-06T10:15:00Z"/>
              </w:rPr>
            </w:pPr>
            <w:ins w:id="492" w:author="Sebastio, Stefano                           Export License Required - US Collins" w:date="2023-06-06T10:15:00Z">
              <w:r>
                <w:t xml:space="preserve">The replacement LRU</w:t>
              </w:r>
            </w:ins>
            <w:ins w:id="493" w:author="Sebastio, Stefano                           Export License Required - US Collins" w:date="2023-06-06T10:15:00Z">
              <w:r>
                <w:t xml:space="preserve"> will be reachable from a remote location.</w:t>
              </w:r>
            </w:ins>
            <w:ins w:id="494" w:author="Sebastio, Stefano                           Export License Required - US Collins" w:date="2023-06-06T10:15:00Z">
              <w:r/>
            </w:ins>
          </w:p>
          <w:p>
            <w:pPr>
              <w:pStyle w:val="458"/>
              <w:numPr>
                <w:ilvl w:val="0"/>
                <w:numId w:val="86"/>
              </w:numPr>
              <w:spacing w:lineRule="auto" w:line="259" w:after="160"/>
            </w:pPr>
            <w:ins w:id="495" w:author="Sebastio, Stefano                           Export License Required - US Collins" w:date="2023-06-06T10:15:00Z">
              <w:r>
                <w:t xml:space="preserve">The remaining part of the flow requires the installation of a new system and has already been specified previously. [</w:t>
              </w:r>
            </w:ins>
            <w:ins w:id="496" w:author="Sebastio, Stefano                           Export License Required - US Collins" w:date="2023-06-06T10:15:00Z">
              <w:r>
                <w:rPr>
                  <w:u w:val="single"/>
                </w:rPr>
                <w:t xml:space="preserve">lifecycle-Update</w:t>
              </w:r>
            </w:ins>
            <w:ins w:id="497" w:author="Sebastio, Stefano                           Export License Required - US Collins" w:date="2023-06-06T10:15:00Z">
              <w:r>
                <w:t xml:space="preserve">: A]</w:t>
              </w:r>
            </w:ins>
            <w:r/>
          </w:p>
        </w:tc>
      </w:tr>
      <w:tr>
        <w:trPr>
          <w:trHeight w:val="77"/>
        </w:trPr>
        <w:tc>
          <w:tcPr>
            <w:gridSpan w:val="6"/>
            <w:tcW w:w="9962" w:type="dxa"/>
            <w:textDirection w:val="lrTb"/>
            <w:noWrap w:val="false"/>
          </w:tcPr>
          <w:p>
            <w:ins w:id="498" w:author="Sebastio, Stefano                           Export License Required - US Collins" w:date="2023-06-06T10:15:00Z">
              <w:r>
                <w:drawing>
                  <wp:inline xmlns:wp="http://schemas.openxmlformats.org/drawingml/2006/wordprocessingDrawing" distT="0" distB="0" distL="0" distR="0">
                    <wp:extent cx="6250500" cy="3952971"/>
                    <wp:effectExtent l="0" t="0" r="0" b="0"/>
                    <wp:docPr id="14" name="Picture 24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7" hidden="0"/>
                            <pic:cNvPicPr>
                              <a:picLocks noChangeAspect="1"/>
                            </pic:cNvPicPr>
                          </pic:nvPicPr>
                          <pic:blipFill>
                            <a:blip r:embed="rId38"/>
                            <a:stretch/>
                          </pic:blipFill>
                          <pic:spPr bwMode="auto">
                            <a:xfrm>
                              <a:off x="0" y="0"/>
                              <a:ext cx="6296458" cy="3982042"/>
                            </a:xfrm>
                            <a:prstGeom prst="rect">
                              <a:avLst/>
                            </a:prstGeom>
                            <a:noFill/>
                          </pic:spPr>
                        </pic:pic>
                      </a:graphicData>
                    </a:graphic>
                  </wp:inline>
                </w:drawing>
              </w:r>
            </w:ins>
            <w:r/>
          </w:p>
        </w:tc>
      </w:tr>
      <w:tr>
        <w:trPr>
          <w:trHeight w:val="77"/>
        </w:trPr>
        <w:tc>
          <w:tcPr>
            <w:tcW w:w="2065" w:type="dxa"/>
            <w:textDirection w:val="lrTb"/>
            <w:noWrap w:val="false"/>
          </w:tcPr>
          <w:p>
            <w:pPr>
              <w:rPr>
                <w:b/>
                <w:bCs/>
              </w:rPr>
            </w:pPr>
            <w:ins w:id="499" w:author="Sebastio, Stefano                           Export License Required - US Collins" w:date="2023-06-06T10:15:00Z">
              <w:r>
                <w:rPr>
                  <w:b/>
                  <w:bCs/>
                </w:rPr>
                <w:t xml:space="preserve">Post-condition:</w:t>
              </w:r>
            </w:ins>
            <w:r/>
          </w:p>
        </w:tc>
        <w:tc>
          <w:tcPr>
            <w:gridSpan w:val="5"/>
            <w:tcW w:w="7897" w:type="dxa"/>
            <w:textDirection w:val="lrTb"/>
            <w:noWrap w:val="false"/>
          </w:tcPr>
          <w:p>
            <w:pPr>
              <w:pStyle w:val="458"/>
              <w:numPr>
                <w:ilvl w:val="0"/>
                <w:numId w:val="197"/>
              </w:numPr>
              <w:rPr>
                <w:ins w:id="500" w:author="Sebastio, Stefano                           Export License Required - US Collins" w:date="2023-06-06T10:15:00Z"/>
              </w:rPr>
            </w:pPr>
            <w:ins w:id="501" w:author="Sebastio, Stefano                           Export License Required - US Collins" w:date="2023-06-06T10:15:00Z">
              <w:r>
                <w:t xml:space="preserve">A new LRU is deployed, integrated into the </w:t>
              </w:r>
            </w:ins>
            <w:ins w:id="502" w:author="Sebastio, Stefano                           Export License Required - US Collins" w:date="2023-06-06T10:15:00Z">
              <w:r>
                <w:t xml:space="preserve">network, updated with the latest security patches, and configured by the Airline for their specific needs.</w:t>
              </w:r>
            </w:ins>
            <w:ins w:id="503" w:author="Sebastio, Stefano                           Export License Required - US Collins" w:date="2023-06-06T10:15:00Z">
              <w:r/>
            </w:ins>
          </w:p>
          <w:p>
            <w:pPr>
              <w:pStyle w:val="458"/>
              <w:numPr>
                <w:ilvl w:val="0"/>
                <w:numId w:val="197"/>
              </w:numPr>
              <w:rPr>
                <w:ins w:id="504" w:author="Sebastio, Stefano                           Export License Required - US Collins" w:date="2023-06-06T10:15:00Z"/>
              </w:rPr>
            </w:pPr>
            <w:ins w:id="505" w:author="Sebastio, Stefano                           Export License Required - US Collins" w:date="2023-06-06T10:15:00Z">
              <w:r>
                <w:t xml:space="preserve">The cabin system is registered with a unique identity and certificates are dispatched for authentication.</w:t>
              </w:r>
            </w:ins>
            <w:ins w:id="506" w:author="Sebastio, Stefano                           Export License Required - US Collins" w:date="2023-06-06T10:15:00Z">
              <w:r/>
            </w:ins>
          </w:p>
          <w:p>
            <w:pPr>
              <w:pStyle w:val="458"/>
              <w:numPr>
                <w:ilvl w:val="0"/>
                <w:numId w:val="197"/>
              </w:numPr>
            </w:pPr>
            <w:ins w:id="507" w:author="Sebastio, Stefano                           Export License Required - US Collins" w:date="2023-06-06T10:15:00Z">
              <w:r>
                <w:t xml:space="preserve">For the configurations, integrity is verifi</w:t>
              </w:r>
            </w:ins>
            <w:ins w:id="508" w:author="Sebastio, Stefano                           Export License Required - US Collins" w:date="2023-06-06T10:15:00Z">
              <w:r>
                <w:t xml:space="preserve">ed, and confidentiality has been preserved (for IP protection) in the process.</w:t>
              </w:r>
            </w:ins>
            <w:r/>
          </w:p>
        </w:tc>
      </w:tr>
      <w:tr>
        <w:trPr>
          <w:trHeight w:val="77"/>
        </w:trPr>
        <w:tc>
          <w:tcPr>
            <w:tcW w:w="2065" w:type="dxa"/>
            <w:textDirection w:val="lrTb"/>
            <w:noWrap w:val="false"/>
          </w:tcPr>
          <w:p>
            <w:pPr>
              <w:rPr>
                <w:b/>
                <w:bCs/>
              </w:rPr>
            </w:pPr>
            <w:ins w:id="509" w:author="Sebastio, Stefano                           Export License Required - US Collins" w:date="2023-06-06T10:15:00Z">
              <w:r>
                <w:rPr>
                  <w:b/>
                  <w:bCs/>
                </w:rPr>
                <w:t xml:space="preserve">Alternative flow(s) of events (under attack):</w:t>
              </w:r>
            </w:ins>
            <w:r/>
          </w:p>
        </w:tc>
        <w:tc>
          <w:tcPr>
            <w:gridSpan w:val="5"/>
            <w:tcW w:w="7897" w:type="dxa"/>
            <w:textDirection w:val="lrTb"/>
            <w:noWrap w:val="false"/>
          </w:tcPr>
          <w:p>
            <w:ins w:id="510" w:author="Sebastio, Stefano                           Export License Required - US Collins" w:date="2023-06-06T10:15:00Z">
              <w:r>
                <w:t xml:space="preserve">Same attacks of the “new installation”, with the following addition. An attacker can inject malicious SW or a counterfeit LRU thro</w:t>
              </w:r>
            </w:ins>
            <w:ins w:id="511" w:author="Sebastio, Stefano                           Export License Required - US Collins" w:date="2023-06-06T10:15:00Z">
              <w:r>
                <w:t xml:space="preserve">ugh the supply chain. </w:t>
              </w:r>
            </w:ins>
            <w:r/>
          </w:p>
        </w:tc>
      </w:tr>
    </w:tbl>
    <w:p>
      <w:pPr>
        <w:rPr>
          <w:ins w:id="512" w:author="Sebastio, Stefano                           Export License Required - US Collins" w:date="2023-06-06T10:17:00Z"/>
        </w:rPr>
      </w:pPr>
      <w:r/>
      <w:ins w:id="513" w:author="Sebastio, Stefano                           Export License Required - US Collins" w:date="2023-06-06T10:17:00Z">
        <w:r/>
      </w:ins>
    </w:p>
    <w:p>
      <w:pPr>
        <w:rPr>
          <w:ins w:id="514" w:author="Sebastio, Stefano                           Export License Required - US Collins" w:date="2023-06-06T10:17:00Z"/>
        </w:rPr>
      </w:pPr>
      <w:ins w:id="515" w:author="Sebastio, Stefano                           Export License Required - US Collins" w:date="2023-06-06T10:17:00Z">
        <w:r>
          <w:t xml:space="preserve">A summary of the identified scenarios along with the involved phases of the device lifecycle is reported as follows.</w:t>
        </w:r>
      </w:ins>
      <w:ins w:id="516" w:author="Sebastio, Stefano                           Export License Required - US Collins" w:date="2023-06-06T10:17:00Z">
        <w:r/>
      </w:ins>
    </w:p>
    <w:p>
      <w:pPr>
        <w:rPr>
          <w:ins w:id="517" w:author="Sebastio, Stefano                           Export License Required - US Collins" w:date="2023-06-06T10:17:00Z"/>
        </w:rPr>
      </w:pPr>
      <w:r/>
      <w:ins w:id="518" w:author="Sebastio, Stefano                           Export License Required - US Collins" w:date="2023-06-06T10:17:00Z">
        <w:r/>
      </w:ins>
    </w:p>
    <w:p>
      <w:pPr>
        <w:pStyle w:val="488"/>
        <w:rPr>
          <w:ins w:id="519" w:author="Sebastio, Stefano                           Export License Required - US Collins" w:date="2023-06-06T10:45:00Z"/>
        </w:rPr>
        <w:pPrChange w:id="520" w:author="Senni, Valerio                           Export License Required - US Collins" w:date="2023-06-07T11:24:00Z">
          <w:pPr/>
        </w:pPrChange>
      </w:pPr>
      <w:ins w:id="521" w:author="Sebastio, Stefano                           Export License Required - US Collins" w:date="2023-06-06T10:45:00Z">
        <w:r>
          <w:t xml:space="preserve">Table </w:t>
        </w:r>
      </w:ins>
      <w:ins w:id="522" w:author="Sebastio, Stefano                           Export License Required - US Collins" w:date="2023-06-06T11:40:00Z">
        <w:r>
          <w:t xml:space="preserve">1</w:t>
        </w:r>
      </w:ins>
      <w:ins w:id="523" w:author="Sebastio, Stefano                           Export License Required - US Collins" w:date="2023-06-06T10:45:00Z">
        <w:r>
          <w:t xml:space="preserve"> Scenarios for the connected cabin use case and related lifecycle phases</w:t>
        </w:r>
      </w:ins>
      <w:ins w:id="524" w:author="Sebastio, Stefano                           Export License Required - US Collins" w:date="2023-06-06T10:45:00Z">
        <w:r/>
      </w:ins>
    </w:p>
    <w:tbl>
      <w:tblPr>
        <w:tblStyle w:val="506"/>
        <w:tblW w:w="5000" w:type="pct"/>
        <w:tblLook w:val="0420" w:firstRow="1" w:lastRow="0" w:firstColumn="0" w:lastColumn="0" w:noHBand="0" w:noVBand="1"/>
      </w:tblPr>
      <w:tblGrid>
        <w:gridCol w:w="448"/>
        <w:gridCol w:w="2530"/>
        <w:gridCol w:w="1634"/>
        <w:gridCol w:w="1233"/>
        <w:gridCol w:w="1144"/>
        <w:gridCol w:w="1470"/>
        <w:gridCol w:w="1173"/>
      </w:tblGrid>
      <w:tr>
        <w:trPr>
          <w:trHeight w:val="584"/>
        </w:trPr>
        <w:tc>
          <w:tcPr>
            <w:tcW w:w="233" w:type="pct"/>
            <w:textDirection w:val="lrTb"/>
            <w:noWrap w:val="false"/>
          </w:tcPr>
          <w:p>
            <w:ins w:id="525" w:author="Sebastio, Stefano                           Export License Required - US Collins" w:date="2023-06-06T10:17:00Z">
              <w:r>
                <w:t xml:space="preserve">ID</w:t>
              </w:r>
            </w:ins>
            <w:r/>
          </w:p>
        </w:tc>
        <w:tc>
          <w:tcPr>
            <w:tcW w:w="1314" w:type="pct"/>
            <w:textDirection w:val="lrTb"/>
            <w:noWrap w:val="false"/>
          </w:tcPr>
          <w:p>
            <w:ins w:id="526" w:author="Sebastio, Stefano                           Export License Required - US Collins" w:date="2023-06-06T10:17:00Z">
              <w:r>
                <w:t xml:space="preserve">Scenarios / Lifecycle</w:t>
              </w:r>
            </w:ins>
            <w:r/>
          </w:p>
        </w:tc>
        <w:tc>
          <w:tcPr>
            <w:tcW w:w="848" w:type="pct"/>
            <w:textDirection w:val="lrTb"/>
            <w:noWrap w:val="false"/>
          </w:tcPr>
          <w:p>
            <w:ins w:id="527" w:author="Sebastio, Stefano                           Export License Required - US Collins" w:date="2023-06-06T10:17:00Z">
              <w:r>
                <w:t xml:space="preserve">Bootstrapping</w:t>
              </w:r>
            </w:ins>
            <w:r/>
          </w:p>
        </w:tc>
        <w:tc>
          <w:tcPr>
            <w:tcW w:w="640" w:type="pct"/>
            <w:textDirection w:val="lrTb"/>
            <w:noWrap w:val="false"/>
          </w:tcPr>
          <w:p>
            <w:ins w:id="528" w:author="Sebastio, Stefano                           Export License Required - US Collins" w:date="2023-06-06T10:17:00Z">
              <w:r>
                <w:t xml:space="preserve">Operation</w:t>
              </w:r>
            </w:ins>
            <w:r/>
          </w:p>
        </w:tc>
        <w:tc>
          <w:tcPr>
            <w:tcW w:w="594" w:type="pct"/>
            <w:textDirection w:val="lrTb"/>
            <w:noWrap w:val="false"/>
          </w:tcPr>
          <w:p>
            <w:ins w:id="529" w:author="Sebastio, Stefano                           Export License Required - US Collins" w:date="2023-06-06T10:17:00Z">
              <w:r>
                <w:t xml:space="preserve">Update</w:t>
              </w:r>
            </w:ins>
            <w:r/>
          </w:p>
        </w:tc>
        <w:tc>
          <w:tcPr>
            <w:tcW w:w="763" w:type="pct"/>
            <w:textDirection w:val="lrTb"/>
            <w:noWrap w:val="false"/>
          </w:tcPr>
          <w:p>
            <w:ins w:id="530" w:author="Sebastio, Stefano                           Export License Required - US Collins" w:date="2023-06-06T10:17:00Z">
              <w:r>
                <w:t xml:space="preserve">Repurposing</w:t>
              </w:r>
            </w:ins>
            <w:r/>
          </w:p>
        </w:tc>
        <w:tc>
          <w:tcPr>
            <w:tcW w:w="609" w:type="pct"/>
            <w:textDirection w:val="lrTb"/>
            <w:noWrap w:val="false"/>
          </w:tcPr>
          <w:p>
            <w:ins w:id="531" w:author="Sebastio, Stefano                           Export License Required - US Collins" w:date="2023-06-06T10:17:00Z">
              <w:r>
                <w:t xml:space="preserve">Decomm.</w:t>
              </w:r>
            </w:ins>
            <w:r/>
          </w:p>
        </w:tc>
      </w:tr>
      <w:tr>
        <w:trPr>
          <w:trHeight w:val="584"/>
        </w:trPr>
        <w:tc>
          <w:tcPr>
            <w:tcW w:w="233" w:type="pct"/>
            <w:textDirection w:val="lrTb"/>
            <w:noWrap w:val="false"/>
          </w:tcPr>
          <w:p>
            <w:ins w:id="532" w:author="Sebastio, Stefano                           Export License Required - US Collins" w:date="2023-06-06T10:17:00Z">
              <w:r>
                <w:t xml:space="preserve">S1</w:t>
              </w:r>
            </w:ins>
            <w:r/>
          </w:p>
        </w:tc>
        <w:tc>
          <w:tcPr>
            <w:tcW w:w="1314" w:type="pct"/>
            <w:textDirection w:val="lrTb"/>
            <w:noWrap w:val="false"/>
          </w:tcPr>
          <w:p>
            <w:ins w:id="533" w:author="Sebastio, Stefano                           Export License Required - US Collins" w:date="2023-06-06T10:17:00Z">
              <w:r>
                <w:t xml:space="preserve">New installation</w:t>
              </w:r>
            </w:ins>
            <w:r/>
          </w:p>
        </w:tc>
        <w:tc>
          <w:tcPr>
            <w:tcW w:w="848" w:type="pct"/>
            <w:textDirection w:val="lrTb"/>
            <w:noWrap w:val="false"/>
          </w:tcPr>
          <w:p>
            <w:pPr>
              <w:jc w:val="center"/>
            </w:pPr>
            <w:ins w:id="534" w:author="Sebastio, Stefano                           Export License Required - US Collins" w:date="2023-06-06T10:17:00Z">
              <w:r>
                <w:t xml:space="preserve">X</w:t>
              </w:r>
            </w:ins>
            <w:r/>
          </w:p>
        </w:tc>
        <w:tc>
          <w:tcPr>
            <w:tcW w:w="640" w:type="pct"/>
            <w:textDirection w:val="lrTb"/>
            <w:noWrap w:val="false"/>
          </w:tcPr>
          <w:p>
            <w:pPr>
              <w:jc w:val="center"/>
            </w:pPr>
            <w:r/>
            <w:r/>
          </w:p>
        </w:tc>
        <w:tc>
          <w:tcPr>
            <w:tcW w:w="594" w:type="pct"/>
            <w:textDirection w:val="lrTb"/>
            <w:noWrap w:val="false"/>
          </w:tcPr>
          <w:p>
            <w:pPr>
              <w:jc w:val="center"/>
            </w:pPr>
            <w:ins w:id="535" w:author="Sebastio, Stefano                           Export License Required - US Collins" w:date="2023-06-06T10:17:00Z">
              <w:r>
                <w:t xml:space="preserve">X</w:t>
              </w:r>
            </w:ins>
            <w:r/>
          </w:p>
        </w:tc>
        <w:tc>
          <w:tcPr>
            <w:tcW w:w="763" w:type="pct"/>
            <w:textDirection w:val="lrTb"/>
            <w:noWrap w:val="false"/>
          </w:tcPr>
          <w:p>
            <w:pPr>
              <w:jc w:val="center"/>
            </w:pPr>
            <w:r/>
            <w:r/>
          </w:p>
        </w:tc>
        <w:tc>
          <w:tcPr>
            <w:tcW w:w="609" w:type="pct"/>
            <w:textDirection w:val="lrTb"/>
            <w:noWrap w:val="false"/>
          </w:tcPr>
          <w:p>
            <w:pPr>
              <w:jc w:val="center"/>
            </w:pPr>
            <w:ins w:id="536" w:author="Sebastio, Stefano                           Export License Required - US Collins" w:date="2023-06-06T10:17:00Z">
              <w:r>
                <w:t xml:space="preserve">X</w:t>
              </w:r>
            </w:ins>
            <w:r/>
          </w:p>
        </w:tc>
      </w:tr>
      <w:tr>
        <w:trPr>
          <w:trHeight w:val="584"/>
        </w:trPr>
        <w:tc>
          <w:tcPr>
            <w:tcW w:w="233" w:type="pct"/>
            <w:textDirection w:val="lrTb"/>
            <w:noWrap w:val="false"/>
          </w:tcPr>
          <w:p>
            <w:ins w:id="537" w:author="Sebastio, Stefano                           Export License Required - US Collins" w:date="2023-06-06T10:17:00Z">
              <w:r>
                <w:t xml:space="preserve">S2</w:t>
              </w:r>
            </w:ins>
            <w:r/>
          </w:p>
        </w:tc>
        <w:tc>
          <w:tcPr>
            <w:tcW w:w="1314" w:type="pct"/>
            <w:textDirection w:val="lrTb"/>
            <w:noWrap w:val="false"/>
          </w:tcPr>
          <w:p>
            <w:ins w:id="538" w:author="Sebastio, Stefano                           Export License Required - US Collins" w:date="2023-06-06T10:17:00Z">
              <w:r>
                <w:t xml:space="preserve">Operation and monitoring</w:t>
              </w:r>
            </w:ins>
            <w:r/>
          </w:p>
        </w:tc>
        <w:tc>
          <w:tcPr>
            <w:tcW w:w="848" w:type="pct"/>
            <w:textDirection w:val="lrTb"/>
            <w:noWrap w:val="false"/>
          </w:tcPr>
          <w:p>
            <w:pPr>
              <w:jc w:val="center"/>
            </w:pPr>
            <w:r/>
            <w:r/>
          </w:p>
        </w:tc>
        <w:tc>
          <w:tcPr>
            <w:tcW w:w="640" w:type="pct"/>
            <w:textDirection w:val="lrTb"/>
            <w:noWrap w:val="false"/>
          </w:tcPr>
          <w:p>
            <w:pPr>
              <w:jc w:val="center"/>
            </w:pPr>
            <w:ins w:id="539" w:author="Sebastio, Stefano                           Export License Required - US Collins" w:date="2023-06-06T10:17:00Z">
              <w:r>
                <w:t xml:space="preserve">X</w:t>
              </w:r>
            </w:ins>
            <w:r/>
          </w:p>
        </w:tc>
        <w:tc>
          <w:tcPr>
            <w:tcW w:w="594" w:type="pct"/>
            <w:textDirection w:val="lrTb"/>
            <w:noWrap w:val="false"/>
          </w:tcPr>
          <w:p>
            <w:pPr>
              <w:jc w:val="center"/>
            </w:pPr>
            <w:ins w:id="540" w:author="Sebastio, Stefano                           Export License Required - US Collins" w:date="2023-06-06T10:17:00Z">
              <w:r>
                <w:t xml:space="preserve">X</w:t>
              </w:r>
            </w:ins>
            <w:r/>
          </w:p>
        </w:tc>
        <w:tc>
          <w:tcPr>
            <w:tcW w:w="763" w:type="pct"/>
            <w:textDirection w:val="lrTb"/>
            <w:noWrap w:val="false"/>
          </w:tcPr>
          <w:p>
            <w:pPr>
              <w:jc w:val="center"/>
            </w:pPr>
            <w:r/>
            <w:r/>
          </w:p>
        </w:tc>
        <w:tc>
          <w:tcPr>
            <w:tcW w:w="609" w:type="pct"/>
            <w:textDirection w:val="lrTb"/>
            <w:noWrap w:val="false"/>
          </w:tcPr>
          <w:p>
            <w:pPr>
              <w:jc w:val="center"/>
            </w:pPr>
            <w:r/>
            <w:r/>
          </w:p>
        </w:tc>
      </w:tr>
      <w:tr>
        <w:trPr>
          <w:trHeight w:val="584"/>
        </w:trPr>
        <w:tc>
          <w:tcPr>
            <w:tcW w:w="233" w:type="pct"/>
            <w:textDirection w:val="lrTb"/>
            <w:noWrap w:val="false"/>
          </w:tcPr>
          <w:p>
            <w:ins w:id="541" w:author="Sebastio, Stefano                           Export License Required - US Collins" w:date="2023-06-06T10:17:00Z">
              <w:r>
                <w:t xml:space="preserve">S3</w:t>
              </w:r>
            </w:ins>
            <w:r/>
          </w:p>
        </w:tc>
        <w:tc>
          <w:tcPr>
            <w:tcW w:w="1314" w:type="pct"/>
            <w:textDirection w:val="lrTb"/>
            <w:noWrap w:val="false"/>
          </w:tcPr>
          <w:p>
            <w:ins w:id="542" w:author="Sebastio, Stefano                           Export License Required - US Collins" w:date="2023-06-06T10:17:00Z">
              <w:r>
                <w:t xml:space="preserve">Line-replaceable unit (LRU) - </w:t>
              </w:r>
            </w:ins>
            <w:ins w:id="543" w:author="Sebastio, Stefano                           Export License Required - US Collins" w:date="2023-06-06T10:17:00Z">
              <w:r>
                <w:t xml:space="preserve">replacement and repurposing</w:t>
              </w:r>
            </w:ins>
            <w:r/>
          </w:p>
        </w:tc>
        <w:tc>
          <w:tcPr>
            <w:tcW w:w="848" w:type="pct"/>
            <w:textDirection w:val="lrTb"/>
            <w:noWrap w:val="false"/>
          </w:tcPr>
          <w:p>
            <w:pPr>
              <w:jc w:val="center"/>
            </w:pPr>
            <w:r/>
            <w:r/>
          </w:p>
        </w:tc>
        <w:tc>
          <w:tcPr>
            <w:tcW w:w="640" w:type="pct"/>
            <w:textDirection w:val="lrTb"/>
            <w:noWrap w:val="false"/>
          </w:tcPr>
          <w:p>
            <w:pPr>
              <w:jc w:val="center"/>
            </w:pPr>
            <w:r/>
            <w:r/>
          </w:p>
        </w:tc>
        <w:tc>
          <w:tcPr>
            <w:tcW w:w="594" w:type="pct"/>
            <w:textDirection w:val="lrTb"/>
            <w:noWrap w:val="false"/>
          </w:tcPr>
          <w:p>
            <w:pPr>
              <w:jc w:val="center"/>
            </w:pPr>
            <w:ins w:id="544" w:author="Sebastio, Stefano                           Export License Required - US Collins" w:date="2023-06-06T10:17:00Z">
              <w:r>
                <w:t xml:space="preserve">X</w:t>
              </w:r>
            </w:ins>
            <w:r/>
          </w:p>
        </w:tc>
        <w:tc>
          <w:tcPr>
            <w:tcW w:w="763" w:type="pct"/>
            <w:textDirection w:val="lrTb"/>
            <w:noWrap w:val="false"/>
          </w:tcPr>
          <w:p>
            <w:pPr>
              <w:jc w:val="center"/>
            </w:pPr>
            <w:ins w:id="545" w:author="Sebastio, Stefano                           Export License Required - US Collins" w:date="2023-06-06T10:17:00Z">
              <w:r>
                <w:t xml:space="preserve">X</w:t>
              </w:r>
            </w:ins>
            <w:r/>
          </w:p>
        </w:tc>
        <w:tc>
          <w:tcPr>
            <w:tcW w:w="609" w:type="pct"/>
            <w:textDirection w:val="lrTb"/>
            <w:noWrap w:val="false"/>
          </w:tcPr>
          <w:p>
            <w:pPr>
              <w:jc w:val="center"/>
              <w:keepNext/>
            </w:pPr>
            <w:ins w:id="546" w:author="Sebastio, Stefano                           Export License Required - US Collins" w:date="2023-06-06T10:17:00Z">
              <w:r>
                <w:t xml:space="preserve">X</w:t>
              </w:r>
            </w:ins>
            <w:r/>
          </w:p>
        </w:tc>
      </w:tr>
    </w:tbl>
    <w:p>
      <w:pPr>
        <w:pStyle w:val="488"/>
        <w:rPr>
          <w:ins w:id="548" w:author="Sebastio, Stefano                           Export License Required - US Collins" w:date="2023-06-06T10:10:00Z"/>
          <w:rPrChange w:id="547" w:author="Sebastio, Stefano                           Export License Required - US Collins" w:date="2023-06-06T10:12:00Z">
            <w:rPr>
              <w:lang w:val="en-US"/>
            </w:rPr>
          </w:rPrChange>
        </w:rPr>
        <w:pPrChange w:id="549" w:author="Senni, Valerio                           Export License Required - US Collins" w:date="2023-06-07T11:24:00Z">
          <w:pPr/>
        </w:pPrChange>
      </w:pPr>
      <w:ins w:id="550" w:author="Sebastio, Stefano                           Export License Required - US Collins" w:date="2023-06-06T10:10:00Z">
        <w:r>
          <w:rPr>
            <w:rPrChange w:id="551" w:author="Sebastio, Stefano                           Export License Required - US Collins" w:date="2023-06-06T10:12:00Z">
              <w:rPr>
                <w:lang w:val="en-US"/>
              </w:rPr>
            </w:rPrChange>
          </w:rPr>
        </w:r>
      </w:ins>
      <w:ins w:id="552" w:author="Sebastio, Stefano                           Export License Required - US Collins" w:date="2023-06-06T10:10:00Z">
        <w:r>
          <w:rPr>
            <w:rPrChange w:id="553" w:author="Sebastio, Stefano                           Export License Required - US Collins" w:date="2023-06-06T10:12:00Z">
              <w:rPr>
                <w:lang w:val="en-US"/>
              </w:rPr>
            </w:rPrChange>
          </w:rPr>
        </w:r>
      </w:ins>
    </w:p>
    <w:p>
      <w:pPr>
        <w:rPr>
          <w:lang w:val="en-US"/>
          <w:del w:id="554" w:author="Sebastio, Stefano                           Export License Required - US Collins" w:date="2023-06-06T10:16:00Z"/>
        </w:rPr>
      </w:pPr>
      <w:del w:id="555" w:author="Sebastio, Stefano                           Export License Required - US Collins" w:date="2023-06-06T10:16:00Z">
        <w:r>
          <w:rPr>
            <w:lang w:val="en-US"/>
          </w:rPr>
          <w:delText xml:space="preserve">(xN -&gt; describe each scenario)</w:delText>
        </w:r>
      </w:del>
      <w:del w:id="556" w:author="Sebastio, Stefano                           Export License Required - US Collins" w:date="2023-06-06T10:16:00Z">
        <w:r/>
      </w:del>
    </w:p>
    <w:p>
      <w:pPr>
        <w:pStyle w:val="458"/>
        <w:numPr>
          <w:ilvl w:val="0"/>
          <w:numId w:val="154"/>
        </w:numPr>
        <w:rPr>
          <w:lang w:val="en-US"/>
          <w:del w:id="557" w:author="Sebastio, Stefano                           Export License Required - US Collins" w:date="2023-06-06T10:16:00Z"/>
        </w:rPr>
      </w:pPr>
      <w:del w:id="558" w:author="Sebastio, Stefano                           Export License Required - US Collins" w:date="2023-06-06T10:16:00Z">
        <w:r>
          <w:rPr>
            <w:lang w:val="en-US"/>
          </w:rPr>
          <w:delText xml:space="preserve">Goal</w:delText>
        </w:r>
      </w:del>
      <w:del w:id="559" w:author="Sebastio, Stefano                           Export License Required - US Collins" w:date="2023-06-06T10:16:00Z">
        <w:r/>
      </w:del>
    </w:p>
    <w:p>
      <w:pPr>
        <w:pStyle w:val="458"/>
        <w:numPr>
          <w:ilvl w:val="0"/>
          <w:numId w:val="154"/>
        </w:numPr>
        <w:rPr>
          <w:lang w:val="en-US"/>
          <w:del w:id="560" w:author="Sebastio, Stefano                           Export License Required - US Collins" w:date="2023-06-06T10:16:00Z"/>
        </w:rPr>
      </w:pPr>
      <w:del w:id="561" w:author="Sebastio, Stefano                           Export License Required - US Collins" w:date="2023-06-06T10:16:00Z">
        <w:r>
          <w:rPr>
            <w:lang w:val="en-US"/>
          </w:rPr>
          <w:delText xml:space="preserve">Pre-conditions</w:delText>
        </w:r>
      </w:del>
      <w:del w:id="562" w:author="Sebastio, Stefano                           Export License Required - US Collins" w:date="2023-06-06T10:16:00Z">
        <w:r/>
      </w:del>
    </w:p>
    <w:p>
      <w:pPr>
        <w:pStyle w:val="458"/>
        <w:numPr>
          <w:ilvl w:val="0"/>
          <w:numId w:val="154"/>
        </w:numPr>
        <w:rPr>
          <w:lang w:val="en-US"/>
          <w:del w:id="563" w:author="Sebastio, Stefano                           Export License Required - US Collins" w:date="2023-06-06T10:16:00Z"/>
        </w:rPr>
      </w:pPr>
      <w:del w:id="564" w:author="Sebastio, Stefano                           Export License Required - US Collins" w:date="2023-06-06T10:16:00Z">
        <w:r>
          <w:rPr>
            <w:lang w:val="en-US"/>
          </w:rPr>
          <w:delText xml:space="preserve">Normal flow (w/ swimlane)</w:delText>
        </w:r>
      </w:del>
      <w:del w:id="565" w:author="Sebastio, Stefano                           Export License Required - US Collins" w:date="2023-06-06T10:16:00Z">
        <w:r/>
      </w:del>
    </w:p>
    <w:p>
      <w:pPr>
        <w:pStyle w:val="458"/>
        <w:numPr>
          <w:ilvl w:val="0"/>
          <w:numId w:val="154"/>
        </w:numPr>
        <w:rPr>
          <w:lang w:val="en-US"/>
          <w:del w:id="566" w:author="Sebastio, Stefano                           Export License Required - US Collins" w:date="2023-06-06T10:16:00Z"/>
        </w:rPr>
      </w:pPr>
      <w:del w:id="567" w:author="Sebastio, Stefano                           Export License Required - US Collins" w:date="2023-06-06T10:16:00Z">
        <w:r>
          <w:rPr>
            <w:lang w:val="en-US"/>
          </w:rPr>
          <w:delText xml:space="preserve">Post-conditions</w:delText>
        </w:r>
      </w:del>
      <w:del w:id="568" w:author="Sebastio, Stefano                           Export License Required - US Collins" w:date="2023-06-06T10:16:00Z">
        <w:r/>
      </w:del>
    </w:p>
    <w:p>
      <w:pPr>
        <w:pStyle w:val="458"/>
        <w:numPr>
          <w:ilvl w:val="0"/>
          <w:numId w:val="154"/>
        </w:numPr>
        <w:rPr>
          <w:lang w:val="en-US"/>
          <w:del w:id="569" w:author="Sebastio, Stefano                           Export License Required - US Collins" w:date="2023-06-06T10:16:00Z"/>
        </w:rPr>
      </w:pPr>
      <w:del w:id="570" w:author="Sebastio, Stefano                           Export License Required - US Collins" w:date="2023-06-06T10:16:00Z">
        <w:r>
          <w:rPr>
            <w:lang w:val="en-US"/>
          </w:rPr>
          <w:delText xml:space="preserve">Alternative flows</w:delText>
        </w:r>
      </w:del>
      <w:del w:id="571" w:author="Sebastio, Stefano                           Export License Required - US Collins" w:date="2023-06-06T10:16:00Z">
        <w:r/>
      </w:del>
    </w:p>
    <w:p>
      <w:pPr>
        <w:pStyle w:val="412"/>
        <w:rPr>
          <w:lang w:val="en-US"/>
          <w:ins w:id="572" w:author="Sebastio, Stefano                           Export License Required - US Collins" w:date="2023-06-06T10:18:00Z"/>
        </w:rPr>
      </w:pPr>
      <w:r>
        <w:rPr>
          <w:lang w:val="en-US"/>
        </w:rPr>
        <w:t xml:space="preserve">Security Requirements and Technologies</w:t>
      </w:r>
      <w:ins w:id="573" w:author="Sebastio, Stefano                           Export License Required - US Collins" w:date="2023-06-06T10:18:00Z">
        <w:r/>
      </w:ins>
    </w:p>
    <w:p>
      <w:pPr>
        <w:rPr>
          <w:lang w:val="en-US"/>
          <w:ins w:id="574" w:author="Sebastio, Stefano                           Export License Required - US Collins" w:date="2023-06-06T10:19:00Z"/>
        </w:rPr>
      </w:pPr>
      <w:ins w:id="575" w:author="Sebastio, Stefano                           Export License Required - US Collins" w:date="2023-06-06T10:19:00Z">
        <w:r>
          <w:rPr>
            <w:lang w:val="en-US"/>
          </w:rPr>
          <w:t xml:space="preserve">According to the above scenarios an initial set of desired </w:t>
        </w:r>
      </w:ins>
      <w:ins w:id="576" w:author="Sebastio, Stefano                           Export License Required - US Collins" w:date="2023-06-06T10:19:00Z">
        <w:r>
          <w:rPr>
            <w:lang w:val="en-US"/>
          </w:rPr>
          <w:t xml:space="preserve">security features has been identified for the CCS. Those in parentheses are optional for the use case. Note that, despite their inclusion in the figure below for the sake of completeness, not all the reported security features are part of the CERTIFY innov</w:t>
        </w:r>
      </w:ins>
      <w:ins w:id="577" w:author="Sebastio, Stefano                           Export License Required - US Collins" w:date="2023-06-06T10:19:00Z">
        <w:r>
          <w:rPr>
            <w:lang w:val="en-US"/>
          </w:rPr>
          <w:t xml:space="preserve">ation topics.</w:t>
        </w:r>
      </w:ins>
      <w:ins w:id="578" w:author="Sebastio, Stefano                           Export License Required - US Collins" w:date="2023-06-06T10:19:00Z">
        <w:r/>
      </w:ins>
    </w:p>
    <w:p>
      <w:pPr>
        <w:rPr>
          <w:lang w:val="en-US"/>
          <w:ins w:id="579" w:author="Sebastio, Stefano                           Export License Required - US Collins" w:date="2023-06-06T10:19:00Z"/>
        </w:rPr>
      </w:pPr>
      <w:ins w:id="580" w:author="Sebastio, Stefano                           Export License Required - US Collins" w:date="2023-06-06T10:19:00Z">
        <w:r>
          <w:rPr>
            <w:lang w:val="en-US"/>
          </w:rPr>
          <w:t xml:space="preserve"> </w:t>
        </w:r>
      </w:ins>
      <w:ins w:id="581" w:author="Sebastio, Stefano                           Export License Required - US Collins" w:date="2023-06-06T10:19:00Z">
        <w:r/>
      </w:ins>
    </w:p>
    <w:p>
      <w:pPr>
        <w:keepNext/>
        <w:rPr>
          <w:ins w:id="582" w:author="Sebastio, Stefano                           Export License Required - US Collins" w:date="2023-06-06T10:19:00Z"/>
        </w:rPr>
        <w:pPrChange w:id="583" w:author="Sebastio, Stefano                           Export License Required - US Collins" w:date="2023-06-06T10:19:00Z">
          <w:pPr/>
        </w:pPrChange>
      </w:pPr>
      <w:ins w:id="584" w:author="Sebastio, Stefano                           Export License Required - US Collins" w:date="2023-06-06T10:19:00Z">
        <w:r>
          <w:drawing>
            <wp:inline xmlns:wp="http://schemas.openxmlformats.org/drawingml/2006/wordprocessingDrawing" distT="0" distB="0" distL="0" distR="0">
              <wp:extent cx="6116319" cy="1955628"/>
              <wp:effectExtent l="0" t="0" r="0" b="6984"/>
              <wp:docPr id="15" name="Picture 22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227" hidden="0"/>
                      <pic:cNvPicPr>
                        <a:picLocks noChangeAspect="1"/>
                      </pic:cNvPicPr>
                    </pic:nvPicPr>
                    <pic:blipFill>
                      <a:blip r:embed="rId39"/>
                      <a:stretch/>
                    </pic:blipFill>
                    <pic:spPr bwMode="auto">
                      <a:xfrm>
                        <a:off x="0" y="0"/>
                        <a:ext cx="6116320" cy="1955633"/>
                      </a:xfrm>
                      <a:prstGeom prst="rect">
                        <a:avLst/>
                      </a:prstGeom>
                    </pic:spPr>
                  </pic:pic>
                </a:graphicData>
              </a:graphic>
            </wp:inline>
          </w:drawing>
        </w:r>
      </w:ins>
      <w:ins w:id="585" w:author="Sebastio, Stefano                           Export License Required - US Collins" w:date="2023-06-06T10:19:00Z">
        <w:r/>
      </w:ins>
    </w:p>
    <w:p>
      <w:pPr>
        <w:pStyle w:val="488"/>
        <w:rPr>
          <w:lang w:val="en-US"/>
          <w:ins w:id="586" w:author="Sebastio, Stefano                           Export License Required - US Collins" w:date="2023-06-06T10:19:00Z"/>
        </w:rPr>
        <w:pPrChange w:id="587" w:author="Senni, Valerio                           Export License Required - US Collins" w:date="2023-06-07T11:24:00Z">
          <w:pPr/>
        </w:pPrChange>
      </w:pPr>
      <w:ins w:id="588" w:author="Sebastio, Stefano                           Export License Required - US Collins" w:date="2023-06-06T10:19:00Z">
        <w:r>
          <w:t xml:space="preserve">Figure </w:t>
        </w:r>
      </w:ins>
      <w:ins w:id="589" w:author="Sebastio, Stefano                           Export License Required - US Collins" w:date="2023-06-06T11:38:00Z">
        <w:r>
          <w:t xml:space="preserve">2</w:t>
        </w:r>
      </w:ins>
      <w:ins w:id="590" w:author="Sebastio, Stefano                           Export License Required - US Collins" w:date="2023-06-06T10:19:00Z">
        <w:r>
          <w:t xml:space="preserve"> Desired security features for the different components part of the CCS</w:t>
        </w:r>
      </w:ins>
      <w:ins w:id="591" w:author="Sebastio, Stefano                           Export License Required - US Collins" w:date="2023-06-06T10:19:00Z">
        <w:r/>
      </w:ins>
    </w:p>
    <w:p>
      <w:pPr>
        <w:rPr>
          <w:lang w:val="en-US"/>
          <w:ins w:id="592" w:author="Sebastio, Stefano                           Export License Required - US Collins" w:date="2023-06-06T10:19:00Z"/>
        </w:rPr>
      </w:pPr>
      <w:r>
        <w:rPr>
          <w:lang w:val="en-US"/>
        </w:rPr>
      </w:r>
      <w:ins w:id="593" w:author="Sebastio, Stefano                           Export License Required - US Collins" w:date="2023-06-06T10:19:00Z">
        <w:r/>
      </w:ins>
    </w:p>
    <w:p>
      <w:pPr>
        <w:rPr>
          <w:lang w:val="en-US"/>
          <w:ins w:id="594" w:author="Sebastio, Stefano                           Export License Required - US Collins" w:date="2023-06-06T10:46:00Z"/>
        </w:rPr>
      </w:pPr>
      <w:ins w:id="595" w:author="Sebastio, Stefano                           Export License Required - US Collins" w:date="2023-06-06T10:19:00Z">
        <w:r>
          <w:rPr>
            <w:lang w:val="en-US"/>
          </w:rPr>
          <w:t xml:space="preserve">As mentioned in CCS-Scenario-2, either for the detection of an anomaly or intrusion or for other security needs, a pre-defined reconfiguration may be trigger</w:t>
        </w:r>
      </w:ins>
      <w:ins w:id="596" w:author="Sebastio, Stefano                           Export License Required - US Collins" w:date="2023-06-06T10:19:00Z">
        <w:r>
          <w:rPr>
            <w:lang w:val="en-US"/>
          </w:rPr>
          <w:t xml:space="preserve">ed. Below we give an example of possible operation modes (inspired by the ARINC 664 P7) for an IoT node and corresponding transitions triggered by a reconfiguration need:</w:t>
        </w:r>
      </w:ins>
      <w:ins w:id="597" w:author="Sebastio, Stefano                           Export License Required - US Collins" w:date="2023-06-06T10:46:00Z">
        <w:r/>
      </w:ins>
    </w:p>
    <w:p>
      <w:pPr>
        <w:rPr>
          <w:lang w:val="en-US"/>
          <w:ins w:id="598" w:author="Sebastio, Stefano                           Export License Required - US Collins" w:date="2023-06-06T10:19:00Z"/>
        </w:rPr>
      </w:pPr>
      <w:r>
        <w:rPr>
          <w:lang w:val="en-US"/>
        </w:rPr>
      </w:r>
      <w:ins w:id="599" w:author="Sebastio, Stefano                           Export License Required - US Collins" w:date="2023-06-06T10:19:00Z">
        <w:r/>
      </w:ins>
    </w:p>
    <w:p>
      <w:pPr>
        <w:jc w:val="center"/>
        <w:keepNext/>
        <w:rPr>
          <w:ins w:id="600" w:author="Sebastio, Stefano                           Export License Required - US Collins" w:date="2023-06-06T11:28:00Z"/>
        </w:rPr>
        <w:pPrChange w:id="601" w:author="Sebastio, Stefano                           Export License Required - US Collins" w:date="2023-06-06T11:28:00Z">
          <w:pPr>
            <w:jc w:val="center"/>
          </w:pPr>
        </w:pPrChange>
      </w:pPr>
      <w:ins w:id="602" w:author="Sebastio, Stefano                           Export License Required - US Collins" w:date="2023-06-06T10:19:00Z">
        <w:r>
          <w:drawing>
            <wp:inline xmlns:wp="http://schemas.openxmlformats.org/drawingml/2006/wordprocessingDrawing" distT="0" distB="0" distL="0" distR="0">
              <wp:extent cx="4166478" cy="3872664"/>
              <wp:effectExtent l="0" t="0" r="5715" b="0"/>
              <wp:docPr id="16" name="Pictur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2" hidden="0"/>
                      <pic:cNvPicPr>
                        <a:picLocks noChangeAspect="1"/>
                      </pic:cNvPicPr>
                    </pic:nvPicPr>
                    <pic:blipFill>
                      <a:blip r:embed="rId40"/>
                      <a:stretch/>
                    </pic:blipFill>
                    <pic:spPr bwMode="auto">
                      <a:xfrm>
                        <a:off x="0" y="0"/>
                        <a:ext cx="4220335" cy="3922720"/>
                      </a:xfrm>
                      <a:prstGeom prst="rect">
                        <a:avLst/>
                      </a:prstGeom>
                      <a:noFill/>
                    </pic:spPr>
                  </pic:pic>
                </a:graphicData>
              </a:graphic>
            </wp:inline>
          </w:drawing>
        </w:r>
      </w:ins>
      <w:ins w:id="603" w:author="Sebastio, Stefano                           Export License Required - US Collins" w:date="2023-06-06T11:28:00Z">
        <w:r/>
      </w:ins>
    </w:p>
    <w:p>
      <w:pPr>
        <w:pStyle w:val="488"/>
        <w:rPr>
          <w:lang w:val="en-US"/>
          <w:ins w:id="604" w:author="Sebastio, Stefano                           Export License Required - US Collins" w:date="2023-06-06T10:19:00Z"/>
        </w:rPr>
        <w:pPrChange w:id="605" w:author="Senni, Valerio                           Export License Required - US Collins" w:date="2023-06-07T11:24:00Z">
          <w:pPr/>
        </w:pPrChange>
      </w:pPr>
      <w:ins w:id="606" w:author="Sebastio, Stefano                           Export License Required - US Collins" w:date="2023-06-06T11:28:00Z">
        <w:r>
          <w:t xml:space="preserve">Figure </w:t>
        </w:r>
      </w:ins>
      <w:ins w:id="607" w:author="Sebastio, Stefano                           Export License Required - US Collins" w:date="2023-06-06T11:38:00Z">
        <w:r>
          <w:t xml:space="preserve">3</w:t>
        </w:r>
      </w:ins>
      <w:ins w:id="608" w:author="Sebastio, Stefano                           Export License Required - US Collins" w:date="2023-06-06T11:28:00Z">
        <w:r>
          <w:t xml:space="preserve"> Operation modes for an on-board device</w:t>
        </w:r>
      </w:ins>
      <w:ins w:id="609" w:author="Sebastio, Stefano                           Export License Required - US Collins" w:date="2023-06-06T10:19:00Z">
        <w:r/>
      </w:ins>
    </w:p>
    <w:p>
      <w:pPr>
        <w:rPr>
          <w:lang w:val="en-US"/>
          <w:ins w:id="610" w:author="Sebastio, Stefano                           Export License Required - US Collins" w:date="2023-06-06T10:19:00Z"/>
        </w:rPr>
      </w:pPr>
      <w:ins w:id="611" w:author="Sebastio, Stefano                           Export License Required - US Collins" w:date="2023-06-06T10:19:00Z">
        <w:r>
          <w:rPr>
            <w:lang w:val="en-US"/>
          </w:rPr>
          <w:t xml:space="preserve"> </w:t>
        </w:r>
      </w:ins>
      <w:ins w:id="612" w:author="Sebastio, Stefano                           Export License Required - US Collins" w:date="2023-06-06T10:19:00Z">
        <w:r/>
      </w:ins>
    </w:p>
    <w:p>
      <w:pPr>
        <w:rPr>
          <w:lang w:val="en-US"/>
          <w:ins w:id="613" w:author="Sebastio, Stefano                           Export License Required - US Collins" w:date="2023-06-06T10:19:00Z"/>
        </w:rPr>
      </w:pPr>
      <w:ins w:id="614" w:author="Sebastio, Stefano                           Export License Required - US Collins" w:date="2023-06-06T10:19:00Z">
        <w:r>
          <w:rPr>
            <w:lang w:val="en-US"/>
          </w:rPr>
          <w:t xml:space="preserve">Other devices may have a richer </w:t>
        </w:r>
      </w:ins>
      <w:ins w:id="615" w:author="Sebastio, Stefano                           Export License Required - US Collins" w:date="2023-06-06T10:19:00Z">
        <w:r>
          <w:rPr>
            <w:lang w:val="en-US"/>
          </w:rPr>
          <w:t xml:space="preserve">or different set of modes. Not reported in the figure, the “quiet” state may be reached from any other device state in case a failure is detected.</w:t>
        </w:r>
      </w:ins>
      <w:ins w:id="616" w:author="Sebastio, Stefano                           Export License Required - US Collins" w:date="2023-06-06T10:19:00Z">
        <w:r/>
      </w:ins>
    </w:p>
    <w:p>
      <w:pPr>
        <w:rPr>
          <w:lang w:val="en-US"/>
        </w:rPr>
        <w:pPrChange w:id="617" w:author="Sebastio, Stefano                           Export License Required - US Collins" w:date="2023-06-06T10:18:00Z">
          <w:pPr>
            <w:pStyle w:val="412"/>
          </w:pPr>
        </w:pPrChange>
      </w:pPr>
      <w:r>
        <w:rPr>
          <w:lang w:val="en-US"/>
        </w:rPr>
      </w:r>
      <w:r/>
    </w:p>
    <w:p>
      <w:pPr>
        <w:pStyle w:val="412"/>
        <w:rPr>
          <w:lang w:val="en-US"/>
        </w:rPr>
      </w:pPr>
      <w:r>
        <w:rPr>
          <w:lang w:val="en-US"/>
        </w:rPr>
        <w:t xml:space="preserve">Applicable Regulations, Best Practices and Standards</w:t>
      </w:r>
      <w:r/>
    </w:p>
    <w:p>
      <w:pPr>
        <w:rPr>
          <w:lang w:val="en-US"/>
          <w:ins w:id="618" w:author="Sebastio, Stefano                           Export License Required - US Collins" w:date="2023-06-06T10:22:00Z"/>
        </w:rPr>
      </w:pPr>
      <w:ins w:id="619" w:author="Sebastio, Stefano                           Export License Required - US Collins" w:date="2023-06-06T10:22:00Z">
        <w:r>
          <w:rPr>
            <w:lang w:val="en-US"/>
          </w:rPr>
          <w:t xml:space="preserve">In this section we summarize the relevant cybersecurity</w:t>
        </w:r>
      </w:ins>
      <w:ins w:id="620" w:author="Sebastio, Stefano                           Export License Required - US Collins" w:date="2023-06-06T10:22:00Z">
        <w:r>
          <w:rPr>
            <w:lang w:val="en-US"/>
          </w:rPr>
          <w:t xml:space="preserve"> regulations applicable to the civil aviation sector. Standards with double RTCA/EUROCAE affiliation indicate regulations that have been developed jointly by the two US and EU organizations.</w:t>
        </w:r>
      </w:ins>
      <w:ins w:id="621" w:author="Sebastio, Stefano                           Export License Required - US Collins" w:date="2023-06-06T10:22:00Z">
        <w:r/>
      </w:ins>
    </w:p>
    <w:p>
      <w:pPr>
        <w:rPr>
          <w:lang w:val="en-US"/>
          <w:ins w:id="622" w:author="Sebastio, Stefano                           Export License Required - US Collins" w:date="2023-06-06T10:22:00Z"/>
        </w:rPr>
      </w:pPr>
      <w:r>
        <w:rPr>
          <w:lang w:val="en-US"/>
        </w:rPr>
      </w:r>
      <w:ins w:id="623" w:author="Sebastio, Stefano                           Export License Required - US Collins" w:date="2023-06-06T10:22:00Z">
        <w:r/>
      </w:ins>
    </w:p>
    <w:p>
      <w:pPr>
        <w:rPr>
          <w:lang w:val="en-US"/>
          <w:ins w:id="624" w:author="Sebastio, Stefano                           Export License Required - US Collins" w:date="2023-06-06T10:23:00Z"/>
        </w:rPr>
      </w:pPr>
      <w:ins w:id="625" w:author="Sebastio, Stefano                           Export License Required - US Collins" w:date="2023-06-06T10:22:00Z">
        <w:r>
          <w:rPr>
            <w:lang w:val="en-US"/>
          </w:rPr>
          <w:t xml:space="preserve">RTCA DO-326A / EUROCAE ED-202A (Airworthiness Security Process S</w:t>
        </w:r>
      </w:ins>
      <w:ins w:id="626" w:author="Sebastio, Stefano                           Export License Required - US Collins" w:date="2023-06-06T10:22:00Z">
        <w:r>
          <w:rPr>
            <w:lang w:val="en-US"/>
          </w:rPr>
          <w:t xml:space="preserve">pecification) adds (to current guidance for aircraft certification) specific guidance to handle the threat of intentional unauthorized electronic interaction to aircraft safety. It adds data requirements and compliance objectives, as organized by generic a</w:t>
        </w:r>
      </w:ins>
      <w:ins w:id="627" w:author="Sebastio, Stefano                           Export License Required - US Collins" w:date="2023-06-06T10:22:00Z">
        <w:r>
          <w:rPr>
            <w:lang w:val="en-US"/>
          </w:rPr>
          <w:t xml:space="preserve">ctivities for aircraft development and certification. It is intended to be used in conjunction with other applicable guidance material, including SAE ARP 4754A/ED-79A, DO-178C/ED-12C, and DO-254/ED-80. It does not address (1) physical security on the aircr</w:t>
        </w:r>
      </w:ins>
      <w:ins w:id="628" w:author="Sebastio, Stefano                           Export License Required - US Collins" w:date="2023-06-06T10:22:00Z">
        <w:r>
          <w:rPr>
            <w:lang w:val="en-US"/>
          </w:rPr>
          <w:t xml:space="preserve">aft or ground elements, (2) Airport, Airline or Air Traffic Service Provider security (e.g., access to airplanes, ground control facilities, data centers), (3) Communication, navigation, and surveillance services (e.g., GPS, </w:t>
        </w:r>
      </w:ins>
      <w:ins w:id="629" w:author="Sebastio, Stefano                           Export License Required - US Collins" w:date="2023-06-06T10:22:00Z">
        <w:r>
          <w:rPr>
            <w:lang w:val="en-US"/>
          </w:rPr>
          <w:t xml:space="preserve">SBAS, GBAS, ATC communications,</w:t>
        </w:r>
      </w:ins>
      <w:ins w:id="630" w:author="Sebastio, Stefano                           Export License Required - US Collins" w:date="2023-06-06T10:22:00Z">
        <w:r>
          <w:rPr>
            <w:lang w:val="en-US"/>
          </w:rPr>
          <w:t xml:space="preserve"> ADS-B). The companion document RTCA DO-355 / EUROCAE ED-204 (Information Security Guidance for Continuing Airworthiness) addresses security aspects for continued airworthiness (i.e., during the aircraft lifecycle). Finally, the companion document RTCA DO-</w:t>
        </w:r>
      </w:ins>
      <w:ins w:id="631" w:author="Sebastio, Stefano                           Export License Required - US Collins" w:date="2023-06-06T10:22:00Z">
        <w:r>
          <w:rPr>
            <w:lang w:val="en-US"/>
          </w:rPr>
          <w:t xml:space="preserve">356A / EUROCAE ED-203A (Airworthiness Security Methods and Considerations) provides a set of methods and guidelines that may be used within the airworthiness security process defined in DO-326A. The provision of methods in that document is not intended to </w:t>
        </w:r>
      </w:ins>
      <w:ins w:id="632" w:author="Sebastio, Stefano                           Export License Required - US Collins" w:date="2023-06-06T10:22:00Z">
        <w:r>
          <w:rPr>
            <w:lang w:val="en-US"/>
          </w:rPr>
          <w:t xml:space="preserve">mean that will be the only acceptable set of methods; there will be other equally valid methods. EUROCAE ED-201A (Aeronautical Information System Security Framework Guidance) deals with the overarching context of the shared responsibility for Aeronautical </w:t>
        </w:r>
      </w:ins>
      <w:ins w:id="633" w:author="Sebastio, Stefano                           Export License Required - US Collins" w:date="2023-06-06T10:22:00Z">
        <w:r>
          <w:rPr>
            <w:lang w:val="en-US"/>
          </w:rPr>
          <w:t xml:space="preserve">Information System Security (AISS), considering all relevant stakeholders who are part of civil aviation. The purpose of security in this context should be understood as ensuring safety of flight and maintaining the operation of the civil aviation infrastr</w:t>
        </w:r>
      </w:ins>
      <w:ins w:id="634" w:author="Sebastio, Stefano                           Export License Required - US Collins" w:date="2023-06-06T10:22:00Z">
        <w:r>
          <w:rPr>
            <w:lang w:val="en-US"/>
          </w:rPr>
          <w:t xml:space="preserve">ucture without significant disruption. Guidance in this document may be used to address (1) Aircraft design and production and aircraft components, (2) Aircraft operations, maintenance repair and overhaul operations (MRO) and airports, (3) Air Traffic Mana</w:t>
        </w:r>
      </w:ins>
      <w:ins w:id="635" w:author="Sebastio, Stefano                           Export License Required - US Collins" w:date="2023-06-06T10:22:00Z">
        <w:r>
          <w:rPr>
            <w:lang w:val="en-US"/>
          </w:rPr>
          <w:t xml:space="preserve">gement (ATM), (3) Unmanned Aerial Systems (UAS) and Unmanned Aircraft System Traffic Management (UTM) operations and organizations that provide or exchange information that have an impact to ATM (Air Traffic Management) automation systems or human resource</w:t>
        </w:r>
      </w:ins>
      <w:ins w:id="636" w:author="Sebastio, Stefano                           Export License Required - US Collins" w:date="2023-06-06T10:22:00Z">
        <w:r>
          <w:rPr>
            <w:lang w:val="en-US"/>
          </w:rPr>
          <w:t xml:space="preserve">s and the decision making processes for ATM or aircraft operations. This guidance extends as appropriate to the supply chains of all the above, which use or are involved in the delivery of hardware, software</w:t>
        </w:r>
      </w:ins>
      <w:ins w:id="637" w:author="Sebastio, Stefano                           Export License Required - US Collins" w:date="2023-06-06T10:46:00Z">
        <w:r>
          <w:rPr>
            <w:lang w:val="en-US"/>
          </w:rPr>
          <w:t xml:space="preserve">,</w:t>
        </w:r>
      </w:ins>
      <w:ins w:id="638" w:author="Sebastio, Stefano                           Export License Required - US Collins" w:date="2023-06-06T10:22:00Z">
        <w:r>
          <w:rPr>
            <w:lang w:val="en-US"/>
          </w:rPr>
          <w:t xml:space="preserve"> and information exchange.</w:t>
        </w:r>
      </w:ins>
      <w:ins w:id="639" w:author="Sebastio, Stefano                           Export License Required - US Collins" w:date="2023-06-06T10:23:00Z">
        <w:r/>
      </w:ins>
    </w:p>
    <w:p>
      <w:pPr>
        <w:rPr>
          <w:lang w:val="en-US"/>
          <w:ins w:id="640" w:author="Sebastio, Stefano                           Export License Required - US Collins" w:date="2023-06-06T10:22:00Z"/>
        </w:rPr>
      </w:pPr>
      <w:r>
        <w:rPr>
          <w:lang w:val="en-US"/>
        </w:rPr>
      </w:r>
      <w:ins w:id="641" w:author="Sebastio, Stefano                           Export License Required - US Collins" w:date="2023-06-06T10:22:00Z">
        <w:r/>
      </w:ins>
    </w:p>
    <w:p>
      <w:pPr>
        <w:rPr>
          <w:lang w:val="en-US"/>
          <w:ins w:id="642" w:author="Sebastio, Stefano                           Export License Required - US Collins" w:date="2023-06-06T10:23:00Z"/>
        </w:rPr>
      </w:pPr>
      <w:ins w:id="643" w:author="Sebastio, Stefano                           Export License Required - US Collins" w:date="2023-06-06T10:22:00Z">
        <w:r>
          <w:rPr>
            <w:lang w:val="en-US"/>
          </w:rPr>
          <w:t xml:space="preserve">ICAO Annex 17: </w:t>
        </w:r>
      </w:ins>
      <w:ins w:id="644" w:author="Sebastio, Stefano                           Export License Required - US Collins" w:date="2023-06-06T10:22:00Z">
        <w:r>
          <w:rPr>
            <w:lang w:val="en-US"/>
          </w:rPr>
          <w:t xml:space="preserve">Security: This annex to the Convention on International Civil Aviation details the international security standards that govern aviation, including the protection of information and communication technology systems.</w:t>
        </w:r>
      </w:ins>
      <w:ins w:id="645" w:author="Sebastio, Stefano                           Export License Required - US Collins" w:date="2023-06-06T10:23:00Z">
        <w:r/>
      </w:ins>
    </w:p>
    <w:p>
      <w:pPr>
        <w:rPr>
          <w:lang w:val="en-US"/>
          <w:ins w:id="646" w:author="Sebastio, Stefano                           Export License Required - US Collins" w:date="2023-06-06T10:22:00Z"/>
        </w:rPr>
      </w:pPr>
      <w:r>
        <w:rPr>
          <w:lang w:val="en-US"/>
        </w:rPr>
      </w:r>
      <w:ins w:id="647" w:author="Sebastio, Stefano                           Export License Required - US Collins" w:date="2023-06-06T10:22:00Z">
        <w:r/>
      </w:ins>
    </w:p>
    <w:p>
      <w:pPr>
        <w:rPr>
          <w:lang w:val="en-US"/>
          <w:ins w:id="648" w:author="Sebastio, Stefano                           Export License Required - US Collins" w:date="2023-06-06T10:22:00Z"/>
        </w:rPr>
      </w:pPr>
      <w:ins w:id="649" w:author="Sebastio, Stefano                           Export License Required - US Collins" w:date="2023-06-06T10:22:00Z">
        <w:r>
          <w:rPr>
            <w:lang w:val="en-US"/>
          </w:rPr>
          <w:t xml:space="preserve">ARINC 811 (Commercial Aircraft Informat</w:t>
        </w:r>
      </w:ins>
      <w:ins w:id="650" w:author="Sebastio, Stefano                           Export License Required - US Collins" w:date="2023-06-06T10:22:00Z">
        <w:r>
          <w:rPr>
            <w:lang w:val="en-US"/>
          </w:rPr>
          <w:t xml:space="preserve">ion Security Concepts of Operation and Process Framework) describes a three-step risk-based information security process framework, that considers existing airline operations and the organizational impact associated with the introduction of new aircraft in</w:t>
        </w:r>
      </w:ins>
      <w:ins w:id="651" w:author="Sebastio, Stefano                           Export License Required - US Collins" w:date="2023-06-06T10:22:00Z">
        <w:r>
          <w:rPr>
            <w:lang w:val="en-US"/>
          </w:rPr>
          <w:t xml:space="preserve">formation security procedures, particularly with respect to the management of mobile, global aircraft assets.</w:t>
        </w:r>
      </w:ins>
      <w:ins w:id="652" w:author="Sebastio, Stefano                           Export License Required - US Collins" w:date="2023-06-06T10:22:00Z">
        <w:r/>
      </w:ins>
    </w:p>
    <w:p>
      <w:pPr>
        <w:rPr>
          <w:lang w:val="en-US"/>
          <w:ins w:id="653" w:author="Sebastio, Stefano                           Export License Required - US Collins" w:date="2023-06-06T10:23:00Z"/>
        </w:rPr>
      </w:pPr>
      <w:r>
        <w:rPr>
          <w:lang w:val="en-US"/>
        </w:rPr>
      </w:r>
      <w:ins w:id="654" w:author="Sebastio, Stefano                           Export License Required - US Collins" w:date="2023-06-06T10:23:00Z">
        <w:r/>
      </w:ins>
    </w:p>
    <w:p>
      <w:pPr>
        <w:rPr>
          <w:lang w:val="en-US"/>
          <w:ins w:id="655" w:author="Sebastio, Stefano                           Export License Required - US Collins" w:date="2023-06-06T10:22:00Z"/>
        </w:rPr>
      </w:pPr>
      <w:ins w:id="656" w:author="Sebastio, Stefano                           Export License Required - US Collins" w:date="2023-06-06T10:22:00Z">
        <w:r>
          <w:rPr>
            <w:lang w:val="en-US"/>
          </w:rPr>
          <w:t xml:space="preserve">European Union Aviation Safety Agency (EASA) Cybersecurity Regulations: EASA is responsible for civil aviation safety in Europe and has developed</w:t>
        </w:r>
      </w:ins>
      <w:ins w:id="657" w:author="Sebastio, Stefano                           Export License Required - US Collins" w:date="2023-06-06T10:22:00Z">
        <w:r>
          <w:rPr>
            <w:lang w:val="en-US"/>
          </w:rPr>
          <w:t xml:space="preserve"> regulations related to aviation cybersecurity. These include the EASA Opinion No 01/2020, which proposes amendments to existing regulations to address the cybersecurity of aircraft systems and the air traffic management environment. EASA also provides gui</w:t>
        </w:r>
      </w:ins>
      <w:ins w:id="658" w:author="Sebastio, Stefano                           Export License Required - US Collins" w:date="2023-06-06T10:22:00Z">
        <w:r>
          <w:rPr>
            <w:lang w:val="en-US"/>
          </w:rPr>
          <w:t xml:space="preserve">delines on cybersecurity risk management, incident reporting, and best practices. The EASA CS-25 Amendment-25 demands that a cyber risk assessment of the information systems has been performed and appropriate cyber security mitigations have been put in pla</w:t>
        </w:r>
      </w:ins>
      <w:ins w:id="659" w:author="Sebastio, Stefano                           Export License Required - US Collins" w:date="2023-06-06T10:22:00Z">
        <w:r>
          <w:rPr>
            <w:lang w:val="en-US"/>
          </w:rPr>
          <w:t xml:space="preserve">ce (which is the content of this UC document).</w:t>
        </w:r>
      </w:ins>
      <w:ins w:id="660" w:author="Sebastio, Stefano                           Export License Required - US Collins" w:date="2023-06-06T10:22:00Z">
        <w:r/>
      </w:ins>
    </w:p>
    <w:p>
      <w:pPr>
        <w:rPr>
          <w:lang w:val="en-US"/>
          <w:ins w:id="661" w:author="Sebastio, Stefano                           Export License Required - US Collins" w:date="2023-06-06T10:23:00Z"/>
        </w:rPr>
      </w:pPr>
      <w:r>
        <w:rPr>
          <w:lang w:val="en-US"/>
        </w:rPr>
      </w:r>
      <w:ins w:id="662" w:author="Sebastio, Stefano                           Export License Required - US Collins" w:date="2023-06-06T10:23:00Z">
        <w:r/>
      </w:ins>
    </w:p>
    <w:p>
      <w:pPr>
        <w:rPr>
          <w:lang w:val="en-US"/>
          <w:ins w:id="663" w:author="Sebastio, Stefano                           Export License Required - US Collins" w:date="2023-06-06T10:22:00Z"/>
        </w:rPr>
      </w:pPr>
      <w:ins w:id="664" w:author="Sebastio, Stefano                           Export License Required - US Collins" w:date="2023-06-06T10:22:00Z">
        <w:r>
          <w:rPr>
            <w:lang w:val="en-US"/>
          </w:rPr>
          <w:t xml:space="preserve">Federal Aviation Administration (FAA) Cybersecurity Regulations: In the United States, the FAA is responsible for regulating civil aviation safety. It has established policies and guidelines to address </w:t>
        </w:r>
      </w:ins>
      <w:ins w:id="665" w:author="Sebastio, Stefano                           Export License Required - US Collins" w:date="2023-06-06T10:22:00Z">
        <w:r>
          <w:rPr>
            <w:lang w:val="en-US"/>
          </w:rPr>
          <w:t xml:space="preserve">cybersecurity concerns in aviation, such as AC 120-96: Aircraft Systems Information Security/Protection (ASISP) and FAA Order 1370.121: Information Security and Privacy Program. The FAA works closely with other government agencies, such as the Department o</w:t>
        </w:r>
      </w:ins>
      <w:ins w:id="666" w:author="Sebastio, Stefano                           Export License Required - US Collins" w:date="2023-06-06T10:22:00Z">
        <w:r>
          <w:rPr>
            <w:lang w:val="en-US"/>
          </w:rPr>
          <w:t xml:space="preserve">f Homeland Security (DHS), to ensure the cybersecurity of the aviation sector.</w:t>
        </w:r>
      </w:ins>
      <w:ins w:id="667" w:author="Sebastio, Stefano                           Export License Required - US Collins" w:date="2023-06-06T10:22:00Z">
        <w:r/>
      </w:ins>
    </w:p>
    <w:p>
      <w:pPr>
        <w:rPr>
          <w:lang w:val="en-US"/>
          <w:ins w:id="668" w:author="Sebastio, Stefano                           Export License Required - US Collins" w:date="2023-06-06T10:23:00Z"/>
        </w:rPr>
      </w:pPr>
      <w:r>
        <w:rPr>
          <w:lang w:val="en-US"/>
        </w:rPr>
      </w:r>
      <w:ins w:id="669" w:author="Sebastio, Stefano                           Export License Required - US Collins" w:date="2023-06-06T10:23:00Z">
        <w:r/>
      </w:ins>
    </w:p>
    <w:p>
      <w:pPr>
        <w:rPr>
          <w:lang w:val="en-US"/>
          <w:ins w:id="670" w:author="Sebastio, Stefano                           Export License Required - US Collins" w:date="2023-06-06T10:22:00Z"/>
        </w:rPr>
      </w:pPr>
      <w:ins w:id="671" w:author="Sebastio, Stefano                           Export License Required - US Collins" w:date="2023-06-06T10:22:00Z">
        <w:r>
          <w:rPr>
            <w:lang w:val="en-US"/>
          </w:rPr>
          <w:t xml:space="preserve">More information</w:t>
        </w:r>
      </w:ins>
      <w:ins w:id="672" w:author="Sebastio, Stefano                           Export License Required - US Collins" w:date="2023-06-06T11:50:00Z">
        <w:r>
          <w:rPr>
            <w:lang w:val="en-US"/>
          </w:rPr>
          <w:t xml:space="preserve"> </w:t>
        </w:r>
      </w:ins>
      <w:ins w:id="673" w:author="Sebastio, Stefano                           Export License Required - US Collins" w:date="2023-06-06T11:52:00Z">
        <w:r>
          <w:rPr>
            <w:lang w:val="en-US"/>
          </w:rPr>
          <w:t xml:space="preserve">are reported in the</w:t>
        </w:r>
      </w:ins>
      <w:ins w:id="674" w:author="Sebastio, Stefano                           Export License Required - US Collins" w:date="2023-06-06T10:22:00Z">
        <w:r>
          <w:rPr>
            <w:lang w:val="en-US"/>
          </w:rPr>
          <w:t xml:space="preserve"> (IATA, Compilation of Cyber Security Regulations, Standards, and Guidance Applicable to Civil Aviation</w:t>
        </w:r>
      </w:ins>
      <w:ins w:id="675" w:author="Sebastio, Stefano                           Export License Required - US Collins" w:date="2023-06-06T11:52:00Z">
        <w:r>
          <w:rPr>
            <w:lang w:val="en-US"/>
          </w:rPr>
          <w:t xml:space="preserve">)</w:t>
        </w:r>
      </w:ins>
      <w:ins w:id="676" w:author="Sebastio, Stefano                           Export License Required - US Collins" w:date="2023-06-06T10:22:00Z">
        <w:r>
          <w:rPr>
            <w:lang w:val="en-US"/>
          </w:rPr>
          <w:t xml:space="preserve">.</w:t>
        </w:r>
      </w:ins>
      <w:ins w:id="677" w:author="Sebastio, Stefano                           Export License Required - US Collins" w:date="2023-06-06T10:22:00Z">
        <w:r/>
      </w:ins>
    </w:p>
    <w:p>
      <w:pPr>
        <w:rPr>
          <w:lang w:val="en-US"/>
        </w:rPr>
      </w:pPr>
      <w:r>
        <w:rPr>
          <w:lang w:val="en-US"/>
        </w:rPr>
      </w:r>
      <w:r/>
    </w:p>
    <w:p>
      <w:pPr>
        <w:pStyle w:val="411"/>
        <w:rPr>
          <w:lang w:val="en-US"/>
        </w:rPr>
      </w:pPr>
      <w:r>
        <w:rPr>
          <w:lang w:val="en-US"/>
        </w:rPr>
        <w:t xml:space="preserve">Security Risk Assessment</w:t>
      </w:r>
      <w:r/>
    </w:p>
    <w:p>
      <w:pPr>
        <w:pStyle w:val="412"/>
        <w:rPr>
          <w:lang w:val="en-US"/>
          <w:ins w:id="678" w:author="Sebastio, Stefano                           Export License Required - US Collins" w:date="2023-06-06T11:11:00Z"/>
        </w:rPr>
      </w:pPr>
      <w:r>
        <w:rPr>
          <w:lang w:val="en-US"/>
        </w:rPr>
        <w:t xml:space="preserve">Security</w:t>
      </w:r>
      <w:r>
        <w:rPr>
          <w:lang w:val="en-US"/>
        </w:rPr>
        <w:t xml:space="preserve"> Objectives</w:t>
      </w:r>
      <w:ins w:id="679" w:author="Sebastio, Stefano                           Export License Required - US Collins" w:date="2023-06-06T11:11:00Z">
        <w:r/>
      </w:ins>
    </w:p>
    <w:p>
      <w:pPr>
        <w:rPr>
          <w:ins w:id="680" w:author="Sebastio, Stefano                           Export License Required - US Collins" w:date="2023-06-06T11:11:00Z"/>
        </w:rPr>
      </w:pPr>
      <w:ins w:id="681" w:author="Sebastio, Stefano                           Export License Required - US Collins" w:date="2023-06-06T11:11:00Z">
        <w:r>
          <w:t xml:space="preserve">In this section we document the Security Scope for the Collins Connected Cabin System (CCS) Cybersecurity Risk Assessment (SecRA). In the overview of</w:t>
        </w:r>
      </w:ins>
      <w:ins w:id="682" w:author="Sebastio, Stefano                           Export License Required - US Collins" w:date="2023-06-06T12:00:00Z">
        <w:r>
          <w:t xml:space="preserve"> Figure 4</w:t>
        </w:r>
      </w:ins>
      <w:ins w:id="683" w:author="Sebastio, Stefano                           Export License Required - US Collins" w:date="2023-06-06T11:11:00Z">
        <w:r>
          <w:t xml:space="preserve"> we show that the CCS system (represented within the Security Perimeter) is composed b</w:t>
        </w:r>
      </w:ins>
      <w:ins w:id="684" w:author="Sebastio, Stefano                           Export License Required - US Collins" w:date="2023-06-06T11:11:00Z">
        <w:r>
          <w:t xml:space="preserve">y a central controller and several IoT nodes that may be connected by a wired or wireless link. These elements constitute the system under analysis (SUA). The CCS itself is interfaced through the central controller to an airborne system called aircraft gat</w:t>
        </w:r>
      </w:ins>
      <w:ins w:id="685" w:author="Sebastio, Stefano                           Export License Required - US Collins" w:date="2023-06-06T11:11:00Z">
        <w:r>
          <w:t xml:space="preserve">eway, which is responsible of bridging aircraft networks with the external world. The CCS is reachable from the Airline, the aircraft Manufacturer, and the Product Owner for different purposes, but all those connections travel through a public internet inf</w:t>
        </w:r>
      </w:ins>
      <w:ins w:id="686" w:author="Sebastio, Stefano                           Export License Required - US Collins" w:date="2023-06-06T11:11:00Z">
        <w:r>
          <w:t xml:space="preserve">rastructure and are provided access to the aircraft network through the aircraft gateway. The objectives of the CCS system are:</w:t>
        </w:r>
      </w:ins>
      <w:ins w:id="687" w:author="Sebastio, Stefano                           Export License Required - US Collins" w:date="2023-06-06T11:11:00Z">
        <w:r/>
      </w:ins>
    </w:p>
    <w:p>
      <w:pPr>
        <w:pStyle w:val="458"/>
        <w:numPr>
          <w:ilvl w:val="0"/>
          <w:numId w:val="264"/>
        </w:numPr>
        <w:rPr>
          <w:ins w:id="688" w:author="Sebastio, Stefano                           Export License Required - US Collins" w:date="2023-06-06T11:11:00Z"/>
        </w:rPr>
        <w:pPrChange w:id="689" w:author="Sebastio, Stefano                           Export License Required - US Collins" w:date="2023-06-06T11:11:00Z">
          <w:pPr/>
        </w:pPrChange>
      </w:pPr>
      <w:ins w:id="690" w:author="Sebastio, Stefano                           Export License Required - US Collins" w:date="2023-06-06T11:11:00Z">
        <w:r>
          <w:t xml:space="preserve">Provide their main function to passengers and cabin crew with guarantee of integrity and availability.</w:t>
        </w:r>
      </w:ins>
      <w:ins w:id="691" w:author="Sebastio, Stefano                           Export License Required - US Collins" w:date="2023-06-06T11:11:00Z">
        <w:r/>
      </w:ins>
    </w:p>
    <w:p>
      <w:pPr>
        <w:pStyle w:val="458"/>
        <w:numPr>
          <w:ilvl w:val="0"/>
          <w:numId w:val="264"/>
        </w:numPr>
        <w:rPr>
          <w:ins w:id="692" w:author="Sebastio, Stefano                           Export License Required - US Collins" w:date="2023-06-06T11:11:00Z"/>
        </w:rPr>
        <w:pPrChange w:id="693" w:author="Sebastio, Stefano                           Export License Required - US Collins" w:date="2023-06-06T11:11:00Z">
          <w:pPr/>
        </w:pPrChange>
      </w:pPr>
      <w:ins w:id="694" w:author="Sebastio, Stefano                           Export License Required - US Collins" w:date="2023-06-06T11:11:00Z">
        <w:r>
          <w:t xml:space="preserve">Support remote reconfigur</w:t>
        </w:r>
      </w:ins>
      <w:ins w:id="695" w:author="Sebastio, Stefano                           Export License Required - US Collins" w:date="2023-06-06T11:11:00Z">
        <w:r>
          <w:t xml:space="preserve">ation, OTA (Over-the-Air) updates, and PHM scenarios.</w:t>
        </w:r>
      </w:ins>
      <w:ins w:id="696" w:author="Sebastio, Stefano                           Export License Required - US Collins" w:date="2023-06-06T11:11:00Z">
        <w:r/>
      </w:ins>
    </w:p>
    <w:p>
      <w:pPr>
        <w:pStyle w:val="458"/>
        <w:numPr>
          <w:ilvl w:val="0"/>
          <w:numId w:val="264"/>
        </w:numPr>
        <w:rPr>
          <w:ins w:id="697" w:author="Sebastio, Stefano                           Export License Required - US Collins" w:date="2023-06-06T11:11:00Z"/>
        </w:rPr>
        <w:pPrChange w:id="698" w:author="Sebastio, Stefano                           Export License Required - US Collins" w:date="2023-06-06T11:11:00Z">
          <w:pPr/>
        </w:pPrChange>
      </w:pPr>
      <w:ins w:id="699" w:author="Sebastio, Stefano                           Export License Required - US Collins" w:date="2023-06-06T11:11:00Z">
        <w:r>
          <w:t xml:space="preserve">Facilitate maintenance by reducing times for repair/replacement.</w:t>
        </w:r>
      </w:ins>
      <w:ins w:id="700" w:author="Sebastio, Stefano                           Export License Required - US Collins" w:date="2023-06-06T11:11:00Z">
        <w:r/>
      </w:ins>
    </w:p>
    <w:p>
      <w:pPr>
        <w:rPr>
          <w:rPrChange w:id="701" w:author="Sebastio, Stefano                           Export License Required - US Collins" w:date="2023-06-06T11:11:00Z">
            <w:rPr>
              <w:lang w:val="en-US"/>
            </w:rPr>
          </w:rPrChange>
        </w:rPr>
        <w:pPrChange w:id="702" w:author="Sebastio, Stefano                           Export License Required - US Collins" w:date="2023-06-06T11:11:00Z">
          <w:pPr>
            <w:pStyle w:val="412"/>
          </w:pPr>
        </w:pPrChange>
      </w:pPr>
      <w:r>
        <w:rPr>
          <w:rPrChange w:id="703" w:author="Sebastio, Stefano                           Export License Required - US Collins" w:date="2023-06-06T11:11:00Z">
            <w:rPr>
              <w:lang w:val="en-US"/>
            </w:rPr>
          </w:rPrChange>
        </w:rPr>
      </w:r>
      <w:r>
        <w:rPr>
          <w:rPrChange w:id="704" w:author="Sebastio, Stefano                           Export License Required - US Collins" w:date="2023-06-06T11:11:00Z">
            <w:rPr>
              <w:lang w:val="en-US"/>
            </w:rPr>
          </w:rPrChange>
        </w:rPr>
      </w:r>
    </w:p>
    <w:p>
      <w:pPr>
        <w:pStyle w:val="412"/>
        <w:rPr>
          <w:lang w:val="en-US"/>
          <w:ins w:id="705" w:author="Sebastio, Stefano                           Export License Required - US Collins" w:date="2023-06-06T11:12:00Z"/>
        </w:rPr>
      </w:pPr>
      <w:r>
        <w:rPr>
          <w:lang w:val="en-US"/>
        </w:rPr>
        <w:t xml:space="preserve">Scoping, Assumptions and Security Boundaries</w:t>
      </w:r>
      <w:ins w:id="706" w:author="Sebastio, Stefano                           Export License Required - US Collins" w:date="2023-06-06T11:12:00Z">
        <w:r/>
      </w:ins>
    </w:p>
    <w:p>
      <w:pPr>
        <w:rPr>
          <w:ins w:id="707" w:author="Sebastio, Stefano                           Export License Required - US Collins" w:date="2023-06-06T11:12:00Z"/>
        </w:rPr>
      </w:pPr>
      <w:ins w:id="708" w:author="Sebastio, Stefano                           Export License Required - US Collins" w:date="2023-06-06T11:12:00Z">
        <w:r>
          <w:t xml:space="preserve">Primary assets are represented in the figure by green boxes and cylinders (respectively for</w:t>
        </w:r>
      </w:ins>
      <w:ins w:id="709" w:author="Sebastio, Stefano                           Export License Required - US Collins" w:date="2023-06-06T11:12:00Z">
        <w:r>
          <w:t xml:space="preserve"> functional and data assets), along with the main security goals on Confidentiality (C), Integrity (I), Availability (A). Two main functionalities are offered in the CCS:</w:t>
        </w:r>
      </w:ins>
      <w:ins w:id="710" w:author="Sebastio, Stefano                           Export License Required - US Collins" w:date="2023-06-06T11:12:00Z">
        <w:r/>
      </w:ins>
    </w:p>
    <w:p>
      <w:pPr>
        <w:pStyle w:val="458"/>
        <w:numPr>
          <w:ilvl w:val="0"/>
          <w:numId w:val="197"/>
        </w:numPr>
        <w:spacing w:lineRule="auto" w:line="259" w:after="160"/>
        <w:rPr>
          <w:ins w:id="711" w:author="Sebastio, Stefano                           Export License Required - US Collins" w:date="2023-06-06T11:12:00Z"/>
        </w:rPr>
      </w:pPr>
      <w:ins w:id="712" w:author="Sebastio, Stefano                           Export License Required - US Collins" w:date="2023-06-06T11:12:00Z">
        <w:r>
          <w:t xml:space="preserve">Main CCS function: includes passenger services such as seating configuration, In-Flig</w:t>
        </w:r>
      </w:ins>
      <w:ins w:id="713" w:author="Sebastio, Stefano                           Export License Required - US Collins" w:date="2023-06-06T11:12:00Z">
        <w:r>
          <w:t xml:space="preserve">ht Entertainment (IFE), passenger preferences, lighting, galley inserts.</w:t>
        </w:r>
      </w:ins>
      <w:ins w:id="714" w:author="Sebastio, Stefano                           Export License Required - US Collins" w:date="2023-06-06T11:12:00Z">
        <w:r/>
      </w:ins>
    </w:p>
    <w:p>
      <w:pPr>
        <w:pStyle w:val="458"/>
        <w:numPr>
          <w:ilvl w:val="0"/>
          <w:numId w:val="197"/>
        </w:numPr>
        <w:spacing w:lineRule="auto" w:line="259" w:after="160"/>
        <w:rPr>
          <w:ins w:id="715" w:author="Sebastio, Stefano                           Export License Required - US Collins" w:date="2023-06-06T11:12:00Z"/>
        </w:rPr>
      </w:pPr>
      <w:ins w:id="716" w:author="Sebastio, Stefano                           Export License Required - US Collins" w:date="2023-06-06T11:12:00Z">
        <w:r>
          <w:t xml:space="preserve">Diagnostics and maintenance operations function: it performs local processing over the run-time data to support MRO (maintenance, repair, and operations) functionalities, notify in ad</w:t>
        </w:r>
      </w:ins>
      <w:ins w:id="717" w:author="Sebastio, Stefano                           Export License Required - US Collins" w:date="2023-06-06T11:12:00Z">
        <w:r>
          <w:t xml:space="preserve">vance needs for maintenance, and apply changes in the configuration according to the information received remotely.</w:t>
        </w:r>
      </w:ins>
      <w:ins w:id="718" w:author="Sebastio, Stefano                           Export License Required - US Collins" w:date="2023-06-06T11:12:00Z">
        <w:r/>
      </w:ins>
    </w:p>
    <w:p>
      <w:pPr>
        <w:pStyle w:val="458"/>
        <w:numPr>
          <w:ilvl w:val="0"/>
          <w:numId w:val="197"/>
        </w:numPr>
        <w:spacing w:lineRule="auto" w:line="259" w:after="160"/>
        <w:rPr>
          <w:ins w:id="719" w:author="Sebastio, Stefano                           Export License Required - US Collins" w:date="2023-06-06T11:12:00Z"/>
        </w:rPr>
      </w:pPr>
      <w:ins w:id="720" w:author="Sebastio, Stefano                           Export License Required - US Collins" w:date="2023-06-06T11:12:00Z">
        <w:r>
          <w:t xml:space="preserve">Cabin sensitive data: store passenger info, configurations and collected performance metrics (e.g., temperature) </w:t>
        </w:r>
      </w:ins>
      <w:ins w:id="721" w:author="Sebastio, Stefano                           Export License Required - US Collins" w:date="2023-06-06T11:12:00Z">
        <w:r/>
      </w:ins>
    </w:p>
    <w:p>
      <w:pPr>
        <w:pStyle w:val="458"/>
        <w:numPr>
          <w:ilvl w:val="0"/>
          <w:numId w:val="197"/>
        </w:numPr>
        <w:spacing w:lineRule="auto" w:line="259" w:after="160"/>
        <w:rPr>
          <w:ins w:id="722" w:author="Sebastio, Stefano                           Export License Required - US Collins" w:date="2023-06-06T11:12:00Z"/>
        </w:rPr>
      </w:pPr>
      <w:ins w:id="723" w:author="Sebastio, Stefano                           Export License Required - US Collins" w:date="2023-06-06T11:12:00Z">
        <w:r>
          <w:t xml:space="preserve">Data-load package: remote configurations and updates (from airline, maintainer, or product owner) are collected, verified and possibly pushed </w:t>
        </w:r>
      </w:ins>
      <w:ins w:id="724" w:author="Sebastio, Stefano                           Export License Required - US Collins" w:date="2023-06-06T11:12:00Z">
        <w:r>
          <w:t xml:space="preserve">in the system, likewise data collected by the cabin can be securely packaged before being transmitted to the airport gateway.</w:t>
        </w:r>
      </w:ins>
      <w:ins w:id="725" w:author="Sebastio, Stefano                           Export License Required - US Collins" w:date="2023-06-06T11:12:00Z">
        <w:r/>
      </w:ins>
    </w:p>
    <w:p>
      <w:pPr>
        <w:rPr>
          <w:ins w:id="726" w:author="Sebastio, Stefano                           Export License Required - US Collins" w:date="2023-06-06T11:12:00Z"/>
        </w:rPr>
      </w:pPr>
      <w:ins w:id="727" w:author="Sebastio, Stefano                           Export License Required - US Collins" w:date="2023-06-06T11:12:00Z">
        <w:r>
          <w:t xml:space="preserve">Security measures introduced to protect these assets can be technical (e.g., affecting the design and configuration of the system)</w:t>
        </w:r>
      </w:ins>
      <w:ins w:id="728" w:author="Sebastio, Stefano                           Export License Required - US Collins" w:date="2023-06-06T11:12:00Z">
        <w:r>
          <w:t xml:space="preserve"> as well as procedural (e.g., making maintenance interfaces not accessible, enforcing strict aircraft entry procedures). Finally, we also identify some potential Threat Sources in the form of external attackers. </w:t>
        </w:r>
      </w:ins>
      <w:ins w:id="729" w:author="Sebastio, Stefano                           Export License Required - US Collins" w:date="2023-06-06T11:12:00Z">
        <w:r/>
      </w:ins>
    </w:p>
    <w:p>
      <w:pPr>
        <w:jc w:val="center"/>
        <w:keepNext/>
        <w:rPr>
          <w:ins w:id="730" w:author="Sebastio, Stefano                           Export License Required - US Collins" w:date="2023-06-06T11:12:00Z"/>
        </w:rPr>
      </w:pPr>
      <w:ins w:id="731" w:author="Sebastio, Stefano                           Export License Required - US Collins" w:date="2023-06-06T11:12:00Z">
        <w:r>
          <w:drawing>
            <wp:inline xmlns:wp="http://schemas.openxmlformats.org/drawingml/2006/wordprocessingDrawing" distT="0" distB="0" distL="0" distR="0">
              <wp:extent cx="6368499" cy="3349305"/>
              <wp:effectExtent l="0" t="0" r="0" b="0"/>
              <wp:docPr id="17" name="Picture 27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278" hidden="0"/>
                      <pic:cNvPicPr>
                        <a:picLocks noChangeAspect="1"/>
                      </pic:cNvPicPr>
                    </pic:nvPicPr>
                    <pic:blipFill>
                      <a:blip r:embed="rId41"/>
                      <a:stretch/>
                    </pic:blipFill>
                    <pic:spPr bwMode="auto">
                      <a:xfrm>
                        <a:off x="0" y="0"/>
                        <a:ext cx="6368504" cy="3349310"/>
                      </a:xfrm>
                      <a:prstGeom prst="rect">
                        <a:avLst/>
                      </a:prstGeom>
                    </pic:spPr>
                  </pic:pic>
                </a:graphicData>
              </a:graphic>
            </wp:inline>
          </w:drawing>
        </w:r>
      </w:ins>
      <w:ins w:id="732" w:author="Sebastio, Stefano                           Export License Required - US Collins" w:date="2023-06-06T11:12:00Z">
        <w:r/>
      </w:ins>
    </w:p>
    <w:p>
      <w:pPr>
        <w:pStyle w:val="488"/>
        <w:rPr>
          <w:ins w:id="733" w:author="Sebastio, Stefano                           Export License Required - US Collins" w:date="2023-06-06T11:12:00Z"/>
        </w:rPr>
      </w:pPr>
      <w:ins w:id="734" w:author="Sebastio, Stefano                           Export License Required - US Collins" w:date="2023-06-06T11:12:00Z">
        <w:r>
          <w:t xml:space="preserve">Figure </w:t>
        </w:r>
      </w:ins>
      <w:ins w:id="735" w:author="Sebastio, Stefano                           Export License Required - US Collins" w:date="2023-06-06T11:38:00Z">
        <w:r>
          <w:t xml:space="preserve">4</w:t>
        </w:r>
      </w:ins>
      <w:ins w:id="736" w:author="Sebastio, Stefano                           Export License Required - US Collins" w:date="2023-06-06T11:12:00Z">
        <w:r>
          <w:t xml:space="preserve">. Security Scope for the Collins </w:t>
        </w:r>
      </w:ins>
      <w:ins w:id="737" w:author="Sebastio, Stefano                           Export License Required - US Collins" w:date="2023-06-06T11:12:00Z">
        <w:r>
          <w:t xml:space="preserve">Connected Cabin System.</w:t>
        </w:r>
      </w:ins>
      <w:ins w:id="738" w:author="Sebastio, Stefano                           Export License Required - US Collins" w:date="2023-06-06T11:12:00Z">
        <w:r/>
      </w:ins>
    </w:p>
    <w:p>
      <w:pPr>
        <w:rPr>
          <w:ins w:id="739" w:author="Sebastio, Stefano                           Export License Required - US Collins" w:date="2023-06-06T11:12:00Z"/>
        </w:rPr>
        <w:pPrChange w:id="740" w:author="Sebastio, Stefano                           Export License Required - US Collins" w:date="2023-06-06T11:12:00Z">
          <w:pPr>
            <w:pStyle w:val="488"/>
          </w:pPr>
        </w:pPrChange>
      </w:pPr>
      <w:r/>
      <w:ins w:id="741" w:author="Sebastio, Stefano                           Export License Required - US Collins" w:date="2023-06-06T11:12:00Z">
        <w:r/>
      </w:ins>
    </w:p>
    <w:p>
      <w:pPr>
        <w:rPr>
          <w:ins w:id="742" w:author="Sebastio, Stefano                           Export License Required - US Collins" w:date="2023-06-06T11:13:00Z"/>
        </w:rPr>
      </w:pPr>
      <w:ins w:id="743" w:author="Sebastio, Stefano                           Export License Required - US Collins" w:date="2023-06-06T11:12:00Z">
        <w:r>
          <w:t xml:space="preserve">In the following, we provide a revised view of the CCS by defining a high-level functional architecture of its components to support the threats analysis.</w:t>
        </w:r>
      </w:ins>
      <w:ins w:id="744" w:author="Sebastio, Stefano                           Export License Required - US Collins" w:date="2023-06-06T11:13:00Z">
        <w:r/>
      </w:ins>
    </w:p>
    <w:p>
      <w:pPr>
        <w:rPr>
          <w:ins w:id="745" w:author="Sebastio, Stefano                           Export License Required - US Collins" w:date="2023-06-06T11:12:00Z"/>
        </w:rPr>
      </w:pPr>
      <w:r/>
      <w:ins w:id="746" w:author="Sebastio, Stefano                           Export License Required - US Collins" w:date="2023-06-06T11:12:00Z">
        <w:r/>
      </w:ins>
    </w:p>
    <w:p>
      <w:pPr>
        <w:jc w:val="center"/>
        <w:keepNext/>
        <w:rPr>
          <w:ins w:id="747" w:author="Sebastio, Stefano                           Export License Required - US Collins" w:date="2023-06-06T11:12:00Z"/>
        </w:rPr>
      </w:pPr>
      <w:ins w:id="748" w:author="Sebastio, Stefano                           Export License Required - US Collins" w:date="2023-06-06T11:12:00Z">
        <w:r>
          <w:drawing>
            <wp:inline xmlns:wp="http://schemas.openxmlformats.org/drawingml/2006/wordprocessingDrawing" distT="0" distB="0" distL="0" distR="0">
              <wp:extent cx="6134553" cy="3182580"/>
              <wp:effectExtent l="0" t="0" r="0" b="0"/>
              <wp:docPr id="18" name="Picture 12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123" hidden="0"/>
                      <pic:cNvPicPr>
                        <a:picLocks noChangeAspect="1"/>
                      </pic:cNvPicPr>
                    </pic:nvPicPr>
                    <pic:blipFill>
                      <a:blip r:embed="rId42"/>
                      <a:stretch/>
                    </pic:blipFill>
                    <pic:spPr bwMode="auto">
                      <a:xfrm>
                        <a:off x="0" y="0"/>
                        <a:ext cx="6164123" cy="3197928"/>
                      </a:xfrm>
                      <a:prstGeom prst="rect">
                        <a:avLst/>
                      </a:prstGeom>
                    </pic:spPr>
                  </pic:pic>
                </a:graphicData>
              </a:graphic>
            </wp:inline>
          </w:drawing>
        </w:r>
      </w:ins>
      <w:ins w:id="749" w:author="Sebastio, Stefano                           Export License Required - US Collins" w:date="2023-06-06T11:12:00Z">
        <w:r/>
      </w:ins>
    </w:p>
    <w:p>
      <w:pPr>
        <w:pStyle w:val="488"/>
        <w:rPr>
          <w:ins w:id="750" w:author="Sebastio, Stefano                           Export License Required - US Collins" w:date="2023-06-06T11:12:00Z"/>
        </w:rPr>
      </w:pPr>
      <w:ins w:id="751" w:author="Sebastio, Stefano                           Export License Required - US Collins" w:date="2023-06-06T11:12:00Z">
        <w:r>
          <w:t xml:space="preserve">Figure </w:t>
        </w:r>
      </w:ins>
      <w:ins w:id="752" w:author="Sebastio, Stefano                           Export License Required - US Collins" w:date="2023-06-06T11:38:00Z">
        <w:r>
          <w:t xml:space="preserve">5</w:t>
        </w:r>
      </w:ins>
      <w:ins w:id="753" w:author="Sebastio, Stefano                           Export License Required - US Collins" w:date="2023-06-06T11:12:00Z">
        <w:r>
          <w:t xml:space="preserve">. High-level functional architecture to the support threats analy</w:t>
        </w:r>
      </w:ins>
      <w:ins w:id="754" w:author="Sebastio, Stefano                           Export License Required - US Collins" w:date="2023-06-06T11:12:00Z">
        <w:r>
          <w:t xml:space="preserve">sis.</w:t>
        </w:r>
      </w:ins>
      <w:ins w:id="755" w:author="Sebastio, Stefano                           Export License Required - US Collins" w:date="2023-06-06T11:12:00Z">
        <w:r/>
      </w:ins>
    </w:p>
    <w:p>
      <w:pPr>
        <w:rPr>
          <w:ins w:id="756" w:author="Sebastio, Stefano                           Export License Required - US Collins" w:date="2023-06-06T11:14:00Z"/>
        </w:rPr>
      </w:pPr>
      <w:ins w:id="757" w:author="Sebastio, Stefano                           Export License Required - US Collins" w:date="2023-06-06T11:12:00Z">
        <w:r>
          <w:t xml:space="preserve">Even if not reported in the figure, it is worth to highlight that CCS components provide functionalities to support a cybersecurity assessment for continuous airworthiness (see the related regulation in </w:t>
        </w:r>
      </w:ins>
      <w:ins w:id="758" w:author="Sebastio, Stefano                           Export License Required - US Collins" w:date="2023-06-06T11:31:00Z">
        <w:r>
          <w:t xml:space="preserve">Section 3.1.6</w:t>
        </w:r>
      </w:ins>
      <w:ins w:id="759" w:author="Sebastio, Stefano                           Export License Required - US Collins" w:date="2023-06-06T11:12:00Z">
        <w:r>
          <w:t xml:space="preserve">).  </w:t>
        </w:r>
      </w:ins>
      <w:ins w:id="760" w:author="Sebastio, Stefano                           Export License Required - US Collins" w:date="2023-06-06T11:14:00Z">
        <w:r/>
      </w:ins>
    </w:p>
    <w:p>
      <w:pPr>
        <w:rPr>
          <w:ins w:id="761" w:author="Sebastio, Stefano                           Export License Required - US Collins" w:date="2023-06-06T11:14:00Z"/>
        </w:rPr>
      </w:pPr>
      <w:r/>
      <w:ins w:id="762" w:author="Sebastio, Stefano                           Export License Required - US Collins" w:date="2023-06-06T11:14:00Z">
        <w:r/>
      </w:ins>
    </w:p>
    <w:p>
      <w:pPr>
        <w:rPr>
          <w:ins w:id="763" w:author="Sebastio, Stefano                           Export License Required - US Collins" w:date="2023-06-06T11:14:00Z"/>
        </w:rPr>
      </w:pPr>
      <w:r/>
      <w:ins w:id="764" w:author="Sebastio, Stefano                           Export License Required - US Collins" w:date="2023-06-06T11:14:00Z">
        <w:r/>
      </w:ins>
    </w:p>
    <w:p>
      <w:pPr>
        <w:rPr>
          <w:ins w:id="765" w:author="Sebastio, Stefano                           Export License Required - US Collins" w:date="2023-06-06T11:31:00Z"/>
        </w:rPr>
      </w:pPr>
      <w:ins w:id="766" w:author="Sebastio, Stefano                           Export License Required - US Collins" w:date="2023-06-06T11:14:00Z">
        <w:r>
          <w:t xml:space="preserve">In a first </w:t>
        </w:r>
      </w:ins>
      <w:ins w:id="767" w:author="Sebastio, Stefano                           Export License Required - US Collins" w:date="2023-06-06T11:14:00Z">
        <w:r>
          <w:t xml:space="preserve">iteration of this SecRA, we plan to assume as trusted all the external entities the CCS is expected to interact with for its normal operations (Airline, Aircraft Maintainer, Product Owner, Aircraft gateway, Attendant, Maintenance Operator), but this assump</w:t>
        </w:r>
      </w:ins>
      <w:ins w:id="768" w:author="Sebastio, Stefano                           Export License Required - US Collins" w:date="2023-06-06T11:14:00Z">
        <w:r>
          <w:t xml:space="preserve">tion can be relaxed in a second iteration and lead us to the definition of different trust profiles for those entities. We then identify threat actors (Attackers, in the</w:t>
        </w:r>
      </w:ins>
      <w:ins w:id="769" w:author="Sebastio, Stefano                           Export License Required - US Collins" w:date="2023-06-06T12:00:00Z">
        <w:r>
          <w:t xml:space="preserve"> </w:t>
        </w:r>
      </w:ins>
      <w:ins w:id="770" w:author="Sebastio, Stefano                           Export License Required - US Collins" w:date="2023-06-06T12:01:00Z">
        <w:r>
          <w:t xml:space="preserve">Figure 4</w:t>
        </w:r>
      </w:ins>
      <w:ins w:id="771" w:author="Sebastio, Stefano                           Export License Required - US Collins" w:date="2023-06-06T11:14:00Z">
        <w:r>
          <w:t xml:space="preserve">) and their potential entry points:</w:t>
        </w:r>
      </w:ins>
      <w:ins w:id="772" w:author="Sebastio, Stefano                           Export License Required - US Collins" w:date="2023-06-06T11:31:00Z">
        <w:r/>
      </w:ins>
    </w:p>
    <w:p>
      <w:pPr>
        <w:rPr>
          <w:ins w:id="773" w:author="Sebastio, Stefano                           Export License Required - US Collins" w:date="2023-06-06T11:14:00Z"/>
        </w:rPr>
      </w:pPr>
      <w:r/>
      <w:ins w:id="774" w:author="Sebastio, Stefano                           Export License Required - US Collins" w:date="2023-06-06T11:14:00Z">
        <w:r/>
      </w:ins>
    </w:p>
    <w:p>
      <w:pPr>
        <w:rPr>
          <w:ins w:id="775" w:author="Sebastio, Stefano                           Export License Required - US Collins" w:date="2023-06-06T11:14:00Z"/>
        </w:rPr>
      </w:pPr>
      <w:ins w:id="776" w:author="Sebastio, Stefano                           Export License Required - US Collins" w:date="2023-06-06T11:14:00Z">
        <w:r>
          <w:rPr>
            <w:b/>
            <w:bCs/>
          </w:rPr>
          <w:t xml:space="preserve">[TA.01]</w:t>
        </w:r>
      </w:ins>
      <w:ins w:id="777" w:author="Sebastio, Stefano                           Export License Required - US Collins" w:date="2023-06-06T11:14:00Z">
        <w:r>
          <w:t xml:space="preserve"> An actor trying to obtain access </w:t>
        </w:r>
      </w:ins>
      <w:ins w:id="778" w:author="Sebastio, Stefano                           Export License Required - US Collins" w:date="2023-06-06T11:14:00Z">
        <w:r>
          <w:t xml:space="preserve">through the public network connectivity.</w:t>
        </w:r>
      </w:ins>
      <w:ins w:id="779" w:author="Sebastio, Stefano                           Export License Required - US Collins" w:date="2023-06-06T11:14:00Z">
        <w:r/>
      </w:ins>
    </w:p>
    <w:p>
      <w:pPr>
        <w:rPr>
          <w:ins w:id="780" w:author="Sebastio, Stefano                           Export License Required - US Collins" w:date="2023-06-06T11:14:00Z"/>
        </w:rPr>
      </w:pPr>
      <w:ins w:id="781" w:author="Sebastio, Stefano                           Export License Required - US Collins" w:date="2023-06-06T11:14:00Z">
        <w:r>
          <w:rPr>
            <w:b/>
            <w:bCs/>
          </w:rPr>
          <w:t xml:space="preserve">[TA.02]</w:t>
        </w:r>
      </w:ins>
      <w:ins w:id="782" w:author="Sebastio, Stefano                           Export License Required - US Collins" w:date="2023-06-06T11:14:00Z">
        <w:r>
          <w:t xml:space="preserve"> An actor trying to obtain access through the aircraft network, indirectly through the Maintenance Operator, assuming the attacker can deploy a malicious payload on the technician maintenance tablet/equipment</w:t>
        </w:r>
      </w:ins>
      <w:ins w:id="783" w:author="Sebastio, Stefano                           Export License Required - US Collins" w:date="2023-06-06T11:14:00Z">
        <w:r>
          <w:t xml:space="preserve"> (the portable data loader).</w:t>
        </w:r>
      </w:ins>
      <w:ins w:id="784" w:author="Sebastio, Stefano                           Export License Required - US Collins" w:date="2023-06-06T11:14:00Z">
        <w:r/>
      </w:ins>
    </w:p>
    <w:p>
      <w:pPr>
        <w:rPr>
          <w:ins w:id="785" w:author="Sebastio, Stefano                           Export License Required - US Collins" w:date="2023-06-06T11:14:00Z"/>
        </w:rPr>
      </w:pPr>
      <w:ins w:id="786" w:author="Sebastio, Stefano                           Export License Required - US Collins" w:date="2023-06-06T11:14:00Z">
        <w:r>
          <w:rPr>
            <w:b/>
            <w:bCs/>
          </w:rPr>
          <w:t xml:space="preserve">[TA.03]</w:t>
        </w:r>
      </w:ins>
      <w:ins w:id="787" w:author="Sebastio, Stefano                           Export License Required - US Collins" w:date="2023-06-06T11:14:00Z">
        <w:r>
          <w:t xml:space="preserve"> An actor trying to obtain access through wireless channels established between IoT nodes and the Function Collector or Central Controller.</w:t>
        </w:r>
      </w:ins>
      <w:ins w:id="788" w:author="Sebastio, Stefano                           Export License Required - US Collins" w:date="2023-06-06T11:14:00Z">
        <w:r/>
      </w:ins>
    </w:p>
    <w:p>
      <w:pPr>
        <w:rPr>
          <w:ins w:id="789" w:author="Sebastio, Stefano                           Export License Required - US Collins" w:date="2023-06-06T11:31:00Z"/>
        </w:rPr>
      </w:pPr>
      <w:ins w:id="790" w:author="Sebastio, Stefano                           Export License Required - US Collins" w:date="2023-06-06T11:14:00Z">
        <w:r>
          <w:rPr>
            <w:b/>
            <w:bCs/>
          </w:rPr>
          <w:t xml:space="preserve">[TA.04]</w:t>
        </w:r>
      </w:ins>
      <w:ins w:id="791" w:author="Sebastio, Stefano                           Export License Required - US Collins" w:date="2023-06-06T11:14:00Z">
        <w:r>
          <w:t xml:space="preserve"> An actor trying to obtain access through HMI or HW interfaces (e.g., USB</w:t>
        </w:r>
      </w:ins>
      <w:ins w:id="792" w:author="Sebastio, Stefano                           Export License Required - US Collins" w:date="2023-06-06T11:14:00Z">
        <w:r>
          <w:t xml:space="preserve"> ports) that are meant to support interaction with Passengers and Attendants (see the IoT node that allows interaction with the external world).</w:t>
        </w:r>
      </w:ins>
      <w:ins w:id="793" w:author="Sebastio, Stefano                           Export License Required - US Collins" w:date="2023-06-06T11:31:00Z">
        <w:r/>
      </w:ins>
    </w:p>
    <w:p>
      <w:pPr>
        <w:rPr>
          <w:ins w:id="794" w:author="Sebastio, Stefano                           Export License Required - US Collins" w:date="2023-06-06T11:14:00Z"/>
        </w:rPr>
      </w:pPr>
      <w:r/>
      <w:ins w:id="795" w:author="Sebastio, Stefano                           Export License Required - US Collins" w:date="2023-06-06T11:14:00Z">
        <w:r/>
      </w:ins>
    </w:p>
    <w:p>
      <w:pPr>
        <w:rPr>
          <w:ins w:id="796" w:author="Sebastio, Stefano                           Export License Required - US Collins" w:date="2023-06-06T11:14:00Z"/>
        </w:rPr>
      </w:pPr>
      <w:ins w:id="797" w:author="Sebastio, Stefano                           Export License Required - US Collins" w:date="2023-06-06T11:14:00Z">
        <w:r>
          <w:t xml:space="preserve">We also describe the logical communication paths between the external entities and the SUA:</w:t>
        </w:r>
      </w:ins>
      <w:ins w:id="798" w:author="Sebastio, Stefano                           Export License Required - US Collins" w:date="2023-06-06T11:14:00Z">
        <w:r/>
      </w:ins>
    </w:p>
    <w:p>
      <w:pPr>
        <w:pStyle w:val="458"/>
        <w:numPr>
          <w:ilvl w:val="0"/>
          <w:numId w:val="122"/>
        </w:numPr>
        <w:spacing w:lineRule="auto" w:line="259" w:after="160"/>
        <w:rPr>
          <w:ins w:id="799" w:author="Sebastio, Stefano                           Export License Required - US Collins" w:date="2023-06-06T11:14:00Z"/>
        </w:rPr>
      </w:pPr>
      <w:ins w:id="800" w:author="Sebastio, Stefano                           Export License Required - US Collins" w:date="2023-06-06T11:14:00Z">
        <w:r>
          <w:t xml:space="preserve">The Airline owning</w:t>
        </w:r>
      </w:ins>
      <w:ins w:id="801" w:author="Sebastio, Stefano                           Export License Required - US Collins" w:date="2023-06-06T11:14:00Z">
        <w:r>
          <w:t xml:space="preserve"> the aircraft that hosts the CCS system is provided access to the aircraft through several public and multi-tenant infrastructures (e.g., the internet, the airport infrastructure, wireless infrastructures).</w:t>
        </w:r>
      </w:ins>
      <w:ins w:id="802" w:author="Sebastio, Stefano                           Export License Required - US Collins" w:date="2023-06-06T11:14:00Z">
        <w:r/>
      </w:ins>
    </w:p>
    <w:p>
      <w:pPr>
        <w:pStyle w:val="458"/>
        <w:numPr>
          <w:ilvl w:val="0"/>
          <w:numId w:val="122"/>
        </w:numPr>
        <w:spacing w:lineRule="auto" w:line="259" w:after="160"/>
        <w:rPr>
          <w:ins w:id="803" w:author="Sebastio, Stefano                           Export License Required - US Collins" w:date="2023-06-06T11:14:00Z"/>
        </w:rPr>
      </w:pPr>
      <w:ins w:id="804" w:author="Sebastio, Stefano                           Export License Required - US Collins" w:date="2023-06-06T11:14:00Z">
        <w:r>
          <w:t xml:space="preserve">Similarly, also the Aircraft Maintainer and Produ</w:t>
        </w:r>
      </w:ins>
      <w:ins w:id="805" w:author="Sebastio, Stefano                           Export License Required - US Collins" w:date="2023-06-06T11:14:00Z">
        <w:r>
          <w:t xml:space="preserve">ct Owner is provided access to the aircraft through similar means.</w:t>
        </w:r>
      </w:ins>
      <w:ins w:id="806" w:author="Sebastio, Stefano                           Export License Required - US Collins" w:date="2023-06-06T11:14:00Z">
        <w:r/>
      </w:ins>
    </w:p>
    <w:p>
      <w:pPr>
        <w:pStyle w:val="458"/>
        <w:numPr>
          <w:ilvl w:val="0"/>
          <w:numId w:val="122"/>
        </w:numPr>
        <w:spacing w:lineRule="auto" w:line="259" w:after="160"/>
        <w:rPr>
          <w:ins w:id="807" w:author="Sebastio, Stefano                           Export License Required - US Collins" w:date="2023-06-06T11:14:00Z"/>
        </w:rPr>
      </w:pPr>
      <w:ins w:id="808" w:author="Sebastio, Stefano                           Export License Required - US Collins" w:date="2023-06-06T11:14:00Z">
        <w:r>
          <w:t xml:space="preserve">The airborne system called aircraft gateway is responsible for regulating access to airplane systems.</w:t>
        </w:r>
      </w:ins>
      <w:ins w:id="809" w:author="Sebastio, Stefano                           Export License Required - US Collins" w:date="2023-06-06T11:14:00Z">
        <w:r/>
      </w:ins>
    </w:p>
    <w:p>
      <w:pPr>
        <w:pStyle w:val="458"/>
        <w:numPr>
          <w:ilvl w:val="0"/>
          <w:numId w:val="122"/>
        </w:numPr>
        <w:spacing w:lineRule="auto" w:line="259" w:after="160"/>
        <w:rPr>
          <w:ins w:id="810" w:author="Sebastio, Stefano                           Export License Required - US Collins" w:date="2023-06-06T11:14:00Z"/>
        </w:rPr>
      </w:pPr>
      <w:ins w:id="811" w:author="Sebastio, Stefano                           Export License Required - US Collins" w:date="2023-06-06T11:14:00Z">
        <w:r>
          <w:t xml:space="preserve">The CCS is connected to the aircraft gateway through a wired connection.</w:t>
        </w:r>
      </w:ins>
      <w:ins w:id="812" w:author="Sebastio, Stefano                           Export License Required - US Collins" w:date="2023-06-06T11:14:00Z">
        <w:r/>
      </w:ins>
    </w:p>
    <w:p>
      <w:pPr>
        <w:pStyle w:val="458"/>
        <w:numPr>
          <w:ilvl w:val="0"/>
          <w:numId w:val="122"/>
        </w:numPr>
        <w:spacing w:lineRule="auto" w:line="259" w:after="160"/>
        <w:rPr>
          <w:ins w:id="813" w:author="Sebastio, Stefano                           Export License Required - US Collins" w:date="2023-06-06T11:14:00Z"/>
        </w:rPr>
      </w:pPr>
      <w:ins w:id="814" w:author="Sebastio, Stefano                           Export License Required - US Collins" w:date="2023-06-06T11:14:00Z">
        <w:r>
          <w:t xml:space="preserve">The CCS also a</w:t>
        </w:r>
      </w:ins>
      <w:ins w:id="815" w:author="Sebastio, Stefano                           Export License Required - US Collins" w:date="2023-06-06T11:14:00Z">
        <w:r>
          <w:t xml:space="preserve">llows physical connectivity from a Maintenance Operator with dedicated ports, accessible only in specific aircraft modes (e.g., on-ground and in-maintenance) and through physical access control measures.</w:t>
        </w:r>
      </w:ins>
      <w:ins w:id="816" w:author="Sebastio, Stefano                           Export License Required - US Collins" w:date="2023-06-06T11:14:00Z">
        <w:r/>
      </w:ins>
    </w:p>
    <w:p>
      <w:pPr>
        <w:pStyle w:val="458"/>
        <w:numPr>
          <w:ilvl w:val="0"/>
          <w:numId w:val="122"/>
        </w:numPr>
        <w:spacing w:lineRule="auto" w:line="259" w:after="160"/>
        <w:rPr>
          <w:ins w:id="817" w:author="Sebastio, Stefano                           Export License Required - US Collins" w:date="2023-06-06T11:14:00Z"/>
        </w:rPr>
      </w:pPr>
      <w:ins w:id="818" w:author="Sebastio, Stefano                           Export License Required - US Collins" w:date="2023-06-06T11:14:00Z">
        <w:r>
          <w:t xml:space="preserve">Moreover, the CCS enables interaction with a Passeng</w:t>
        </w:r>
      </w:ins>
      <w:ins w:id="819" w:author="Sebastio, Stefano                           Export License Required - US Collins" w:date="2023-06-06T11:14:00Z">
        <w:r>
          <w:t xml:space="preserve">er or Attendant for offering its functions </w:t>
        </w:r>
      </w:ins>
      <w:ins w:id="820" w:author="Sebastio, Stefano                           Export License Required - US Collins" w:date="2023-06-06T11:14:00Z">
        <w:r>
          <w:noBreakHyphen/>
          <w:t xml:space="preserve"> interaction can happen either through an HMI interface (e.g., touch panel, buttons, touchless sensors) or physical connectivity (e.g., USB, audio ports).</w:t>
        </w:r>
      </w:ins>
      <w:ins w:id="821" w:author="Sebastio, Stefano                           Export License Required - US Collins" w:date="2023-06-06T11:14:00Z">
        <w:r/>
      </w:ins>
    </w:p>
    <w:p>
      <w:pPr>
        <w:pStyle w:val="458"/>
        <w:numPr>
          <w:ilvl w:val="0"/>
          <w:numId w:val="122"/>
        </w:numPr>
        <w:spacing w:lineRule="auto" w:line="259" w:after="160"/>
        <w:rPr>
          <w:ins w:id="822" w:author="Sebastio, Stefano                           Export License Required - US Collins" w:date="2023-06-06T11:14:00Z"/>
        </w:rPr>
      </w:pPr>
      <w:ins w:id="823" w:author="Sebastio, Stefano                           Export License Required - US Collins" w:date="2023-06-06T11:14:00Z">
        <w:r>
          <w:t xml:space="preserve">Internally, the CCS is structured into a Central </w:t>
        </w:r>
      </w:ins>
      <w:ins w:id="824" w:author="Sebastio, Stefano                           Export License Required - US Collins" w:date="2023-06-06T11:14:00Z">
        <w:r>
          <w:t xml:space="preserve">Controller and several IoT nodes, among which some can act as intermediate Function Aggregation nodes (i.e., acting as intermediaries for other IoT nodes) with a tree-like network structure.</w:t>
        </w:r>
      </w:ins>
      <w:ins w:id="825" w:author="Sebastio, Stefano                           Export License Required - US Collins" w:date="2023-06-06T11:14:00Z">
        <w:r/>
      </w:ins>
    </w:p>
    <w:p>
      <w:pPr>
        <w:rPr>
          <w:ins w:id="826" w:author="Sebastio, Stefano                           Export License Required - US Collins" w:date="2023-06-06T11:14:00Z"/>
        </w:rPr>
      </w:pPr>
      <w:r/>
      <w:ins w:id="827" w:author="Sebastio, Stefano                           Export License Required - US Collins" w:date="2023-06-06T11:14:00Z">
        <w:r/>
      </w:ins>
    </w:p>
    <w:p>
      <w:pPr>
        <w:rPr>
          <w:ins w:id="828" w:author="Sebastio, Stefano                           Export License Required - US Collins" w:date="2023-06-06T11:15:00Z"/>
        </w:rPr>
      </w:pPr>
      <w:ins w:id="829" w:author="Sebastio, Stefano                           Export License Required - US Collins" w:date="2023-06-06T11:15:00Z">
        <w:r>
          <w:t xml:space="preserve">In the use case description, we reviewed the principal scenarios</w:t>
        </w:r>
      </w:ins>
      <w:ins w:id="830" w:author="Sebastio, Stefano                           Export License Required - US Collins" w:date="2023-06-06T11:15:00Z">
        <w:r>
          <w:t xml:space="preserve"> of use of the CCS (New installation, System operation and monitoring, LRU replacement and repurposing). Those scenarios identify the information flows, the actors, the high-level service interfaces, and the expected payloads. They constitute an implicit s</w:t>
        </w:r>
      </w:ins>
      <w:ins w:id="831" w:author="Sebastio, Stefano                           Export License Required - US Collins" w:date="2023-06-06T11:15:00Z">
        <w:r>
          <w:t xml:space="preserve">ecurity perimeter of the CCS. Threat scenarios will initiate with an attack vector identified among those flows and interfaces. In the following, those scenarios of use will serve as completeness check for the identified threat scenarios.</w:t>
        </w:r>
      </w:ins>
      <w:ins w:id="832" w:author="Sebastio, Stefano                           Export License Required - US Collins" w:date="2023-06-06T11:15:00Z">
        <w:r/>
      </w:ins>
    </w:p>
    <w:p>
      <w:pPr>
        <w:rPr>
          <w:ins w:id="833" w:author="Sebastio, Stefano                           Export License Required - US Collins" w:date="2023-06-06T11:15:00Z"/>
        </w:rPr>
      </w:pPr>
      <w:r/>
      <w:ins w:id="834" w:author="Sebastio, Stefano                           Export License Required - US Collins" w:date="2023-06-06T11:15:00Z">
        <w:r/>
      </w:ins>
    </w:p>
    <w:p>
      <w:pPr>
        <w:rPr>
          <w:ins w:id="835" w:author="Sebastio, Stefano                           Export License Required - US Collins" w:date="2023-06-06T11:12:00Z"/>
        </w:rPr>
      </w:pPr>
      <w:r/>
      <w:ins w:id="836" w:author="Sebastio, Stefano                           Export License Required - US Collins" w:date="2023-06-06T11:12:00Z">
        <w:r/>
      </w:ins>
    </w:p>
    <w:p>
      <w:pPr>
        <w:rPr>
          <w:ins w:id="837" w:author="Sebastio, Stefano                           Export License Required - US Collins" w:date="2023-06-06T11:15:00Z"/>
        </w:rPr>
      </w:pPr>
      <w:ins w:id="838" w:author="Sebastio, Stefano                           Export License Required - US Collins" w:date="2023-06-06T11:15:00Z">
        <w:r>
          <w:t xml:space="preserve">In a first iter</w:t>
        </w:r>
      </w:ins>
      <w:ins w:id="839" w:author="Sebastio, Stefano                           Export License Required - US Collins" w:date="2023-06-06T11:15:00Z">
        <w:r>
          <w:t xml:space="preserve">ation of this SecRA, we identify primarily two Security Boundaries (not explicated in the </w:t>
        </w:r>
      </w:ins>
      <w:ins w:id="840" w:author="Sebastio, Stefano                           Export License Required - US Collins" w:date="2023-06-06T12:01:00Z">
        <w:r>
          <w:t xml:space="preserve">Figure 4</w:t>
        </w:r>
      </w:ins>
      <w:ins w:id="841" w:author="Sebastio, Stefano                           Export License Required - US Collins" w:date="2023-06-06T11:15:00Z">
        <w:r>
          <w:t xml:space="preserve">):</w:t>
        </w:r>
      </w:ins>
      <w:ins w:id="842" w:author="Sebastio, Stefano                           Export License Required - US Collins" w:date="2023-06-06T11:15:00Z">
        <w:r/>
      </w:ins>
    </w:p>
    <w:p>
      <w:pPr>
        <w:pStyle w:val="458"/>
        <w:numPr>
          <w:ilvl w:val="0"/>
          <w:numId w:val="145"/>
        </w:numPr>
        <w:spacing w:lineRule="auto" w:line="259" w:after="160"/>
        <w:rPr>
          <w:ins w:id="843" w:author="Sebastio, Stefano                           Export License Required - US Collins" w:date="2023-06-06T11:15:00Z"/>
        </w:rPr>
      </w:pPr>
      <w:ins w:id="844" w:author="Sebastio, Stefano                           Export License Required - US Collins" w:date="2023-06-06T11:15:00Z">
        <w:r>
          <w:rPr>
            <w:b/>
            <w:bCs/>
          </w:rPr>
          <w:t xml:space="preserve">Domain of CCS Services</w:t>
        </w:r>
      </w:ins>
      <w:ins w:id="845" w:author="Sebastio, Stefano                           Export License Required - US Collins" w:date="2023-06-06T11:15:00Z">
        <w:r>
          <w:t xml:space="preserve"> (DA.01, FA.01, FA.02) </w:t>
        </w:r>
      </w:ins>
      <w:ins w:id="846" w:author="Sebastio, Stefano                           Export License Required - US Collins" w:date="2023-06-06T11:15:00Z">
        <w:r>
          <w:noBreakHyphen/>
          <w:t xml:space="preserve"> covers the CCS main functionality as well as any PHM/maintenance operations</w:t>
        </w:r>
      </w:ins>
      <w:ins w:id="847" w:author="Sebastio, Stefano                           Export License Required - US Collins" w:date="2023-06-06T11:15:00Z">
        <w:r/>
      </w:ins>
    </w:p>
    <w:p>
      <w:pPr>
        <w:pStyle w:val="458"/>
        <w:numPr>
          <w:ilvl w:val="1"/>
          <w:numId w:val="145"/>
        </w:numPr>
        <w:spacing w:lineRule="auto" w:line="259" w:after="160"/>
        <w:rPr>
          <w:ins w:id="848" w:author="Sebastio, Stefano                           Export License Required - US Collins" w:date="2023-06-06T11:15:00Z"/>
        </w:rPr>
      </w:pPr>
      <w:ins w:id="849" w:author="Sebastio, Stefano                           Export License Required - US Collins" w:date="2023-06-06T11:15:00Z">
        <w:r>
          <w:t xml:space="preserve">Integrity: the correctness of th</w:t>
        </w:r>
      </w:ins>
      <w:ins w:id="850" w:author="Sebastio, Stefano                           Export License Required - US Collins" w:date="2023-06-06T11:15:00Z">
        <w:r>
          <w:t xml:space="preserve">e main functionality of the CCS as well as of PHM/maintenance shall be guaranteed and it may also impact airworthiness, if lost (e.g., consider absence of essential passenger services such as galley inserts for food cooking, lavatories, or seating operatio</w:t>
        </w:r>
      </w:ins>
      <w:ins w:id="851" w:author="Sebastio, Stefano                           Export License Required - US Collins" w:date="2023-06-06T11:15:00Z">
        <w:r>
          <w:t xml:space="preserve">ns)</w:t>
        </w:r>
      </w:ins>
      <w:ins w:id="852" w:author="Sebastio, Stefano                           Export License Required - US Collins" w:date="2023-06-06T11:15:00Z">
        <w:r/>
      </w:ins>
    </w:p>
    <w:p>
      <w:pPr>
        <w:pStyle w:val="458"/>
        <w:numPr>
          <w:ilvl w:val="1"/>
          <w:numId w:val="145"/>
        </w:numPr>
        <w:spacing w:lineRule="auto" w:line="259" w:after="160"/>
        <w:rPr>
          <w:ins w:id="853" w:author="Sebastio, Stefano                           Export License Required - US Collins" w:date="2023-06-06T11:15:00Z"/>
        </w:rPr>
      </w:pPr>
      <w:ins w:id="854" w:author="Sebastio, Stefano                           Export License Required - US Collins" w:date="2023-06-06T11:15:00Z">
        <w:r>
          <w:t xml:space="preserve">Availability: the main functionality of the CCS as well as of PHM/maintenance shall be available to passengers, airline, and crew, with potential impacts on airworthiness, if lost (similarly to the integrity)</w:t>
        </w:r>
      </w:ins>
      <w:ins w:id="855" w:author="Sebastio, Stefano                           Export License Required - US Collins" w:date="2023-06-06T11:15:00Z">
        <w:r/>
      </w:ins>
    </w:p>
    <w:p>
      <w:pPr>
        <w:pStyle w:val="458"/>
        <w:numPr>
          <w:ilvl w:val="1"/>
          <w:numId w:val="145"/>
        </w:numPr>
        <w:spacing w:lineRule="auto" w:line="259" w:after="160"/>
        <w:rPr>
          <w:ins w:id="856" w:author="Sebastio, Stefano                           Export License Required - US Collins" w:date="2023-06-06T11:15:00Z"/>
        </w:rPr>
      </w:pPr>
      <w:ins w:id="857" w:author="Sebastio, Stefano                           Export License Required - US Collins" w:date="2023-06-06T11:15:00Z">
        <w:r>
          <w:t xml:space="preserve">Confidentiality: information related to CCS</w:t>
        </w:r>
      </w:ins>
      <w:ins w:id="858" w:author="Sebastio, Stefano                           Export License Required - US Collins" w:date="2023-06-06T11:15:00Z">
        <w:r>
          <w:t xml:space="preserve"> configurations and communication protocols is sensitive for company IP protection, so it shall be protected.</w:t>
        </w:r>
      </w:ins>
      <w:ins w:id="859" w:author="Sebastio, Stefano                           Export License Required - US Collins" w:date="2023-06-06T11:15:00Z">
        <w:r/>
      </w:ins>
    </w:p>
    <w:p>
      <w:pPr>
        <w:pStyle w:val="458"/>
        <w:numPr>
          <w:ilvl w:val="0"/>
          <w:numId w:val="145"/>
        </w:numPr>
        <w:spacing w:lineRule="auto" w:line="259" w:after="160"/>
        <w:rPr>
          <w:b/>
          <w:bCs/>
          <w:ins w:id="860" w:author="Sebastio, Stefano                           Export License Required - US Collins" w:date="2023-06-06T11:15:00Z"/>
        </w:rPr>
      </w:pPr>
      <w:ins w:id="861" w:author="Sebastio, Stefano                           Export License Required - US Collins" w:date="2023-06-06T11:15:00Z">
        <w:r>
          <w:rPr>
            <w:b/>
            <w:bCs/>
          </w:rPr>
          <w:t xml:space="preserve">Domain of CCS Sensitive Data</w:t>
        </w:r>
      </w:ins>
      <w:ins w:id="862" w:author="Sebastio, Stefano                           Export License Required - US Collins" w:date="2023-06-06T11:15:00Z">
        <w:r>
          <w:t xml:space="preserve"> (DA.02)</w:t>
        </w:r>
      </w:ins>
      <w:ins w:id="863" w:author="Sebastio, Stefano                           Export License Required - US Collins" w:date="2023-06-06T11:15:00Z">
        <w:r/>
      </w:ins>
    </w:p>
    <w:p>
      <w:pPr>
        <w:pStyle w:val="458"/>
        <w:numPr>
          <w:ilvl w:val="1"/>
          <w:numId w:val="145"/>
        </w:numPr>
        <w:spacing w:lineRule="auto" w:line="259" w:after="160"/>
        <w:rPr>
          <w:ins w:id="864" w:author="Sebastio, Stefano                           Export License Required - US Collins" w:date="2023-06-06T11:15:00Z"/>
        </w:rPr>
      </w:pPr>
      <w:ins w:id="865" w:author="Sebastio, Stefano                           Export License Required - US Collins" w:date="2023-06-06T11:15:00Z">
        <w:r>
          <w:t xml:space="preserve">Confidentiality: CCS handles IP sensitive data and may collect biometric passenger’s data to offer more </w:t>
        </w:r>
      </w:ins>
      <w:ins w:id="866" w:author="Sebastio, Stefano                           Export License Required - US Collins" w:date="2023-06-06T11:15:00Z">
        <w:r>
          <w:t xml:space="preserve">customized services or better identify needs for improving comfort in the travel. Both such kind of data should be treated with care for IP protection and compliance with privacy regulations.</w:t>
        </w:r>
      </w:ins>
      <w:ins w:id="867" w:author="Sebastio, Stefano                           Export License Required - US Collins" w:date="2023-06-06T11:15:00Z">
        <w:r/>
      </w:ins>
    </w:p>
    <w:p>
      <w:pPr>
        <w:spacing w:lineRule="auto" w:line="259" w:after="160"/>
        <w:rPr>
          <w:ins w:id="868" w:author="Sebastio, Stefano                           Export License Required - US Collins" w:date="2023-06-06T11:15:00Z"/>
        </w:rPr>
      </w:pPr>
      <w:r/>
      <w:ins w:id="869" w:author="Sebastio, Stefano                           Export License Required - US Collins" w:date="2023-06-06T11:15:00Z">
        <w:r/>
      </w:ins>
    </w:p>
    <w:p>
      <w:pPr>
        <w:rPr>
          <w:ins w:id="870" w:author="Sebastio, Stefano                           Export License Required - US Collins" w:date="2023-06-06T11:15:00Z"/>
        </w:rPr>
      </w:pPr>
      <w:ins w:id="871" w:author="Sebastio, Stefano                           Export License Required - US Collins" w:date="2023-06-06T11:15:00Z">
        <w:r>
          <w:t xml:space="preserve">In the following we list some of the assumptions considered whi</w:t>
        </w:r>
      </w:ins>
      <w:ins w:id="872" w:author="Sebastio, Stefano                           Export License Required - US Collins" w:date="2023-06-06T11:15:00Z">
        <w:r>
          <w:t xml:space="preserve">le identifying threats and performing their evaluation.</w:t>
        </w:r>
      </w:ins>
      <w:ins w:id="873" w:author="Sebastio, Stefano                           Export License Required - US Collins" w:date="2023-06-06T11:15:00Z">
        <w:r/>
      </w:ins>
    </w:p>
    <w:p>
      <w:pPr>
        <w:numPr>
          <w:ilvl w:val="0"/>
          <w:numId w:val="246"/>
        </w:numPr>
        <w:spacing w:after="160"/>
        <w:rPr>
          <w:ins w:id="874" w:author="Sebastio, Stefano                           Export License Required - US Collins" w:date="2023-06-06T11:15:00Z"/>
        </w:rPr>
      </w:pPr>
      <w:ins w:id="875" w:author="Sebastio, Stefano                           Export License Required - US Collins" w:date="2023-06-06T11:15:00Z">
        <w:r>
          <w:t xml:space="preserve">Subnets managing information with different assurance level are air- gapped. An example is represented by the IFE system and the wireless connectivity offered to the passengers whose network is physic</w:t>
        </w:r>
      </w:ins>
      <w:ins w:id="876" w:author="Sebastio, Stefano                           Export License Required - US Collins" w:date="2023-06-06T11:15:00Z">
        <w:r>
          <w:t xml:space="preserve">ally separated from the network managing the sensors in the cabin.</w:t>
        </w:r>
      </w:ins>
      <w:ins w:id="877" w:author="Sebastio, Stefano                           Export License Required - US Collins" w:date="2023-06-06T11:15:00Z">
        <w:r/>
      </w:ins>
    </w:p>
    <w:p>
      <w:pPr>
        <w:numPr>
          <w:ilvl w:val="0"/>
          <w:numId w:val="246"/>
        </w:numPr>
        <w:spacing w:after="160"/>
        <w:rPr>
          <w:ins w:id="878" w:author="Sebastio, Stefano                           Export License Required - US Collins" w:date="2023-06-06T11:15:00Z"/>
        </w:rPr>
      </w:pPr>
      <w:ins w:id="879" w:author="Sebastio, Stefano                           Export License Required - US Collins" w:date="2023-06-06T11:15:00Z">
        <w:r>
          <w:t xml:space="preserve">Devices in the CCS do not offer any isolation solution. </w:t>
        </w:r>
      </w:ins>
      <w:ins w:id="880" w:author="Sebastio, Stefano                           Export License Required - US Collins" w:date="2023-06-06T11:15:00Z">
        <w:r/>
      </w:ins>
    </w:p>
    <w:p>
      <w:pPr>
        <w:numPr>
          <w:ilvl w:val="0"/>
          <w:numId w:val="246"/>
        </w:numPr>
        <w:spacing w:after="160"/>
        <w:rPr>
          <w:ins w:id="881" w:author="Sebastio, Stefano                           Export License Required - US Collins" w:date="2023-06-06T11:15:00Z"/>
        </w:rPr>
      </w:pPr>
      <w:ins w:id="882" w:author="Sebastio, Stefano                           Export License Required - US Collins" w:date="2023-06-06T11:15:00Z">
        <w:r>
          <w:t xml:space="preserve">Encryption keys and certificates are pre-provisioned in the devices part of the CCS through a controlled supply chain process.</w:t>
        </w:r>
      </w:ins>
      <w:ins w:id="883" w:author="Sebastio, Stefano                           Export License Required - US Collins" w:date="2023-06-06T11:15:00Z">
        <w:r/>
      </w:ins>
    </w:p>
    <w:p>
      <w:pPr>
        <w:numPr>
          <w:ilvl w:val="0"/>
          <w:numId w:val="246"/>
        </w:numPr>
        <w:spacing w:after="160"/>
        <w:rPr>
          <w:ins w:id="884" w:author="Sebastio, Stefano                           Export License Required - US Collins" w:date="2023-06-06T11:15:00Z"/>
        </w:rPr>
      </w:pPr>
      <w:ins w:id="885" w:author="Sebastio, Stefano                           Export License Required - US Collins" w:date="2023-06-06T11:15:00Z">
        <w:r>
          <w:t xml:space="preserve">The g</w:t>
        </w:r>
      </w:ins>
      <w:ins w:id="886" w:author="Sebastio, Stefano                           Export License Required - US Collins" w:date="2023-06-06T11:15:00Z">
        <w:r>
          <w:t xml:space="preserve">ateway is in charge of the access control to the CCS infrastructure.</w:t>
        </w:r>
      </w:ins>
      <w:ins w:id="887" w:author="Sebastio, Stefano                           Export License Required - US Collins" w:date="2023-06-06T11:15:00Z">
        <w:r/>
      </w:ins>
    </w:p>
    <w:p>
      <w:pPr>
        <w:numPr>
          <w:ilvl w:val="0"/>
          <w:numId w:val="246"/>
        </w:numPr>
        <w:spacing w:after="160"/>
        <w:rPr>
          <w:ins w:id="888" w:author="Sebastio, Stefano                           Export License Required - US Collins" w:date="2023-06-06T11:15:00Z"/>
        </w:rPr>
      </w:pPr>
      <w:ins w:id="889" w:author="Sebastio, Stefano                           Export License Required - US Collins" w:date="2023-06-06T11:15:00Z">
        <w:r>
          <w:t xml:space="preserve">Software signature verification is managed through a centralized Public Key Infrastructure (PKI) </w:t>
        </w:r>
      </w:ins>
      <w:ins w:id="890" w:author="Sebastio, Stefano                           Export License Required - US Collins" w:date="2023-06-06T11:15:00Z">
        <w:r/>
      </w:ins>
    </w:p>
    <w:p>
      <w:pPr>
        <w:numPr>
          <w:ilvl w:val="0"/>
          <w:numId w:val="246"/>
        </w:numPr>
        <w:spacing w:after="160"/>
        <w:rPr>
          <w:ins w:id="891" w:author="Sebastio, Stefano                           Export License Required - US Collins" w:date="2023-06-06T11:15:00Z"/>
        </w:rPr>
      </w:pPr>
      <w:ins w:id="892" w:author="Sebastio, Stefano                           Export License Required - US Collins" w:date="2023-06-06T11:15:00Z">
        <w:r>
          <w:t xml:space="preserve">Data in the nodes of the CCS are encrypted at rest and during transit (for confidentialit</w:t>
        </w:r>
      </w:ins>
      <w:ins w:id="893" w:author="Sebastio, Stefano                           Export License Required - US Collins" w:date="2023-06-06T11:15:00Z">
        <w:r>
          <w:t xml:space="preserve">y)</w:t>
        </w:r>
      </w:ins>
      <w:ins w:id="894" w:author="Sebastio, Stefano                           Export License Required - US Collins" w:date="2023-06-06T11:15:00Z">
        <w:r/>
      </w:ins>
    </w:p>
    <w:p>
      <w:pPr>
        <w:numPr>
          <w:ilvl w:val="0"/>
          <w:numId w:val="246"/>
        </w:numPr>
        <w:spacing w:after="160"/>
        <w:rPr>
          <w:ins w:id="895" w:author="Sebastio, Stefano                           Export License Required - US Collins" w:date="2023-06-06T11:15:00Z"/>
        </w:rPr>
      </w:pPr>
      <w:ins w:id="896" w:author="Sebastio, Stefano                           Export License Required - US Collins" w:date="2023-06-06T11:15:00Z">
        <w:r>
          <w:t xml:space="preserve">New configurations are signed and pushed by the manufacturer when the plane is on the ground. Generally, minor reaction to event is foreseen during operations (e.g., switching from mode of operations A to B), due to certification needs. Still there are </w:t>
        </w:r>
      </w:ins>
      <w:ins w:id="897" w:author="Sebastio, Stefano                           Export License Required - US Collins" w:date="2023-06-06T11:15:00Z">
        <w:r>
          <w:t xml:space="preserve">some reconfigurations that can be performed through the gateway (not limited to the transmission of parameters).   </w:t>
        </w:r>
      </w:ins>
      <w:ins w:id="898" w:author="Sebastio, Stefano                           Export License Required - US Collins" w:date="2023-06-06T11:15:00Z">
        <w:r/>
      </w:ins>
    </w:p>
    <w:p>
      <w:pPr>
        <w:numPr>
          <w:ilvl w:val="0"/>
          <w:numId w:val="246"/>
        </w:numPr>
        <w:spacing w:after="160"/>
        <w:rPr>
          <w:ins w:id="899" w:author="Sebastio, Stefano                           Export License Required - US Collins" w:date="2023-06-06T11:15:00Z"/>
        </w:rPr>
      </w:pPr>
      <w:ins w:id="900" w:author="Sebastio, Stefano                           Export License Required - US Collins" w:date="2023-06-06T11:15:00Z">
        <w:r>
          <w:t xml:space="preserve">Decommissioning &amp; LRU replacement are performed through a trusted process.</w:t>
        </w:r>
      </w:ins>
      <w:ins w:id="901" w:author="Sebastio, Stefano                           Export License Required - US Collins" w:date="2023-06-06T11:15:00Z">
        <w:r/>
      </w:ins>
    </w:p>
    <w:p>
      <w:pPr>
        <w:numPr>
          <w:ilvl w:val="0"/>
          <w:numId w:val="246"/>
        </w:numPr>
        <w:spacing w:after="160"/>
        <w:rPr>
          <w:ins w:id="902" w:author="Sebastio, Stefano                           Export License Required - US Collins" w:date="2023-06-06T11:15:00Z"/>
        </w:rPr>
      </w:pPr>
      <w:ins w:id="903" w:author="Sebastio, Stefano                           Export License Required - US Collins" w:date="2023-06-06T11:15:00Z">
        <w:r>
          <w:t xml:space="preserve">Data collected by the IoT nodes and shared in the network are not</w:t>
        </w:r>
      </w:ins>
      <w:ins w:id="904" w:author="Sebastio, Stefano                           Export License Required - US Collins" w:date="2023-06-06T11:15:00Z">
        <w:r>
          <w:t xml:space="preserve"> signed, but only encrypted for privacy.</w:t>
        </w:r>
      </w:ins>
      <w:ins w:id="905" w:author="Sebastio, Stefano                           Export License Required - US Collins" w:date="2023-06-06T11:15:00Z">
        <w:r/>
      </w:ins>
    </w:p>
    <w:p>
      <w:pPr>
        <w:numPr>
          <w:ilvl w:val="0"/>
          <w:numId w:val="246"/>
        </w:numPr>
        <w:spacing w:after="160"/>
        <w:rPr>
          <w:ins w:id="906" w:author="Sebastio, Stefano                           Export License Required - US Collins" w:date="2023-06-06T11:15:00Z"/>
        </w:rPr>
      </w:pPr>
      <w:ins w:id="907" w:author="Sebastio, Stefano                           Export License Required - US Collins" w:date="2023-06-06T11:15:00Z">
        <w:r>
          <w:t xml:space="preserve">Having a controlled domain of operation, the CCS do not offer any Denial of Service (DoS) protection.</w:t>
        </w:r>
      </w:ins>
      <w:ins w:id="908" w:author="Sebastio, Stefano                           Export License Required - US Collins" w:date="2023-06-06T11:15:00Z">
        <w:r/>
      </w:ins>
    </w:p>
    <w:p>
      <w:pPr>
        <w:numPr>
          <w:ilvl w:val="0"/>
          <w:numId w:val="246"/>
        </w:numPr>
        <w:spacing w:after="160"/>
        <w:rPr>
          <w:ins w:id="909" w:author="Sebastio, Stefano                           Export License Required - US Collins" w:date="2023-06-06T11:32:00Z"/>
        </w:rPr>
      </w:pPr>
      <w:ins w:id="910" w:author="Sebastio, Stefano                           Export License Required - US Collins" w:date="2023-06-06T11:15:00Z">
        <w:r>
          <w:t xml:space="preserve">Maintainer is deemed a trusted actor, but PDL could be a source of threat.</w:t>
        </w:r>
      </w:ins>
      <w:ins w:id="911" w:author="Sebastio, Stefano                           Export License Required - US Collins" w:date="2023-06-06T11:32:00Z">
        <w:r/>
      </w:ins>
    </w:p>
    <w:p>
      <w:pPr>
        <w:numPr>
          <w:ilvl w:val="0"/>
          <w:numId w:val="246"/>
        </w:numPr>
        <w:spacing w:after="160"/>
        <w:rPr>
          <w:ins w:id="912" w:author="Sebastio, Stefano                           Export License Required - US Collins" w:date="2023-06-06T11:15:00Z"/>
        </w:rPr>
        <w:pPrChange w:id="913" w:author="Sebastio, Stefano                           Export License Required - US Collins" w:date="2023-06-06T11:32:00Z">
          <w:pPr>
            <w:pStyle w:val="458"/>
            <w:numPr>
              <w:ilvl w:val="1"/>
              <w:numId w:val="145"/>
            </w:numPr>
            <w:ind w:left="1440" w:hanging="346"/>
            <w:spacing w:lineRule="auto" w:line="259" w:after="160"/>
          </w:pPr>
        </w:pPrChange>
      </w:pPr>
      <w:ins w:id="914" w:author="Sebastio, Stefano                           Export License Required - US Collins" w:date="2023-06-06T11:15:00Z">
        <w:r>
          <w:t xml:space="preserve">Passengers are untrusted actors intera</w:t>
        </w:r>
      </w:ins>
      <w:ins w:id="915" w:author="Sebastio, Stefano                           Export License Required - US Collins" w:date="2023-06-06T11:15:00Z">
        <w:r>
          <w:t xml:space="preserve">cting with the system through an HMI offered by the IFE (including the WiFi connectivity).</w:t>
        </w:r>
      </w:ins>
      <w:ins w:id="916" w:author="Sebastio, Stefano                           Export License Required - US Collins" w:date="2023-06-06T11:15:00Z">
        <w:r/>
      </w:ins>
    </w:p>
    <w:p>
      <w:pPr>
        <w:rPr>
          <w:rPrChange w:id="917" w:author="Sebastio, Stefano                           Export License Required - US Collins" w:date="2023-06-06T11:12:00Z">
            <w:rPr>
              <w:lang w:val="en-US"/>
            </w:rPr>
          </w:rPrChange>
        </w:rPr>
        <w:pPrChange w:id="918" w:author="Sebastio, Stefano                           Export License Required - US Collins" w:date="2023-06-06T11:12:00Z">
          <w:pPr>
            <w:pStyle w:val="412"/>
          </w:pPr>
        </w:pPrChange>
      </w:pPr>
      <w:r>
        <w:rPr>
          <w:rPrChange w:id="919" w:author="Sebastio, Stefano                           Export License Required - US Collins" w:date="2023-06-06T11:12:00Z">
            <w:rPr>
              <w:lang w:val="en-US"/>
            </w:rPr>
          </w:rPrChange>
        </w:rPr>
      </w:r>
      <w:r>
        <w:rPr>
          <w:rPrChange w:id="920" w:author="Sebastio, Stefano                           Export License Required - US Collins" w:date="2023-06-06T11:12:00Z">
            <w:rPr>
              <w:lang w:val="en-US"/>
            </w:rPr>
          </w:rPrChange>
        </w:rPr>
      </w:r>
    </w:p>
    <w:p>
      <w:pPr>
        <w:pStyle w:val="412"/>
        <w:rPr>
          <w:lang w:val="en-US"/>
        </w:rPr>
      </w:pPr>
      <w:r>
        <w:rPr>
          <w:lang w:val="en-US"/>
        </w:rPr>
        <w:t xml:space="preserve">Asse</w:t>
      </w:r>
      <w:del w:id="921" w:author="Sebastio, Stefano                           Export License Required - US Collins" w:date="2023-06-06T10:20:00Z">
        <w:r>
          <w:rPr>
            <w:lang w:val="en-US"/>
          </w:rPr>
          <w:delText xml:space="preserve">s</w:delText>
        </w:r>
      </w:del>
      <w:r>
        <w:rPr>
          <w:lang w:val="en-US"/>
        </w:rPr>
        <w:t xml:space="preserve">ts</w:t>
      </w:r>
      <w:r/>
    </w:p>
    <w:p>
      <w:pPr>
        <w:rPr>
          <w:ins w:id="922" w:author="Sebastio, Stefano                           Export License Required - US Collins" w:date="2023-06-06T11:16:00Z"/>
        </w:rPr>
      </w:pPr>
      <w:del w:id="923" w:author="Sebastio, Stefano                           Export License Required - US Collins" w:date="2023-06-06T11:16:00Z">
        <w:r>
          <w:rPr>
            <w:highlight w:val="yellow"/>
            <w:lang w:val="en-US"/>
            <w:rPrChange w:id="924" w:author="Sebastio, Stefano                           Export License Required - US Collins" w:date="2023-06-06T10:49:00Z">
              <w:rPr>
                <w:lang w:val="en-US"/>
              </w:rPr>
            </w:rPrChange>
          </w:rPr>
          <w:delText xml:space="preserve">Primary, secondary and relationships</w:delText>
        </w:r>
      </w:del>
      <w:ins w:id="925" w:author="Sebastio, Stefano                           Export License Required - US Collins" w:date="2023-06-06T10:49:00Z">
        <w:r>
          <w:t xml:space="preserve">In a first iteration of this SecRA, not having yet described in detail the hardware and software architecture, we focus our attention to Primary Assets, both of type Function and Data, which we distinguish in the </w:t>
        </w:r>
      </w:ins>
      <w:ins w:id="926" w:author="Sebastio, Stefano                           Export License Required - US Collins" w:date="2023-06-06T12:01:00Z">
        <w:r>
          <w:t xml:space="preserve">Figure 4 </w:t>
        </w:r>
      </w:ins>
      <w:ins w:id="927" w:author="Sebastio, Stefano                           Export License Required - US Collins" w:date="2023-06-06T10:49:00Z">
        <w:r>
          <w:t xml:space="preserve">by green boxes and green cylinders</w:t>
        </w:r>
      </w:ins>
      <w:ins w:id="928" w:author="Sebastio, Stefano                           Export License Required - US Collins" w:date="2023-06-06T10:49:00Z">
        <w:r>
          <w:t xml:space="preserve">, respectively. Instead, we will explicitly indicate which assets are potentially relevant for impacting airworthiness. Note that this information may not be established at early design stages, so it is wise to be conservative.</w:t>
        </w:r>
      </w:ins>
      <w:ins w:id="929" w:author="Sebastio, Stefano                           Export License Required - US Collins" w:date="2023-06-06T11:16:00Z">
        <w:r/>
      </w:ins>
    </w:p>
    <w:p>
      <w:pPr>
        <w:rPr>
          <w:ins w:id="930" w:author="Sebastio, Stefano                           Export License Required - US Collins" w:date="2023-06-06T10:49:00Z"/>
        </w:rPr>
      </w:pPr>
      <w:r/>
      <w:ins w:id="931" w:author="Sebastio, Stefano                           Export License Required - US Collins" w:date="2023-06-06T10:49:00Z">
        <w:r/>
      </w:ins>
    </w:p>
    <w:p>
      <w:pPr>
        <w:rPr>
          <w:ins w:id="932" w:author="Sebastio, Stefano                           Export License Required - US Collins" w:date="2023-06-06T10:49:00Z"/>
        </w:rPr>
      </w:pPr>
      <w:ins w:id="933" w:author="Sebastio, Stefano                           Export License Required - US Collins" w:date="2023-06-06T10:49:00Z">
        <w:r>
          <w:t xml:space="preserve">With “airworthiness” we ref</w:t>
        </w:r>
      </w:ins>
      <w:ins w:id="934" w:author="Sebastio, Stefano                           Export License Required - US Collins" w:date="2023-06-06T10:49:00Z">
        <w:r>
          <w:t xml:space="preserve">er to the status of conformance of an aircraft to its approved design and its suitability for safe flights. </w:t>
        </w:r>
      </w:ins>
      <w:ins w:id="935" w:author="Sebastio, Stefano                           Export License Required - US Collins" w:date="2023-06-06T10:49:00Z">
        <w:r/>
      </w:ins>
    </w:p>
    <w:p>
      <w:pPr>
        <w:rPr>
          <w:ins w:id="936" w:author="Sebastio, Stefano                           Export License Required - US Collins" w:date="2023-06-06T11:16:00Z"/>
        </w:rPr>
      </w:pPr>
      <w:r/>
      <w:ins w:id="937" w:author="Sebastio, Stefano                           Export License Required - US Collins" w:date="2023-06-06T11:16:00Z">
        <w:r/>
      </w:ins>
    </w:p>
    <w:p>
      <w:pPr>
        <w:rPr>
          <w:ins w:id="938" w:author="Sebastio, Stefano                           Export License Required - US Collins" w:date="2023-06-06T10:50:00Z"/>
        </w:rPr>
      </w:pPr>
      <w:ins w:id="939" w:author="Sebastio, Stefano                           Export License Required - US Collins" w:date="2023-06-06T10:49:00Z">
        <w:r>
          <w:t xml:space="preserve">We summarize the currently identified Assets in the following table.</w:t>
        </w:r>
      </w:ins>
      <w:ins w:id="940" w:author="Sebastio, Stefano                           Export License Required - US Collins" w:date="2023-06-06T10:50:00Z">
        <w:r/>
      </w:ins>
    </w:p>
    <w:p>
      <w:pPr>
        <w:rPr>
          <w:ins w:id="941" w:author="Sebastio, Stefano                           Export License Required - US Collins" w:date="2023-06-06T10:49:00Z"/>
        </w:rPr>
      </w:pPr>
      <w:r/>
      <w:ins w:id="942" w:author="Sebastio, Stefano                           Export License Required - US Collins" w:date="2023-06-06T10:49:00Z">
        <w:r/>
      </w:ins>
    </w:p>
    <w:tbl>
      <w:tblPr>
        <w:tblStyle w:val="507"/>
        <w:tblW w:w="0" w:type="auto"/>
        <w:jc w:val="center"/>
        <w:tblLayout w:type="fixed"/>
        <w:tblLook w:val="04A0" w:firstRow="1" w:lastRow="0" w:firstColumn="1" w:lastColumn="0" w:noHBand="0" w:noVBand="1"/>
      </w:tblPr>
      <w:tblGrid>
        <w:gridCol w:w="236"/>
        <w:gridCol w:w="879"/>
        <w:gridCol w:w="2057"/>
        <w:gridCol w:w="2880"/>
        <w:gridCol w:w="236"/>
        <w:gridCol w:w="236"/>
        <w:gridCol w:w="236"/>
      </w:tblGrid>
      <w:tr>
        <w:trPr>
          <w:jc w:val="center"/>
        </w:trPr>
        <w:tc>
          <w:tcPr>
            <w:tcW w:w="236" w:type="dxa"/>
            <w:vAlign w:val="center"/>
            <w:textDirection w:val="lrTb"/>
            <w:noWrap w:val="false"/>
          </w:tcPr>
          <w:p>
            <w:pPr>
              <w:jc w:val="center"/>
            </w:pPr>
            <w:ins w:id="943" w:author="Sebastio, Stefano                           Export License Required - US Collins" w:date="2023-06-06T10:49:00Z">
              <w:r>
                <w:t xml:space="preserve">Asset ID</w:t>
              </w:r>
            </w:ins>
            <w:r/>
          </w:p>
        </w:tc>
        <w:tc>
          <w:tcPr>
            <w:tcW w:w="879" w:type="dxa"/>
            <w:vAlign w:val="center"/>
            <w:textDirection w:val="lrTb"/>
            <w:noWrap w:val="false"/>
          </w:tcPr>
          <w:p>
            <w:pPr>
              <w:jc w:val="center"/>
            </w:pPr>
            <w:ins w:id="944" w:author="Sebastio, Stefano                           Export License Required - US Collins" w:date="2023-06-06T10:49:00Z">
              <w:r>
                <w:t xml:space="preserve">Asset Category/Type</w:t>
              </w:r>
            </w:ins>
            <w:r/>
          </w:p>
        </w:tc>
        <w:tc>
          <w:tcPr>
            <w:tcW w:w="2057" w:type="dxa"/>
            <w:vAlign w:val="center"/>
            <w:textDirection w:val="lrTb"/>
            <w:noWrap w:val="false"/>
          </w:tcPr>
          <w:p>
            <w:pPr>
              <w:jc w:val="center"/>
            </w:pPr>
            <w:ins w:id="945" w:author="Sebastio, Stefano                           Export License Required - US Collins" w:date="2023-06-06T10:49:00Z">
              <w:r>
                <w:t xml:space="preserve">Description</w:t>
              </w:r>
            </w:ins>
            <w:r/>
          </w:p>
        </w:tc>
        <w:tc>
          <w:tcPr>
            <w:tcW w:w="2880" w:type="dxa"/>
            <w:textDirection w:val="lrTb"/>
            <w:noWrap w:val="false"/>
          </w:tcPr>
          <w:p>
            <w:pPr>
              <w:jc w:val="center"/>
            </w:pPr>
            <w:ins w:id="946" w:author="Sebastio, Stefano                           Export License Required - US Collins" w:date="2023-06-06T10:49:00Z">
              <w:r>
                <w:t xml:space="preserve">Component mapping</w:t>
              </w:r>
            </w:ins>
            <w:r/>
          </w:p>
        </w:tc>
        <w:tc>
          <w:tcPr>
            <w:tcW w:w="236" w:type="dxa"/>
            <w:vAlign w:val="center"/>
            <w:textDirection w:val="lrTb"/>
            <w:noWrap w:val="false"/>
          </w:tcPr>
          <w:p>
            <w:pPr>
              <w:jc w:val="center"/>
            </w:pPr>
            <w:ins w:id="947" w:author="Sebastio, Stefano                           Export License Required - US Collins" w:date="2023-06-06T10:49:00Z">
              <w:r>
                <w:t xml:space="preserve">C</w:t>
              </w:r>
            </w:ins>
            <w:r/>
          </w:p>
        </w:tc>
        <w:tc>
          <w:tcPr>
            <w:tcW w:w="236" w:type="dxa"/>
            <w:vAlign w:val="center"/>
            <w:textDirection w:val="lrTb"/>
            <w:noWrap w:val="false"/>
          </w:tcPr>
          <w:p>
            <w:pPr>
              <w:jc w:val="center"/>
            </w:pPr>
            <w:ins w:id="948" w:author="Sebastio, Stefano                           Export License Required - US Collins" w:date="2023-06-06T10:49:00Z">
              <w:r>
                <w:t xml:space="preserve">I</w:t>
              </w:r>
            </w:ins>
            <w:r/>
          </w:p>
        </w:tc>
        <w:tc>
          <w:tcPr>
            <w:tcW w:w="236" w:type="dxa"/>
            <w:vAlign w:val="center"/>
            <w:textDirection w:val="lrTb"/>
            <w:noWrap w:val="false"/>
          </w:tcPr>
          <w:p>
            <w:pPr>
              <w:jc w:val="center"/>
            </w:pPr>
            <w:ins w:id="949" w:author="Sebastio, Stefano                           Export License Required - US Collins" w:date="2023-06-06T10:49:00Z">
              <w:r>
                <w:t xml:space="preserve">A</w:t>
              </w:r>
            </w:ins>
            <w:r/>
          </w:p>
        </w:tc>
      </w:tr>
      <w:tr>
        <w:trPr>
          <w:jc w:val="center"/>
        </w:trPr>
        <w:tc>
          <w:tcPr>
            <w:tcW w:w="236" w:type="dxa"/>
            <w:vAlign w:val="center"/>
            <w:textDirection w:val="lrTb"/>
            <w:noWrap w:val="false"/>
          </w:tcPr>
          <w:p>
            <w:pPr>
              <w:jc w:val="center"/>
            </w:pPr>
            <w:ins w:id="950" w:author="Sebastio, Stefano                           Export License Required - US Collins" w:date="2023-06-06T10:49:00Z">
              <w:r>
                <w:t xml:space="preserve">DA.01</w:t>
              </w:r>
            </w:ins>
            <w:r/>
          </w:p>
        </w:tc>
        <w:tc>
          <w:tcPr>
            <w:tcW w:w="879" w:type="dxa"/>
            <w:vAlign w:val="center"/>
            <w:textDirection w:val="lrTb"/>
            <w:noWrap w:val="false"/>
          </w:tcPr>
          <w:p>
            <w:pPr>
              <w:jc w:val="center"/>
            </w:pPr>
            <w:ins w:id="951" w:author="Sebastio, Stefano                           Export License Required - US Collins" w:date="2023-06-06T10:49:00Z">
              <w:r>
                <w:t xml:space="preserve">Primary / Data</w:t>
              </w:r>
            </w:ins>
            <w:r/>
          </w:p>
        </w:tc>
        <w:tc>
          <w:tcPr>
            <w:tcW w:w="2057" w:type="dxa"/>
            <w:vAlign w:val="center"/>
            <w:textDirection w:val="lrTb"/>
            <w:noWrap w:val="false"/>
          </w:tcPr>
          <w:p>
            <w:pPr>
              <w:jc w:val="center"/>
            </w:pPr>
            <w:ins w:id="952" w:author="Sebastio, Stefano                           Export License Required - US Collins" w:date="2023-06-06T10:49:00Z">
              <w:r>
                <w:t xml:space="preserve">Data-load package (config., OTA, PHM)</w:t>
              </w:r>
            </w:ins>
            <w:r/>
          </w:p>
        </w:tc>
        <w:tc>
          <w:tcPr>
            <w:tcW w:w="2880" w:type="dxa"/>
            <w:textDirection w:val="lrTb"/>
            <w:noWrap w:val="false"/>
          </w:tcPr>
          <w:p>
            <w:pPr>
              <w:jc w:val="center"/>
            </w:pPr>
            <w:ins w:id="953" w:author="Sebastio, Stefano                           Export License Required - US Collins" w:date="2023-06-06T10:49:00Z">
              <w:r>
                <w:t xml:space="preserve">Central Contr.</w:t>
              </w:r>
            </w:ins>
            <w:r/>
          </w:p>
        </w:tc>
        <w:tc>
          <w:tcPr>
            <w:tcW w:w="236" w:type="dxa"/>
            <w:vAlign w:val="center"/>
            <w:textDirection w:val="lrTb"/>
            <w:noWrap w:val="false"/>
          </w:tcPr>
          <w:p>
            <w:pPr>
              <w:jc w:val="center"/>
            </w:pPr>
            <w:ins w:id="954" w:author="Sebastio, Stefano                           Export License Required - US Collins" w:date="2023-06-06T10:49:00Z">
              <w:r>
                <w:t xml:space="preserve">X</w:t>
              </w:r>
            </w:ins>
            <w:r/>
          </w:p>
        </w:tc>
        <w:tc>
          <w:tcPr>
            <w:tcW w:w="236" w:type="dxa"/>
            <w:vAlign w:val="center"/>
            <w:textDirection w:val="lrTb"/>
            <w:noWrap w:val="false"/>
          </w:tcPr>
          <w:p>
            <w:pPr>
              <w:jc w:val="center"/>
            </w:pPr>
            <w:ins w:id="955" w:author="Sebastio, Stefano                           Export License Required - US Collins" w:date="2023-06-06T10:49:00Z">
              <w:r>
                <w:t xml:space="preserve">X</w:t>
              </w:r>
            </w:ins>
            <w:r/>
          </w:p>
        </w:tc>
        <w:tc>
          <w:tcPr>
            <w:tcW w:w="236" w:type="dxa"/>
            <w:vAlign w:val="center"/>
            <w:textDirection w:val="lrTb"/>
            <w:noWrap w:val="false"/>
          </w:tcPr>
          <w:p>
            <w:pPr>
              <w:jc w:val="center"/>
            </w:pPr>
            <w:ins w:id="956" w:author="Sebastio, Stefano                           Export License Required - US Collins" w:date="2023-06-06T10:49:00Z">
              <w:r>
                <w:t xml:space="preserve">X</w:t>
              </w:r>
            </w:ins>
            <w:r/>
          </w:p>
        </w:tc>
      </w:tr>
      <w:tr>
        <w:trPr>
          <w:jc w:val="center"/>
        </w:trPr>
        <w:tc>
          <w:tcPr>
            <w:tcW w:w="236" w:type="dxa"/>
            <w:vAlign w:val="center"/>
            <w:textDirection w:val="lrTb"/>
            <w:noWrap w:val="false"/>
          </w:tcPr>
          <w:p>
            <w:pPr>
              <w:jc w:val="center"/>
            </w:pPr>
            <w:ins w:id="957" w:author="Sebastio, Stefano                           Export License Required - US Collins" w:date="2023-06-06T10:49:00Z">
              <w:r>
                <w:t xml:space="preserve">DA.02</w:t>
              </w:r>
            </w:ins>
            <w:r/>
          </w:p>
        </w:tc>
        <w:tc>
          <w:tcPr>
            <w:tcW w:w="879" w:type="dxa"/>
            <w:vAlign w:val="center"/>
            <w:textDirection w:val="lrTb"/>
            <w:noWrap w:val="false"/>
          </w:tcPr>
          <w:p>
            <w:pPr>
              <w:jc w:val="center"/>
            </w:pPr>
            <w:ins w:id="958" w:author="Sebastio, Stefano                           Export License Required - US Collins" w:date="2023-06-06T10:49:00Z">
              <w:r>
                <w:t xml:space="preserve">Primary / Data</w:t>
              </w:r>
            </w:ins>
            <w:r/>
          </w:p>
        </w:tc>
        <w:tc>
          <w:tcPr>
            <w:tcW w:w="2057" w:type="dxa"/>
            <w:vAlign w:val="center"/>
            <w:textDirection w:val="lrTb"/>
            <w:noWrap w:val="false"/>
          </w:tcPr>
          <w:p>
            <w:pPr>
              <w:jc w:val="center"/>
            </w:pPr>
            <w:ins w:id="959" w:author="Sebastio, Stefano                           Export License Required - US Collins" w:date="2023-06-06T10:49:00Z">
              <w:r>
                <w:t xml:space="preserve">Cabin sensitive data (passengers, performance, config.)</w:t>
              </w:r>
            </w:ins>
            <w:r/>
          </w:p>
        </w:tc>
        <w:tc>
          <w:tcPr>
            <w:tcW w:w="2880" w:type="dxa"/>
            <w:textDirection w:val="lrTb"/>
            <w:noWrap w:val="false"/>
          </w:tcPr>
          <w:p>
            <w:pPr>
              <w:jc w:val="center"/>
            </w:pPr>
            <w:ins w:id="960" w:author="Sebastio, Stefano                           Export License Required - US Collins" w:date="2023-06-06T10:49:00Z">
              <w:r>
                <w:t xml:space="preserve">Central Contr.,</w:t>
              </w:r>
            </w:ins>
            <w:ins w:id="961" w:author="Sebastio, Stefano                           Export License Required - US Collins" w:date="2023-06-06T10:49:00Z">
              <w:r>
                <w:br/>
                <w:t xml:space="preserve">Fun. Collector, </w:t>
              </w:r>
            </w:ins>
            <w:ins w:id="962" w:author="Sebastio, Stefano                           Export License Required - US Collins" w:date="2023-06-06T10:49:00Z">
              <w:r>
                <w:br/>
                <w:t xml:space="preserve">IoT node</w:t>
              </w:r>
            </w:ins>
            <w:r/>
          </w:p>
        </w:tc>
        <w:tc>
          <w:tcPr>
            <w:tcW w:w="236" w:type="dxa"/>
            <w:vAlign w:val="center"/>
            <w:textDirection w:val="lrTb"/>
            <w:noWrap w:val="false"/>
          </w:tcPr>
          <w:p>
            <w:pPr>
              <w:jc w:val="center"/>
            </w:pPr>
            <w:ins w:id="963" w:author="Sebastio, Stefano                           Export License Required - US Collins" w:date="2023-06-06T10:49:00Z">
              <w:r>
                <w:t xml:space="preserve">X</w:t>
              </w:r>
            </w:ins>
            <w:r/>
          </w:p>
        </w:tc>
        <w:tc>
          <w:tcPr>
            <w:tcW w:w="236" w:type="dxa"/>
            <w:vAlign w:val="center"/>
            <w:textDirection w:val="lrTb"/>
            <w:noWrap w:val="false"/>
          </w:tcPr>
          <w:p>
            <w:pPr>
              <w:jc w:val="center"/>
            </w:pPr>
            <w:r/>
            <w:r/>
          </w:p>
        </w:tc>
        <w:tc>
          <w:tcPr>
            <w:tcW w:w="236" w:type="dxa"/>
            <w:vAlign w:val="center"/>
            <w:textDirection w:val="lrTb"/>
            <w:noWrap w:val="false"/>
          </w:tcPr>
          <w:p>
            <w:pPr>
              <w:jc w:val="center"/>
            </w:pPr>
            <w:r/>
            <w:r/>
          </w:p>
        </w:tc>
      </w:tr>
      <w:tr>
        <w:trPr>
          <w:jc w:val="center"/>
        </w:trPr>
        <w:tc>
          <w:tcPr>
            <w:tcW w:w="236" w:type="dxa"/>
            <w:vAlign w:val="center"/>
            <w:textDirection w:val="lrTb"/>
            <w:noWrap w:val="false"/>
          </w:tcPr>
          <w:p>
            <w:pPr>
              <w:jc w:val="center"/>
            </w:pPr>
            <w:ins w:id="964" w:author="Sebastio, Stefano                           Export License Required - US Collins" w:date="2023-06-06T10:49:00Z">
              <w:r>
                <w:t xml:space="preserve">FA.01</w:t>
              </w:r>
            </w:ins>
            <w:r/>
          </w:p>
        </w:tc>
        <w:tc>
          <w:tcPr>
            <w:tcW w:w="879" w:type="dxa"/>
            <w:vAlign w:val="center"/>
            <w:textDirection w:val="lrTb"/>
            <w:noWrap w:val="false"/>
          </w:tcPr>
          <w:p>
            <w:pPr>
              <w:jc w:val="center"/>
            </w:pPr>
            <w:ins w:id="965" w:author="Sebastio, Stefano                           Export License Required - US Collins" w:date="2023-06-06T10:49:00Z">
              <w:r>
                <w:t xml:space="preserve">Primary / Fun</w:t>
              </w:r>
            </w:ins>
            <w:r/>
          </w:p>
        </w:tc>
        <w:tc>
          <w:tcPr>
            <w:tcW w:w="2057" w:type="dxa"/>
            <w:vAlign w:val="center"/>
            <w:textDirection w:val="lrTb"/>
            <w:noWrap w:val="false"/>
          </w:tcPr>
          <w:p>
            <w:pPr>
              <w:jc w:val="center"/>
            </w:pPr>
            <w:ins w:id="966" w:author="Sebastio, Stefano                           Export License Required - US Collins" w:date="2023-06-06T10:49:00Z">
              <w:r>
                <w:t xml:space="preserve">Main CCS function </w:t>
              </w:r>
            </w:ins>
            <w:ins w:id="967" w:author="Sebastio, Stefano                           Export License Required - US Collins" w:date="2023-06-06T10:49:00Z">
              <w:r>
                <w:t xml:space="preserve">(operations)</w:t>
              </w:r>
            </w:ins>
            <w:r/>
          </w:p>
        </w:tc>
        <w:tc>
          <w:tcPr>
            <w:tcW w:w="2880" w:type="dxa"/>
            <w:textDirection w:val="lrTb"/>
            <w:noWrap w:val="false"/>
          </w:tcPr>
          <w:p>
            <w:pPr>
              <w:jc w:val="center"/>
            </w:pPr>
            <w:ins w:id="968" w:author="Sebastio, Stefano                           Export License Required - US Collins" w:date="2023-06-06T10:49:00Z">
              <w:r>
                <w:t xml:space="preserve">Central Contr.,</w:t>
              </w:r>
            </w:ins>
            <w:ins w:id="969" w:author="Sebastio, Stefano                           Export License Required - US Collins" w:date="2023-06-06T10:49:00Z">
              <w:r>
                <w:br/>
                <w:t xml:space="preserve">Fun. Collector, </w:t>
              </w:r>
            </w:ins>
            <w:ins w:id="970" w:author="Sebastio, Stefano                           Export License Required - US Collins" w:date="2023-06-06T10:49:00Z">
              <w:r>
                <w:br/>
                <w:t xml:space="preserve">IoT node</w:t>
              </w:r>
            </w:ins>
            <w:r/>
          </w:p>
        </w:tc>
        <w:tc>
          <w:tcPr>
            <w:tcW w:w="236" w:type="dxa"/>
            <w:vAlign w:val="center"/>
            <w:textDirection w:val="lrTb"/>
            <w:noWrap w:val="false"/>
          </w:tcPr>
          <w:p>
            <w:pPr>
              <w:jc w:val="center"/>
            </w:pPr>
            <w:r/>
            <w:r/>
          </w:p>
        </w:tc>
        <w:tc>
          <w:tcPr>
            <w:tcW w:w="236" w:type="dxa"/>
            <w:vAlign w:val="center"/>
            <w:textDirection w:val="lrTb"/>
            <w:noWrap w:val="false"/>
          </w:tcPr>
          <w:p>
            <w:pPr>
              <w:jc w:val="center"/>
            </w:pPr>
            <w:ins w:id="971" w:author="Sebastio, Stefano                           Export License Required - US Collins" w:date="2023-06-06T10:49:00Z">
              <w:r>
                <w:t xml:space="preserve">X</w:t>
              </w:r>
            </w:ins>
            <w:r/>
          </w:p>
        </w:tc>
        <w:tc>
          <w:tcPr>
            <w:tcW w:w="236" w:type="dxa"/>
            <w:vAlign w:val="center"/>
            <w:textDirection w:val="lrTb"/>
            <w:noWrap w:val="false"/>
          </w:tcPr>
          <w:p>
            <w:pPr>
              <w:jc w:val="center"/>
            </w:pPr>
            <w:ins w:id="972" w:author="Sebastio, Stefano                           Export License Required - US Collins" w:date="2023-06-06T10:49:00Z">
              <w:r>
                <w:t xml:space="preserve">X</w:t>
              </w:r>
            </w:ins>
            <w:r/>
          </w:p>
        </w:tc>
      </w:tr>
      <w:tr>
        <w:trPr>
          <w:jc w:val="center"/>
        </w:trPr>
        <w:tc>
          <w:tcPr>
            <w:tcW w:w="236" w:type="dxa"/>
            <w:vAlign w:val="center"/>
            <w:textDirection w:val="lrTb"/>
            <w:noWrap w:val="false"/>
          </w:tcPr>
          <w:p>
            <w:pPr>
              <w:jc w:val="center"/>
            </w:pPr>
            <w:ins w:id="973" w:author="Sebastio, Stefano                           Export License Required - US Collins" w:date="2023-06-06T10:49:00Z">
              <w:r>
                <w:t xml:space="preserve">FA.02</w:t>
              </w:r>
            </w:ins>
            <w:r/>
          </w:p>
        </w:tc>
        <w:tc>
          <w:tcPr>
            <w:tcW w:w="879" w:type="dxa"/>
            <w:vAlign w:val="center"/>
            <w:textDirection w:val="lrTb"/>
            <w:noWrap w:val="false"/>
          </w:tcPr>
          <w:p>
            <w:pPr>
              <w:jc w:val="center"/>
            </w:pPr>
            <w:ins w:id="974" w:author="Sebastio, Stefano                           Export License Required - US Collins" w:date="2023-06-06T10:49:00Z">
              <w:r>
                <w:t xml:space="preserve">Primary / Fun</w:t>
              </w:r>
            </w:ins>
            <w:r/>
          </w:p>
        </w:tc>
        <w:tc>
          <w:tcPr>
            <w:tcW w:w="2057" w:type="dxa"/>
            <w:vAlign w:val="center"/>
            <w:textDirection w:val="lrTb"/>
            <w:noWrap w:val="false"/>
          </w:tcPr>
          <w:p>
            <w:pPr>
              <w:jc w:val="center"/>
            </w:pPr>
            <w:ins w:id="975" w:author="Sebastio, Stefano                           Export License Required - US Collins" w:date="2023-06-06T10:49:00Z">
              <w:r>
                <w:t xml:space="preserve">Diagnostics and maintenance operations</w:t>
              </w:r>
            </w:ins>
            <w:r/>
          </w:p>
        </w:tc>
        <w:tc>
          <w:tcPr>
            <w:tcW w:w="2880" w:type="dxa"/>
            <w:textDirection w:val="lrTb"/>
            <w:noWrap w:val="false"/>
          </w:tcPr>
          <w:p>
            <w:pPr>
              <w:jc w:val="center"/>
            </w:pPr>
            <w:ins w:id="976" w:author="Sebastio, Stefano                           Export License Required - US Collins" w:date="2023-06-06T10:49:00Z">
              <w:r>
                <w:t xml:space="preserve">Central Contr.,</w:t>
              </w:r>
            </w:ins>
            <w:ins w:id="977" w:author="Sebastio, Stefano                           Export License Required - US Collins" w:date="2023-06-06T10:49:00Z">
              <w:r>
                <w:br/>
                <w:t xml:space="preserve">Fun. Collector</w:t>
              </w:r>
            </w:ins>
            <w:r/>
          </w:p>
        </w:tc>
        <w:tc>
          <w:tcPr>
            <w:tcW w:w="236" w:type="dxa"/>
            <w:vAlign w:val="center"/>
            <w:textDirection w:val="lrTb"/>
            <w:noWrap w:val="false"/>
          </w:tcPr>
          <w:p>
            <w:pPr>
              <w:jc w:val="center"/>
            </w:pPr>
            <w:ins w:id="978" w:author="Sebastio, Stefano                           Export License Required - US Collins" w:date="2023-06-06T10:49:00Z">
              <w:r>
                <w:t xml:space="preserve">X</w:t>
              </w:r>
            </w:ins>
            <w:r/>
          </w:p>
        </w:tc>
        <w:tc>
          <w:tcPr>
            <w:tcW w:w="236" w:type="dxa"/>
            <w:vAlign w:val="center"/>
            <w:textDirection w:val="lrTb"/>
            <w:noWrap w:val="false"/>
          </w:tcPr>
          <w:p>
            <w:pPr>
              <w:jc w:val="center"/>
            </w:pPr>
            <w:ins w:id="979" w:author="Sebastio, Stefano                           Export License Required - US Collins" w:date="2023-06-06T10:49:00Z">
              <w:r>
                <w:t xml:space="preserve">X</w:t>
              </w:r>
            </w:ins>
            <w:r/>
          </w:p>
        </w:tc>
        <w:tc>
          <w:tcPr>
            <w:tcW w:w="236" w:type="dxa"/>
            <w:vAlign w:val="center"/>
            <w:textDirection w:val="lrTb"/>
            <w:noWrap w:val="false"/>
          </w:tcPr>
          <w:p>
            <w:pPr>
              <w:jc w:val="center"/>
            </w:pPr>
            <w:r/>
            <w:r/>
          </w:p>
        </w:tc>
      </w:tr>
    </w:tbl>
    <w:p>
      <w:pPr>
        <w:rPr>
          <w:ins w:id="980" w:author="Sebastio, Stefano                           Export License Required - US Collins" w:date="2023-06-06T10:49:00Z"/>
        </w:rPr>
      </w:pPr>
      <w:r/>
      <w:ins w:id="981" w:author="Sebastio, Stefano                           Export License Required - US Collins" w:date="2023-06-06T10:49:00Z">
        <w:r/>
      </w:ins>
    </w:p>
    <w:p>
      <w:pPr>
        <w:rPr>
          <w:ins w:id="982" w:author="Sebastio, Stefano                           Export License Required - US Collins" w:date="2023-06-06T11:16:00Z"/>
        </w:rPr>
      </w:pPr>
      <w:ins w:id="983" w:author="Sebastio, Stefano                           Export License Required - US Collins" w:date="2023-06-06T10:49:00Z">
        <w:r>
          <w:t xml:space="preserve">Asset DA.01 considers data that is uploaded/downloaded for different purposes </w:t>
        </w:r>
      </w:ins>
      <w:ins w:id="984" w:author="Sebastio, Stefano                           Export License Required - US Collins" w:date="2023-06-06T10:49:00Z">
        <w:r>
          <w:t xml:space="preserve">(configuration, SW/HW OTA, PHM and maintenance support) and requires availability, for the criticality of the intended purpose, as well as integrity, to protect the system from any intentional or unintentional compromise.</w:t>
        </w:r>
      </w:ins>
      <w:ins w:id="985" w:author="Sebastio, Stefano                           Export License Required - US Collins" w:date="2023-06-06T11:16:00Z">
        <w:r/>
      </w:ins>
    </w:p>
    <w:p>
      <w:pPr>
        <w:rPr>
          <w:ins w:id="986" w:author="Sebastio, Stefano                           Export License Required - US Collins" w:date="2023-06-06T10:49:00Z"/>
        </w:rPr>
      </w:pPr>
      <w:r/>
      <w:ins w:id="987" w:author="Sebastio, Stefano                           Export License Required - US Collins" w:date="2023-06-06T10:49:00Z">
        <w:r/>
      </w:ins>
    </w:p>
    <w:p>
      <w:pPr>
        <w:rPr>
          <w:ins w:id="988" w:author="Sebastio, Stefano                           Export License Required - US Collins" w:date="2023-06-06T10:49:00Z"/>
        </w:rPr>
      </w:pPr>
      <w:ins w:id="989" w:author="Sebastio, Stefano                           Export License Required - US Collins" w:date="2023-06-06T10:49:00Z">
        <w:r>
          <w:t xml:space="preserve">Asset DA.02 considers data that i</w:t>
        </w:r>
      </w:ins>
      <w:ins w:id="990" w:author="Sebastio, Stefano                           Export License Required - US Collins" w:date="2023-06-06T10:49:00Z">
        <w:r>
          <w:t xml:space="preserve">s collected from the passenger (e.g., the seating) to guarantee maximum comfort (e.g., by self-adapting reclination, or generating alerts for attendees) as well as data related to CSS state/configuration, which can be considered as sensitive data, both for</w:t>
        </w:r>
      </w:ins>
      <w:ins w:id="991" w:author="Sebastio, Stefano                           Export License Required - US Collins" w:date="2023-06-06T10:49:00Z">
        <w:r>
          <w:t xml:space="preserve"> privacy concerns and for protection of company IP related to system design, and therefore subject to confidentiality.</w:t>
        </w:r>
      </w:ins>
      <w:ins w:id="992" w:author="Sebastio, Stefano                           Export License Required - US Collins" w:date="2023-06-06T10:49:00Z">
        <w:r/>
      </w:ins>
    </w:p>
    <w:p>
      <w:pPr>
        <w:rPr>
          <w:ins w:id="993" w:author="Sebastio, Stefano                           Export License Required - US Collins" w:date="2023-06-06T11:16:00Z"/>
        </w:rPr>
      </w:pPr>
      <w:r/>
      <w:ins w:id="994" w:author="Sebastio, Stefano                           Export License Required - US Collins" w:date="2023-06-06T11:16:00Z">
        <w:r/>
      </w:ins>
    </w:p>
    <w:p>
      <w:pPr>
        <w:rPr>
          <w:ins w:id="995" w:author="Sebastio, Stefano                           Export License Required - US Collins" w:date="2023-06-06T10:49:00Z"/>
        </w:rPr>
      </w:pPr>
      <w:ins w:id="996" w:author="Sebastio, Stefano                           Export License Required - US Collins" w:date="2023-06-06T10:49:00Z">
        <w:r>
          <w:t xml:space="preserve">Asset FA.01 considers the main CCS functionality (lavatory, or seating, lightning, etc.) and requires protecting such a relevant functio</w:t>
        </w:r>
      </w:ins>
      <w:ins w:id="997" w:author="Sebastio, Stefano                           Export License Required - US Collins" w:date="2023-06-06T10:49:00Z">
        <w:r>
          <w:t xml:space="preserve">n from events that may affect its integrity or availability.</w:t>
        </w:r>
      </w:ins>
      <w:ins w:id="998" w:author="Sebastio, Stefano                           Export License Required - US Collins" w:date="2023-06-06T10:49:00Z">
        <w:r/>
      </w:ins>
    </w:p>
    <w:p>
      <w:pPr>
        <w:rPr>
          <w:ins w:id="999" w:author="Sebastio, Stefano                           Export License Required - US Collins" w:date="2023-06-06T10:49:00Z"/>
        </w:rPr>
      </w:pPr>
      <w:ins w:id="1000" w:author="Sebastio, Stefano                           Export License Required - US Collins" w:date="2023-06-06T10:49:00Z">
        <w:r>
          <w:t xml:space="preserve">Asset FA.02 considers the PHM function, critical to guarantee timely maintenance and costs reduction, and requires integrity guarantees.</w:t>
        </w:r>
      </w:ins>
      <w:ins w:id="1001" w:author="Sebastio, Stefano                           Export License Required - US Collins" w:date="2023-06-06T10:49:00Z">
        <w:r/>
      </w:ins>
    </w:p>
    <w:p>
      <w:pPr>
        <w:rPr>
          <w:rPrChange w:id="1002" w:author="Sebastio, Stefano                           Export License Required - US Collins" w:date="2023-06-06T10:49:00Z">
            <w:rPr>
              <w:lang w:val="en-US"/>
            </w:rPr>
          </w:rPrChange>
        </w:rPr>
      </w:pPr>
      <w:r>
        <w:rPr>
          <w:rPrChange w:id="1003" w:author="Sebastio, Stefano                           Export License Required - US Collins" w:date="2023-06-06T10:49:00Z">
            <w:rPr>
              <w:lang w:val="en-US"/>
            </w:rPr>
          </w:rPrChange>
        </w:rPr>
      </w:r>
      <w:r>
        <w:rPr>
          <w:rPrChange w:id="1004" w:author="Sebastio, Stefano                           Export License Required - US Collins" w:date="2023-06-06T10:49:00Z">
            <w:rPr>
              <w:lang w:val="en-US"/>
            </w:rPr>
          </w:rPrChange>
        </w:rPr>
      </w:r>
    </w:p>
    <w:p>
      <w:pPr>
        <w:pStyle w:val="412"/>
        <w:rPr>
          <w:lang w:val="en-US"/>
          <w:ins w:id="1005" w:author="Sebastio, Stefano                           Export License Required - US Collins" w:date="2023-06-06T10:55:00Z"/>
        </w:rPr>
      </w:pPr>
      <w:r>
        <w:rPr>
          <w:lang w:val="en-US"/>
        </w:rPr>
        <w:t xml:space="preserve">Relevant Threats in the State of the Art</w:t>
      </w:r>
      <w:ins w:id="1006" w:author="Sebastio, Stefano                           Export License Required - US Collins" w:date="2023-06-06T10:55:00Z">
        <w:r/>
      </w:ins>
    </w:p>
    <w:p>
      <w:pPr>
        <w:rPr>
          <w:u w:val="single"/>
          <w:lang w:val="en-US"/>
          <w:ins w:id="1007" w:author="Sebastio, Stefano                           Export License Required - US Collins" w:date="2023-06-06T10:56:00Z"/>
        </w:rPr>
      </w:pPr>
      <w:ins w:id="1008" w:author="Sebastio, Stefano                           Export License Required - US Collins" w:date="2023-06-06T10:55:00Z">
        <w:r>
          <w:rPr>
            <w:lang w:val="en-US"/>
          </w:rPr>
          <w:t xml:space="preserve">The paper [ESAS2</w:t>
        </w:r>
      </w:ins>
      <w:ins w:id="1009" w:author="Sebastio, Stefano                           Export License Required - US Collins" w:date="2023-06-06T10:55:00Z">
        <w:r>
          <w:rPr>
            <w:lang w:val="en-US"/>
          </w:rPr>
          <w:t xml:space="preserve">022] provides a broad survey on all security aspects related to aircraft systems and components, emphasizing the cyber threats they are exposed to and the impact of a cyber-attack on these components and networks on the essential capabilities of the aircra</w:t>
        </w:r>
      </w:ins>
      <w:ins w:id="1010" w:author="Sebastio, Stefano                           Export License Required - US Collins" w:date="2023-06-06T10:55:00Z">
        <w:r>
          <w:rPr>
            <w:lang w:val="en-US"/>
          </w:rPr>
          <w:t xml:space="preserve">ft. They present a comprehensive and in-depth taxonomy that standardizes the knowledge and understanding of cyber security in the avionics field from an adversary’s perspective. The taxonomy divides techniques into relevant categories (tactics) reflecting </w:t>
        </w:r>
      </w:ins>
      <w:ins w:id="1011" w:author="Sebastio, Stefano                           Export License Required - US Collins" w:date="2023-06-06T10:55:00Z">
        <w:r>
          <w:rPr>
            <w:lang w:val="en-US"/>
          </w:rPr>
          <w:t xml:space="preserve">the various phases of the adversarial attack lifecycle and maps existing attacks according to the MITRE ATT&amp;CK methodology. Finally, they analyze the security risks among the various systems according to the potential threat actors and categorize the threa</w:t>
        </w:r>
      </w:ins>
      <w:ins w:id="1012" w:author="Sebastio, Stefano                           Export License Required - US Collins" w:date="2023-06-06T10:55:00Z">
        <w:r>
          <w:rPr>
            <w:lang w:val="en-US"/>
          </w:rPr>
          <w:t xml:space="preserve">ts based on STRIDE threat model. The most relevant part of the analysis, concerning the considered Use Case, is related </w:t>
        </w:r>
      </w:ins>
      <w:ins w:id="1013" w:author="Sebastio, Stefano                           Export License Required - US Collins" w:date="2023-06-06T10:55:00Z">
        <w:r>
          <w:rPr>
            <w:u w:val="single"/>
            <w:lang w:val="en-US"/>
            <w:rPrChange w:id="1014" w:author="Sebastio, Stefano                           Export License Required - US Collins" w:date="2023-06-06T10:56:00Z">
              <w:rPr>
                <w:lang w:val="en-US"/>
              </w:rPr>
            </w:rPrChange>
          </w:rPr>
          <w:t xml:space="preserve">to threats to data-loading</w:t>
        </w:r>
      </w:ins>
      <w:ins w:id="1015" w:author="Sebastio, Stefano                           Export License Required - US Collins" w:date="2023-06-06T10:55:00Z">
        <w:r>
          <w:rPr>
            <w:lang w:val="en-US"/>
          </w:rPr>
          <w:t xml:space="preserve">. They include </w:t>
        </w:r>
      </w:ins>
      <w:ins w:id="1016" w:author="Sebastio, Stefano                           Export License Required - US Collins" w:date="2023-06-06T10:55:00Z">
        <w:r>
          <w:rPr>
            <w:u w:val="single"/>
            <w:lang w:val="en-US"/>
            <w:rPrChange w:id="1017" w:author="Sebastio, Stefano                           Export License Required - US Collins" w:date="2023-06-06T10:56:00Z">
              <w:rPr>
                <w:lang w:val="en-US"/>
              </w:rPr>
            </w:rPrChange>
          </w:rPr>
          <w:t xml:space="preserve">injection of false data, corruption of software with a malicious package, and compromise of int</w:t>
        </w:r>
      </w:ins>
      <w:ins w:id="1018" w:author="Sebastio, Stefano                           Export License Required - US Collins" w:date="2023-06-06T10:55:00Z">
        <w:r>
          <w:rPr>
            <w:u w:val="single"/>
            <w:lang w:val="en-US"/>
            <w:rPrChange w:id="1019" w:author="Sebastio, Stefano                           Export License Required - US Collins" w:date="2023-06-06T10:56:00Z">
              <w:rPr>
                <w:lang w:val="en-US"/>
              </w:rPr>
            </w:rPrChange>
          </w:rPr>
          <w:t xml:space="preserve">erfaces/services for remote maintenance.</w:t>
        </w:r>
      </w:ins>
      <w:ins w:id="1020" w:author="Sebastio, Stefano                           Export License Required - US Collins" w:date="2023-06-06T10:56:00Z">
        <w:r/>
      </w:ins>
    </w:p>
    <w:p>
      <w:pPr>
        <w:rPr>
          <w:lang w:val="en-US"/>
          <w:ins w:id="1021" w:author="Sebastio, Stefano                           Export License Required - US Collins" w:date="2023-06-06T10:55:00Z"/>
        </w:rPr>
      </w:pPr>
      <w:r>
        <w:rPr>
          <w:lang w:val="en-US"/>
        </w:rPr>
      </w:r>
      <w:ins w:id="1022" w:author="Sebastio, Stefano                           Export License Required - US Collins" w:date="2023-06-06T10:55:00Z">
        <w:r/>
      </w:ins>
    </w:p>
    <w:p>
      <w:pPr>
        <w:rPr>
          <w:lang w:val="en-US"/>
          <w:ins w:id="1023" w:author="Sebastio, Stefano                           Export License Required - US Collins" w:date="2023-06-06T10:57:00Z"/>
        </w:rPr>
      </w:pPr>
      <w:ins w:id="1024" w:author="Sebastio, Stefano                           Export License Required - US Collins" w:date="2023-06-06T10:55:00Z">
        <w:r>
          <w:rPr>
            <w:lang w:val="en-US"/>
          </w:rPr>
          <w:t xml:space="preserve">The paper [CSCAI2021] consider airborne technologies, air-traffic control, airline, and airport communications, and it performs a review of cyber-security incidence in the aviation sector over the last 20 years to </w:t>
        </w:r>
      </w:ins>
      <w:ins w:id="1025" w:author="Sebastio, Stefano                           Export License Required - US Collins" w:date="2023-06-06T10:55:00Z">
        <w:r>
          <w:rPr>
            <w:lang w:val="en-US"/>
          </w:rPr>
          <w:t xml:space="preserve">understand the common threat actors, their motivations, the type of attacks, commonly attacked target aviation infrastructures, to provide insight on the current state of the cyber-security in the aviation sector. The main threat scenarios reported by the </w:t>
        </w:r>
      </w:ins>
      <w:ins w:id="1026" w:author="Sebastio, Stefano                           Export License Required - US Collins" w:date="2023-06-06T10:55:00Z">
        <w:r>
          <w:rPr>
            <w:lang w:val="en-US"/>
          </w:rPr>
          <w:t xml:space="preserve">paper are largely in the area of </w:t>
        </w:r>
      </w:ins>
      <w:ins w:id="1027" w:author="Sebastio, Stefano                           Export License Required - US Collins" w:date="2023-06-06T10:55:00Z">
        <w:r>
          <w:rPr>
            <w:u w:val="single"/>
            <w:lang w:val="en-US"/>
            <w:rPrChange w:id="1028" w:author="Sebastio, Stefano                           Export License Required - US Collins" w:date="2023-06-06T10:56:00Z">
              <w:rPr>
                <w:lang w:val="en-US"/>
              </w:rPr>
            </w:rPrChange>
          </w:rPr>
          <w:t xml:space="preserve">confidentiality, with IP-sensitive information loss, and availability, with disruption of services</w:t>
        </w:r>
      </w:ins>
      <w:ins w:id="1029" w:author="Sebastio, Stefano                           Export License Required - US Collins" w:date="2023-06-06T10:55:00Z">
        <w:r>
          <w:rPr>
            <w:lang w:val="en-US"/>
          </w:rPr>
          <w:t xml:space="preserve">. Most relevant attacks are driven by </w:t>
        </w:r>
      </w:ins>
      <w:ins w:id="1030" w:author="Sebastio, Stefano                           Export License Required - US Collins" w:date="2023-06-06T10:55:00Z">
        <w:r>
          <w:rPr>
            <w:u w:val="single"/>
            <w:lang w:val="en-US"/>
            <w:rPrChange w:id="1031" w:author="Sebastio, Stefano                           Export License Required - US Collins" w:date="2023-06-06T10:56:00Z">
              <w:rPr>
                <w:lang w:val="en-US"/>
              </w:rPr>
            </w:rPrChange>
          </w:rPr>
          <w:t xml:space="preserve">Advanced Persistent Threat (APT)</w:t>
        </w:r>
      </w:ins>
      <w:ins w:id="1032" w:author="Sebastio, Stefano                           Export License Required - US Collins" w:date="2023-06-06T10:55:00Z">
        <w:r>
          <w:rPr>
            <w:lang w:val="en-US"/>
          </w:rPr>
          <w:t xml:space="preserve"> groups that may work in collaboration with some state </w:t>
        </w:r>
      </w:ins>
      <w:ins w:id="1033" w:author="Sebastio, Stefano                           Export License Required - US Collins" w:date="2023-06-06T10:55:00Z">
        <w:r>
          <w:rPr>
            <w:lang w:val="en-US"/>
          </w:rPr>
          <w:t xml:space="preserve">actors. The majority of attacks discussed in the paper affect the Information Technology infrastructure (e.g., airport ground systems, airline IT infrastructures, …), with frequent attempts to gain un-authorized access </w:t>
        </w:r>
      </w:ins>
      <w:ins w:id="1034" w:author="Sebastio, Stefano                           Export License Required - US Collins" w:date="2023-06-06T10:55:00Z">
        <w:r>
          <w:rPr>
            <w:u w:val="single"/>
            <w:lang w:val="en-US"/>
            <w:rPrChange w:id="1035" w:author="Sebastio, Stefano                           Export License Required - US Collins" w:date="2023-06-06T10:57:00Z">
              <w:rPr>
                <w:lang w:val="en-US"/>
              </w:rPr>
            </w:rPrChange>
          </w:rPr>
          <w:t xml:space="preserve">through authentication weaknesses</w:t>
        </w:r>
      </w:ins>
      <w:ins w:id="1036" w:author="Sebastio, Stefano                           Export License Required - US Collins" w:date="2023-06-06T10:55:00Z">
        <w:r>
          <w:rPr>
            <w:lang w:val="en-US"/>
          </w:rPr>
          <w:t xml:space="preserve">, de</w:t>
        </w:r>
      </w:ins>
      <w:ins w:id="1037" w:author="Sebastio, Stefano                           Export License Required - US Collins" w:date="2023-06-06T10:55:00Z">
        <w:r>
          <w:rPr>
            <w:lang w:val="en-US"/>
          </w:rPr>
          <w:t xml:space="preserve">ploy ransomware or malware, and successful data breaches. On the aircraft side, instead, the paper reports the security challenges posed by an increasing </w:t>
        </w:r>
      </w:ins>
      <w:ins w:id="1038" w:author="Sebastio, Stefano                           Export License Required - US Collins" w:date="2023-06-06T10:55:00Z">
        <w:r>
          <w:rPr>
            <w:u w:val="single"/>
            <w:lang w:val="en-US"/>
            <w:rPrChange w:id="1039" w:author="Sebastio, Stefano                           Export License Required - US Collins" w:date="2023-06-06T10:57:00Z">
              <w:rPr>
                <w:lang w:val="en-US"/>
              </w:rPr>
            </w:rPrChange>
          </w:rPr>
          <w:t xml:space="preserve">use of COTS equipment and wireless communications onboard</w:t>
        </w:r>
      </w:ins>
      <w:ins w:id="1040" w:author="Sebastio, Stefano                           Export License Required - US Collins" w:date="2023-06-06T10:55:00Z">
        <w:r>
          <w:rPr>
            <w:lang w:val="en-US"/>
          </w:rPr>
          <w:t xml:space="preserve"> the airplane. Finally, the paper summarizes </w:t>
        </w:r>
      </w:ins>
      <w:ins w:id="1041" w:author="Sebastio, Stefano                           Export License Required - US Collins" w:date="2023-06-06T10:55:00Z">
        <w:r>
          <w:rPr>
            <w:lang w:val="en-US"/>
          </w:rPr>
          <w:t xml:space="preserve">known security issues with legacy, currently-in-use communications in proximity of the airport (ADS-B).</w:t>
        </w:r>
      </w:ins>
      <w:ins w:id="1042" w:author="Sebastio, Stefano                           Export License Required - US Collins" w:date="2023-06-06T10:57:00Z">
        <w:r/>
      </w:ins>
    </w:p>
    <w:p>
      <w:pPr>
        <w:rPr>
          <w:lang w:val="en-US"/>
          <w:ins w:id="1043" w:author="Sebastio, Stefano                           Export License Required - US Collins" w:date="2023-06-06T10:55:00Z"/>
        </w:rPr>
      </w:pPr>
      <w:r>
        <w:rPr>
          <w:lang w:val="en-US"/>
        </w:rPr>
      </w:r>
      <w:ins w:id="1044" w:author="Sebastio, Stefano                           Export License Required - US Collins" w:date="2023-06-06T10:55:00Z">
        <w:r/>
      </w:ins>
    </w:p>
    <w:p>
      <w:pPr>
        <w:rPr>
          <w:lang w:val="en-US"/>
          <w:ins w:id="1045" w:author="Sebastio, Stefano                           Export License Required - US Collins" w:date="2023-06-06T10:57:00Z"/>
        </w:rPr>
      </w:pPr>
      <w:ins w:id="1046" w:author="Sebastio, Stefano                           Export License Required - US Collins" w:date="2023-06-06T10:55:00Z">
        <w:r>
          <w:rPr>
            <w:lang w:val="en-US"/>
          </w:rPr>
          <w:t xml:space="preserve">The paper [RASCEA2019] considers security challenges due to the increasing adoption in air traffic and airline operators gradually adopting IP-based network technologies, supporting the transformational concept of e-Enabled or “connected” aircraft. This ne</w:t>
        </w:r>
      </w:ins>
      <w:ins w:id="1047" w:author="Sebastio, Stefano                           Export License Required - US Collins" w:date="2023-06-06T10:55:00Z">
        <w:r>
          <w:rPr>
            <w:lang w:val="en-US"/>
          </w:rPr>
          <w:t xml:space="preserve">w framework envisions a single aeronautical communications architecture connecting across the entire spectrum of the aviation sector. However, due to the complex and multidimensional nature of aviation operations, no single technology can achieve the above</w:t>
        </w:r>
      </w:ins>
      <w:ins w:id="1048" w:author="Sebastio, Stefano                           Export License Required - US Collins" w:date="2023-06-06T10:55:00Z">
        <w:r>
          <w:rPr>
            <w:lang w:val="en-US"/>
          </w:rPr>
          <w:t xml:space="preserve"> goal. Instead, building an integrated system which uses multiple communication protocols and architectures, as well as cloud computing and big data analytics, is the most promising way forward. Hence this paper surveys the latest trends in emerging networ</w:t>
        </w:r>
      </w:ins>
      <w:ins w:id="1049" w:author="Sebastio, Stefano                           Export License Required - US Collins" w:date="2023-06-06T10:55:00Z">
        <w:r>
          <w:rPr>
            <w:lang w:val="en-US"/>
          </w:rPr>
          <w:t xml:space="preserve">k communication systems for commercial aviation. A range of cyber-threats is then identified for the e-Enabled aircraft paradigm, followed by discussions on related solution methodologies. The subset of relevant threats for our use case is: </w:t>
        </w:r>
      </w:ins>
      <w:ins w:id="1050" w:author="Sebastio, Stefano                           Export License Required - US Collins" w:date="2023-06-06T10:55:00Z">
        <w:r>
          <w:rPr>
            <w:u w:val="single"/>
            <w:lang w:val="en-US"/>
            <w:rPrChange w:id="1051" w:author="Sebastio, Stefano                           Export License Required - US Collins" w:date="2023-06-06T10:57:00Z">
              <w:rPr>
                <w:lang w:val="en-US"/>
              </w:rPr>
            </w:rPrChange>
          </w:rPr>
          <w:t xml:space="preserve">message manipul</w:t>
        </w:r>
      </w:ins>
      <w:ins w:id="1052" w:author="Sebastio, Stefano                           Export License Required - US Collins" w:date="2023-06-06T10:55:00Z">
        <w:r>
          <w:rPr>
            <w:u w:val="single"/>
            <w:lang w:val="en-US"/>
            <w:rPrChange w:id="1053" w:author="Sebastio, Stefano                           Export License Required - US Collins" w:date="2023-06-06T10:57:00Z">
              <w:rPr>
                <w:lang w:val="en-US"/>
              </w:rPr>
            </w:rPrChange>
          </w:rPr>
          <w:t xml:space="preserve">ation or injection, impersonation, sensitive information leakage, COST-injected vulnerabilities</w:t>
        </w:r>
      </w:ins>
      <w:ins w:id="1054" w:author="Sebastio, Stefano                           Export License Required - US Collins" w:date="2023-06-06T10:55:00Z">
        <w:r>
          <w:rPr>
            <w:lang w:val="en-US"/>
          </w:rPr>
          <w:t xml:space="preserve">.</w:t>
        </w:r>
      </w:ins>
      <w:ins w:id="1055" w:author="Sebastio, Stefano                           Export License Required - US Collins" w:date="2023-06-06T10:57:00Z">
        <w:r/>
      </w:ins>
    </w:p>
    <w:p>
      <w:pPr>
        <w:rPr>
          <w:lang w:val="en-US"/>
          <w:ins w:id="1056" w:author="Sebastio, Stefano                           Export License Required - US Collins" w:date="2023-06-06T10:55:00Z"/>
        </w:rPr>
      </w:pPr>
      <w:r>
        <w:rPr>
          <w:lang w:val="en-US"/>
        </w:rPr>
      </w:r>
      <w:ins w:id="1057" w:author="Sebastio, Stefano                           Export License Required - US Collins" w:date="2023-06-06T10:55:00Z">
        <w:r/>
      </w:ins>
    </w:p>
    <w:p>
      <w:pPr>
        <w:rPr>
          <w:lang w:val="en-US"/>
          <w:ins w:id="1058" w:author="Sebastio, Stefano                           Export License Required - US Collins" w:date="2023-06-06T10:57:00Z"/>
        </w:rPr>
      </w:pPr>
      <w:ins w:id="1059" w:author="Sebastio, Stefano                           Export License Required - US Collins" w:date="2023-06-06T10:55:00Z">
        <w:r>
          <w:rPr>
            <w:lang w:val="en-US"/>
          </w:rPr>
          <w:t xml:space="preserve">The paper [TBAWN2016] analyzes the </w:t>
        </w:r>
      </w:ins>
      <w:ins w:id="1060" w:author="Sebastio, Stefano                           Export License Required - US Collins" w:date="2023-06-06T10:55:00Z">
        <w:r>
          <w:rPr>
            <w:u w:val="single"/>
            <w:lang w:val="en-US"/>
            <w:rPrChange w:id="1061" w:author="Sebastio, Stefano                           Export License Required - US Collins" w:date="2023-06-06T10:57:00Z">
              <w:rPr>
                <w:lang w:val="en-US"/>
              </w:rPr>
            </w:rPrChange>
          </w:rPr>
          <w:t xml:space="preserve">challenges to boot the Avionics Wireless Network to a secure and trusted state</w:t>
        </w:r>
      </w:ins>
      <w:ins w:id="1062" w:author="Sebastio, Stefano                           Export License Required - US Collins" w:date="2023-06-06T10:55:00Z">
        <w:r>
          <w:rPr>
            <w:lang w:val="en-US"/>
          </w:rPr>
          <w:t xml:space="preserve">, before it can be used to bridge different p</w:t>
        </w:r>
      </w:ins>
      <w:ins w:id="1063" w:author="Sebastio, Stefano                           Export License Required - US Collins" w:date="2023-06-06T10:55:00Z">
        <w:r>
          <w:rPr>
            <w:lang w:val="en-US"/>
          </w:rPr>
          <w:t xml:space="preserve">arts of the aircraft network. The paper discusses the security and trust challenges, along with highlighting a potential solution. The paper </w:t>
        </w:r>
      </w:ins>
      <w:ins w:id="1064" w:author="Sebastio, Stefano                           Export License Required - US Collins" w:date="2023-06-06T10:55:00Z">
        <w:r>
          <w:rPr>
            <w:lang w:val="en-US"/>
          </w:rPr>
          <w:t xml:space="preserve">illustrates the role of a trusted platform module and, more in general, of a trusted framework to securely introduc</w:t>
        </w:r>
      </w:ins>
      <w:ins w:id="1065" w:author="Sebastio, Stefano                           Export License Required - US Collins" w:date="2023-06-06T10:55:00Z">
        <w:r>
          <w:rPr>
            <w:lang w:val="en-US"/>
          </w:rPr>
          <w:t xml:space="preserve">ing wireless technologies in critical aircraft networks.</w:t>
        </w:r>
      </w:ins>
      <w:ins w:id="1066" w:author="Sebastio, Stefano                           Export License Required - US Collins" w:date="2023-06-06T10:57:00Z">
        <w:r/>
      </w:ins>
    </w:p>
    <w:p>
      <w:pPr>
        <w:rPr>
          <w:lang w:val="en-US"/>
          <w:ins w:id="1067" w:author="Sebastio, Stefano                           Export License Required - US Collins" w:date="2023-06-06T10:55:00Z"/>
        </w:rPr>
      </w:pPr>
      <w:r>
        <w:rPr>
          <w:lang w:val="en-US"/>
        </w:rPr>
      </w:r>
      <w:ins w:id="1068" w:author="Sebastio, Stefano                           Export License Required - US Collins" w:date="2023-06-06T10:55:00Z">
        <w:r/>
      </w:ins>
    </w:p>
    <w:p>
      <w:pPr>
        <w:rPr>
          <w:lang w:val="en-US"/>
          <w:ins w:id="1069" w:author="Sebastio, Stefano                           Export License Required - US Collins" w:date="2023-06-06T10:57:00Z"/>
        </w:rPr>
      </w:pPr>
      <w:ins w:id="1070" w:author="Sebastio, Stefano                           Export License Required - US Collins" w:date="2023-06-06T10:55:00Z">
        <w:r>
          <w:rPr>
            <w:lang w:val="en-US"/>
          </w:rPr>
          <w:t xml:space="preserve">The paper [ESSTVAT2015] considers embedded systems as ubiquitous in critical sectors (automotive, healthcare, and industrial control) and performs a systematic review of the existing threats and vul</w:t>
        </w:r>
      </w:ins>
      <w:ins w:id="1071" w:author="Sebastio, Stefano                           Export License Required - US Collins" w:date="2023-06-06T10:55:00Z">
        <w:r>
          <w:rPr>
            <w:lang w:val="en-US"/>
          </w:rPr>
          <w:t xml:space="preserve">nerabilities, based on public available data. Based on that information, the paper provides an attack taxonomy for embedded systems. The outcomes confirm the common understanding that internet facing devices are exposed to continued exposure to attacks try</w:t>
        </w:r>
      </w:ins>
      <w:ins w:id="1072" w:author="Sebastio, Stefano                           Export License Required - US Collins" w:date="2023-06-06T10:55:00Z">
        <w:r>
          <w:rPr>
            <w:lang w:val="en-US"/>
          </w:rPr>
          <w:t xml:space="preserve">ing to exploit vulnerabilities on applications, operating system, or firmware to accomplish several objectives: illegitimate access, leak information, violate device integrity, deploy code for local execution, and impact service availability.</w:t>
        </w:r>
      </w:ins>
      <w:ins w:id="1073" w:author="Sebastio, Stefano                           Export License Required - US Collins" w:date="2023-06-06T10:57:00Z">
        <w:r/>
      </w:ins>
    </w:p>
    <w:p>
      <w:pPr>
        <w:rPr>
          <w:lang w:val="en-US"/>
          <w:ins w:id="1074" w:author="Sebastio, Stefano                           Export License Required - US Collins" w:date="2023-06-06T10:55:00Z"/>
        </w:rPr>
      </w:pPr>
      <w:r>
        <w:rPr>
          <w:lang w:val="en-US"/>
        </w:rPr>
      </w:r>
      <w:ins w:id="1075" w:author="Sebastio, Stefano                           Export License Required - US Collins" w:date="2023-06-06T10:55:00Z">
        <w:r/>
      </w:ins>
    </w:p>
    <w:p>
      <w:pPr>
        <w:rPr>
          <w:lang w:val="en-US"/>
          <w:ins w:id="1076" w:author="Sebastio, Stefano                           Export License Required - US Collins" w:date="2023-06-06T10:58:00Z"/>
        </w:rPr>
      </w:pPr>
      <w:ins w:id="1077" w:author="Sebastio, Stefano                           Export License Required - US Collins" w:date="2023-06-06T10:55:00Z">
        <w:r>
          <w:rPr>
            <w:lang w:val="en-US"/>
          </w:rPr>
          <w:t xml:space="preserve">The paper [I</w:t>
        </w:r>
      </w:ins>
      <w:ins w:id="1078" w:author="Sebastio, Stefano                           Export License Required - US Collins" w:date="2023-06-06T10:55:00Z">
        <w:r>
          <w:rPr>
            <w:lang w:val="en-US"/>
          </w:rPr>
          <w:t xml:space="preserve">TST2014] considers the specific security challenges in the so-called 'e-enabled' aircrafts, where increasing digitalization, connectivity, and use of COTS create an attack surface that is larger than what was in the past. The paper assesses the current sta</w:t>
        </w:r>
      </w:ins>
      <w:ins w:id="1079" w:author="Sebastio, Stefano                           Export License Required - US Collins" w:date="2023-06-06T10:55:00Z">
        <w:r>
          <w:rPr>
            <w:lang w:val="en-US"/>
          </w:rPr>
          <w:t xml:space="preserve">te of public research on aircraft information technology security and contrasts it with an evaluation of the threat level through a discussion of recent attacks and vulnerabilities. The identified (technical) open challenges are (1) </w:t>
        </w:r>
      </w:ins>
      <w:ins w:id="1080" w:author="Sebastio, Stefano                           Export License Required - US Collins" w:date="2023-06-06T10:55:00Z">
        <w:r>
          <w:rPr>
            <w:u w:val="single"/>
            <w:lang w:val="en-US"/>
            <w:rPrChange w:id="1081" w:author="Sebastio, Stefano                           Export License Required - US Collins" w:date="2023-06-06T10:58:00Z">
              <w:rPr>
                <w:lang w:val="en-US"/>
              </w:rPr>
            </w:rPrChange>
          </w:rPr>
          <w:t xml:space="preserve">secure software develop</w:t>
        </w:r>
      </w:ins>
      <w:ins w:id="1082" w:author="Sebastio, Stefano                           Export License Required - US Collins" w:date="2023-06-06T10:55:00Z">
        <w:r>
          <w:rPr>
            <w:u w:val="single"/>
            <w:lang w:val="en-US"/>
            <w:rPrChange w:id="1083" w:author="Sebastio, Stefano                           Export License Required - US Collins" w:date="2023-06-06T10:58:00Z">
              <w:rPr>
                <w:lang w:val="en-US"/>
              </w:rPr>
            </w:rPrChange>
          </w:rPr>
          <w:t xml:space="preserve">ment and distribution</w:t>
        </w:r>
      </w:ins>
      <w:ins w:id="1084" w:author="Sebastio, Stefano                           Export License Required - US Collins" w:date="2023-06-06T10:55:00Z">
        <w:r>
          <w:rPr>
            <w:lang w:val="en-US"/>
          </w:rPr>
          <w:t xml:space="preserve">, (2) strengthening </w:t>
        </w:r>
      </w:ins>
      <w:ins w:id="1085" w:author="Sebastio, Stefano                           Export License Required - US Collins" w:date="2023-06-06T10:55:00Z">
        <w:r>
          <w:rPr>
            <w:u w:val="single"/>
            <w:lang w:val="en-US"/>
            <w:rPrChange w:id="1086" w:author="Sebastio, Stefano                           Export License Required - US Collins" w:date="2023-06-06T10:58:00Z">
              <w:rPr>
                <w:lang w:val="en-US"/>
              </w:rPr>
            </w:rPrChange>
          </w:rPr>
          <w:t xml:space="preserve">authenticity and confidentiality of offboard communications</w:t>
        </w:r>
      </w:ins>
      <w:ins w:id="1087" w:author="Sebastio, Stefano                           Export License Required - US Collins" w:date="2023-06-06T10:55:00Z">
        <w:r>
          <w:rPr>
            <w:lang w:val="en-US"/>
          </w:rPr>
          <w:t xml:space="preserve">, (3) diversity and majority mechanisms, together with high assurance </w:t>
        </w:r>
      </w:ins>
      <w:ins w:id="1088" w:author="Sebastio, Stefano                           Export License Required - US Collins" w:date="2023-06-06T10:55:00Z">
        <w:r>
          <w:rPr>
            <w:u w:val="single"/>
            <w:lang w:val="en-US"/>
            <w:rPrChange w:id="1089" w:author="Sebastio, Stefano                           Export License Required - US Collins" w:date="2023-06-06T10:58:00Z">
              <w:rPr>
                <w:lang w:val="en-US"/>
              </w:rPr>
            </w:rPrChange>
          </w:rPr>
          <w:t xml:space="preserve">cross domain communications</w:t>
        </w:r>
      </w:ins>
      <w:ins w:id="1090" w:author="Sebastio, Stefano                           Export License Required - US Collins" w:date="2023-06-06T10:55:00Z">
        <w:r>
          <w:rPr>
            <w:lang w:val="en-US"/>
          </w:rPr>
          <w:t xml:space="preserve">, (4) refine </w:t>
        </w:r>
      </w:ins>
      <w:ins w:id="1091" w:author="Sebastio, Stefano                           Export License Required - US Collins" w:date="2023-06-06T10:55:00Z">
        <w:r>
          <w:rPr>
            <w:u w:val="single"/>
            <w:lang w:val="en-US"/>
            <w:rPrChange w:id="1092" w:author="Sebastio, Stefano                           Export License Required - US Collins" w:date="2023-06-06T10:58:00Z">
              <w:rPr>
                <w:lang w:val="en-US"/>
              </w:rPr>
            </w:rPrChange>
          </w:rPr>
          <w:t xml:space="preserve">granularity of access-control to </w:t>
        </w:r>
      </w:ins>
      <w:ins w:id="1093" w:author="Sebastio, Stefano                           Export License Required - US Collins" w:date="2023-06-06T10:55:00Z">
        <w:r>
          <w:rPr>
            <w:u w:val="single"/>
            <w:lang w:val="en-US"/>
            <w:rPrChange w:id="1094" w:author="Sebastio, Stefano                           Export License Required - US Collins" w:date="2023-06-06T10:58:00Z">
              <w:rPr>
                <w:lang w:val="en-US"/>
              </w:rPr>
            </w:rPrChange>
          </w:rPr>
          <w:t xml:space="preserve">resources</w:t>
        </w:r>
      </w:ins>
      <w:ins w:id="1095" w:author="Sebastio, Stefano                           Export License Required - US Collins" w:date="2023-06-06T10:55:00Z">
        <w:r>
          <w:rPr>
            <w:lang w:val="en-US"/>
          </w:rPr>
          <w:t xml:space="preserve">, and (5) collection of forensic information and incident analysis support.</w:t>
        </w:r>
      </w:ins>
      <w:ins w:id="1096" w:author="Sebastio, Stefano                           Export License Required - US Collins" w:date="2023-06-06T10:58:00Z">
        <w:r/>
      </w:ins>
    </w:p>
    <w:p>
      <w:pPr>
        <w:rPr>
          <w:lang w:val="en-US"/>
          <w:ins w:id="1097" w:author="Sebastio, Stefano                           Export License Required - US Collins" w:date="2023-06-06T10:55:00Z"/>
        </w:rPr>
      </w:pPr>
      <w:r>
        <w:rPr>
          <w:lang w:val="en-US"/>
        </w:rPr>
      </w:r>
      <w:ins w:id="1098" w:author="Sebastio, Stefano                           Export License Required - US Collins" w:date="2023-06-06T10:55:00Z">
        <w:r/>
      </w:ins>
    </w:p>
    <w:p>
      <w:pPr>
        <w:rPr>
          <w:lang w:val="en-US"/>
          <w:ins w:id="1099" w:author="Sebastio, Stefano                           Export License Required - US Collins" w:date="2023-06-06T10:58:00Z"/>
        </w:rPr>
      </w:pPr>
      <w:ins w:id="1100" w:author="Sebastio, Stefano                           Export License Required - US Collins" w:date="2023-06-06T10:55:00Z">
        <w:r>
          <w:rPr>
            <w:lang w:val="en-US"/>
          </w:rPr>
          <w:t xml:space="preserve">The report from EASA “Impact assessment of cybersecurity threats, 2016, EASA” does not cover areas of interest for our use case.</w:t>
        </w:r>
      </w:ins>
      <w:ins w:id="1101" w:author="Sebastio, Stefano                           Export License Required - US Collins" w:date="2023-06-06T10:58:00Z">
        <w:r/>
      </w:ins>
    </w:p>
    <w:p>
      <w:pPr>
        <w:rPr>
          <w:lang w:val="en-US"/>
          <w:ins w:id="1102" w:author="Sebastio, Stefano                           Export License Required - US Collins" w:date="2023-06-06T10:58:00Z"/>
        </w:rPr>
      </w:pPr>
      <w:r>
        <w:rPr>
          <w:lang w:val="en-US"/>
        </w:rPr>
      </w:r>
      <w:ins w:id="1103" w:author="Sebastio, Stefano                           Export License Required - US Collins" w:date="2023-06-06T10:58:00Z">
        <w:r/>
      </w:ins>
    </w:p>
    <w:p>
      <w:pPr>
        <w:rPr>
          <w:lang w:val="en-US"/>
          <w:ins w:id="1104" w:author="Sebastio, Stefano                           Export License Required - US Collins" w:date="2023-06-06T10:59:00Z"/>
        </w:rPr>
      </w:pPr>
      <w:r>
        <w:rPr>
          <w:lang w:val="en-US"/>
        </w:rPr>
      </w:r>
      <w:ins w:id="1105" w:author="Sebastio, Stefano                           Export License Required - US Collins" w:date="2023-06-06T10:59:00Z">
        <w:r/>
      </w:ins>
    </w:p>
    <w:p>
      <w:pPr>
        <w:rPr>
          <w:lang w:val="en-US"/>
          <w:ins w:id="1106" w:author="Sebastio, Stefano                           Export License Required - US Collins" w:date="2023-06-06T10:59:00Z"/>
        </w:rPr>
      </w:pPr>
      <w:ins w:id="1107" w:author="Sebastio, Stefano                           Export License Required - US Collins" w:date="2023-06-06T10:59:00Z">
        <w:r>
          <w:rPr>
            <w:lang w:val="en-US"/>
          </w:rPr>
          <w:t xml:space="preserve">The NIST Risk Management Framework (RMF</w:t>
        </w:r>
      </w:ins>
      <w:ins w:id="1108" w:author="Sebastio, Stefano                           Export License Required - US Collins" w:date="2023-06-06T10:59:00Z">
        <w:r>
          <w:rPr>
            <w:lang w:val="en-US"/>
          </w:rPr>
          <w:t xml:space="preserve">) [NISTRMF2016] provides a process that integrates security, privacy, and cyber supply chain risk management activities into the system development life cycle. The risk-based approach to control selection and specification considers effectiveness, efficien</w:t>
        </w:r>
      </w:ins>
      <w:ins w:id="1109" w:author="Sebastio, Stefano                           Export License Required - US Collins" w:date="2023-06-06T10:59:00Z">
        <w:r>
          <w:rPr>
            <w:lang w:val="en-US"/>
          </w:rPr>
          <w:t xml:space="preserve">cy, and constraints due to applicable laws, directives, policies, standards, or regulations. Managing organizational risk is paramount to effective information security and privacy programs; the RMF approach can be applied to new and legacy systems, any ty</w:t>
        </w:r>
      </w:ins>
      <w:ins w:id="1110" w:author="Sebastio, Stefano                           Export License Required - US Collins" w:date="2023-06-06T10:59:00Z">
        <w:r>
          <w:rPr>
            <w:lang w:val="en-US"/>
          </w:rPr>
          <w:t xml:space="preserve">pe of system or technology (e.g., IoT, control systems), and within any type of organization regardless of size or sector.</w:t>
        </w:r>
      </w:ins>
      <w:ins w:id="1111" w:author="Sebastio, Stefano                           Export License Required - US Collins" w:date="2023-06-06T10:59:00Z">
        <w:r/>
      </w:ins>
    </w:p>
    <w:p>
      <w:pPr>
        <w:rPr>
          <w:lang w:val="en-US"/>
          <w:ins w:id="1112" w:author="Sebastio, Stefano                           Export License Required - US Collins" w:date="2023-06-06T10:59:00Z"/>
        </w:rPr>
      </w:pPr>
      <w:r>
        <w:rPr>
          <w:lang w:val="en-US"/>
        </w:rPr>
      </w:r>
      <w:ins w:id="1113" w:author="Sebastio, Stefano                           Export License Required - US Collins" w:date="2023-06-06T10:59:00Z">
        <w:r/>
      </w:ins>
    </w:p>
    <w:p>
      <w:pPr>
        <w:rPr>
          <w:lang w:val="en-US"/>
          <w:ins w:id="1114" w:author="Sebastio, Stefano                           Export License Required - US Collins" w:date="2023-06-06T10:59:00Z"/>
        </w:rPr>
      </w:pPr>
      <w:ins w:id="1115" w:author="Sebastio, Stefano                           Export License Required - US Collins" w:date="2023-06-06T10:59:00Z">
        <w:r>
          <w:rPr>
            <w:lang w:val="en-US"/>
          </w:rPr>
          <w:t xml:space="preserve">NIST SP 800-53 is the most comprehensive set of security and privacy controls to manage risk. It is considered the gold standard cyb</w:t>
        </w:r>
      </w:ins>
      <w:ins w:id="1116" w:author="Sebastio, Stefano                           Export License Required - US Collins" w:date="2023-06-06T10:59:00Z">
        <w:r>
          <w:rPr>
            <w:lang w:val="en-US"/>
          </w:rPr>
          <w:t xml:space="preserve">ersecurity framework and provides cybersecurity guidelines to maintain information security systems. It comprises over 1000 controls (including access control, audit and accountability, awareness and training, configuration management, contingency planning</w:t>
        </w:r>
      </w:ins>
      <w:ins w:id="1117" w:author="Sebastio, Stefano                           Export License Required - US Collins" w:date="2023-06-06T10:59:00Z">
        <w:r>
          <w:rPr>
            <w:lang w:val="en-US"/>
          </w:rPr>
          <w:t xml:space="preserve">, identification and authentication, media protection, personnel security, physical and environment protection, planning, program management, risk assessment, security assessment and authorization, systems and communications protection, system and informat</w:t>
        </w:r>
      </w:ins>
      <w:ins w:id="1118" w:author="Sebastio, Stefano                           Export License Required - US Collins" w:date="2023-06-06T10:59:00Z">
        <w:r>
          <w:rPr>
            <w:lang w:val="en-US"/>
          </w:rPr>
          <w:t xml:space="preserve">ion integrity, system and services acquisition), with a catalog that can be navigated online or downloaded.</w:t>
        </w:r>
      </w:ins>
      <w:ins w:id="1119" w:author="Sebastio, Stefano                           Export License Required - US Collins" w:date="2023-06-06T10:59:00Z">
        <w:r/>
      </w:ins>
    </w:p>
    <w:p>
      <w:pPr>
        <w:rPr>
          <w:lang w:val="en-US"/>
          <w:ins w:id="1120" w:author="Sebastio, Stefano                           Export License Required - US Collins" w:date="2023-06-06T10:59:00Z"/>
        </w:rPr>
      </w:pPr>
      <w:r>
        <w:rPr>
          <w:lang w:val="en-US"/>
        </w:rPr>
      </w:r>
      <w:ins w:id="1121" w:author="Sebastio, Stefano                           Export License Required - US Collins" w:date="2023-06-06T10:59:00Z">
        <w:r/>
      </w:ins>
    </w:p>
    <w:p>
      <w:pPr>
        <w:rPr>
          <w:lang w:val="en-US"/>
          <w:ins w:id="1122" w:author="Sebastio, Stefano                           Export License Required - US Collins" w:date="2023-06-06T10:59:00Z"/>
        </w:rPr>
      </w:pPr>
      <w:ins w:id="1123" w:author="Sebastio, Stefano                           Export License Required - US Collins" w:date="2023-06-06T10:59:00Z">
        <w:r>
          <w:rPr>
            <w:lang w:val="en-US"/>
          </w:rPr>
          <w:t xml:space="preserve">The report offers a very comprehensive landscape of security in the manufacturing field. While being very different, in terms of regulations, techn</w:t>
        </w:r>
      </w:ins>
      <w:ins w:id="1124" w:author="Sebastio, Stefano                           Export License Required - US Collins" w:date="2023-06-06T10:59:00Z">
        <w:r>
          <w:rPr>
            <w:lang w:val="en-US"/>
          </w:rPr>
          <w:t xml:space="preserve">ologies and constraints, also the manufacturing </w:t>
        </w:r>
      </w:ins>
      <w:ins w:id="1125" w:author="Sebastio, Stefano                           Export License Required - US Collins" w:date="2023-06-06T10:59:00Z">
        <w:r>
          <w:rPr>
            <w:lang w:val="en-US"/>
          </w:rPr>
          <w:t xml:space="preserve">environment is characterized by criticalities that are present in the civil aviation environment and not in the traditional IT sector. Namely, (1) the presence of legacy and heterogeneous technologies, (2) th</w:t>
        </w:r>
      </w:ins>
      <w:ins w:id="1126" w:author="Sebastio, Stefano                           Export License Required - US Collins" w:date="2023-06-06T10:59:00Z">
        <w:r>
          <w:rPr>
            <w:lang w:val="en-US"/>
          </w:rPr>
          <w:t xml:space="preserve">e safety-critical nature of the controlled processes. Below we repot an excerpt of the threat taxonomy offered by that report:</w:t>
        </w:r>
      </w:ins>
      <w:ins w:id="1127" w:author="Sebastio, Stefano                           Export License Required - US Collins" w:date="2023-06-06T10:59:00Z">
        <w:r/>
      </w:ins>
    </w:p>
    <w:p>
      <w:pPr>
        <w:pStyle w:val="458"/>
        <w:numPr>
          <w:ilvl w:val="0"/>
          <w:numId w:val="197"/>
        </w:numPr>
        <w:rPr>
          <w:lang w:val="en-US"/>
          <w:ins w:id="1128" w:author="Sebastio, Stefano                           Export License Required - US Collins" w:date="2023-06-06T10:59:00Z"/>
        </w:rPr>
        <w:pPrChange w:id="1129" w:author="Sebastio, Stefano                           Export License Required - US Collins" w:date="2023-06-06T10:59:00Z">
          <w:pPr/>
        </w:pPrChange>
      </w:pPr>
      <w:ins w:id="1130" w:author="Sebastio, Stefano                           Export License Required - US Collins" w:date="2023-06-06T10:59:00Z">
        <w:r>
          <w:rPr>
            <w:lang w:val="en-US"/>
          </w:rPr>
          <w:t xml:space="preserve">Nefarious activity / abuse</w:t>
        </w:r>
      </w:ins>
      <w:ins w:id="1131" w:author="Sebastio, Stefano                           Export License Required - US Collins" w:date="2023-06-06T10:59:00Z">
        <w:r/>
      </w:ins>
    </w:p>
    <w:p>
      <w:pPr>
        <w:pStyle w:val="458"/>
        <w:numPr>
          <w:ilvl w:val="0"/>
          <w:numId w:val="197"/>
        </w:numPr>
        <w:rPr>
          <w:lang w:val="en-US"/>
          <w:ins w:id="1132" w:author="Sebastio, Stefano                           Export License Required - US Collins" w:date="2023-06-06T10:59:00Z"/>
        </w:rPr>
        <w:pPrChange w:id="1133" w:author="Sebastio, Stefano                           Export License Required - US Collins" w:date="2023-06-06T10:59:00Z">
          <w:pPr/>
        </w:pPrChange>
      </w:pPr>
      <w:ins w:id="1134" w:author="Sebastio, Stefano                           Export License Required - US Collins" w:date="2023-06-06T10:59:00Z">
        <w:r>
          <w:rPr>
            <w:lang w:val="en-US"/>
          </w:rPr>
          <w:t xml:space="preserve">Denial of service</w:t>
        </w:r>
      </w:ins>
      <w:ins w:id="1135" w:author="Sebastio, Stefano                           Export License Required - US Collins" w:date="2023-06-06T10:59:00Z">
        <w:r/>
      </w:ins>
    </w:p>
    <w:p>
      <w:pPr>
        <w:pStyle w:val="458"/>
        <w:numPr>
          <w:ilvl w:val="0"/>
          <w:numId w:val="197"/>
        </w:numPr>
        <w:rPr>
          <w:lang w:val="en-US"/>
          <w:ins w:id="1136" w:author="Sebastio, Stefano                           Export License Required - US Collins" w:date="2023-06-06T10:59:00Z"/>
        </w:rPr>
        <w:pPrChange w:id="1137" w:author="Sebastio, Stefano                           Export License Required - US Collins" w:date="2023-06-06T10:59:00Z">
          <w:pPr/>
        </w:pPrChange>
      </w:pPr>
      <w:ins w:id="1138" w:author="Sebastio, Stefano                           Export License Required - US Collins" w:date="2023-06-06T10:59:00Z">
        <w:r>
          <w:rPr>
            <w:lang w:val="en-US"/>
          </w:rPr>
          <w:t xml:space="preserve">Malware</w:t>
        </w:r>
      </w:ins>
      <w:ins w:id="1139" w:author="Sebastio, Stefano                           Export License Required - US Collins" w:date="2023-06-06T10:59:00Z">
        <w:r/>
      </w:ins>
    </w:p>
    <w:p>
      <w:pPr>
        <w:pStyle w:val="458"/>
        <w:numPr>
          <w:ilvl w:val="0"/>
          <w:numId w:val="197"/>
        </w:numPr>
        <w:rPr>
          <w:lang w:val="en-US"/>
          <w:ins w:id="1140" w:author="Sebastio, Stefano                           Export License Required - US Collins" w:date="2023-06-06T10:59:00Z"/>
        </w:rPr>
        <w:pPrChange w:id="1141" w:author="Sebastio, Stefano                           Export License Required - US Collins" w:date="2023-06-06T10:59:00Z">
          <w:pPr/>
        </w:pPrChange>
      </w:pPr>
      <w:ins w:id="1142" w:author="Sebastio, Stefano                           Export License Required - US Collins" w:date="2023-06-06T10:59:00Z">
        <w:r>
          <w:rPr>
            <w:lang w:val="en-US"/>
          </w:rPr>
          <w:t xml:space="preserve">Manipulation of HW/SW</w:t>
        </w:r>
      </w:ins>
      <w:ins w:id="1143" w:author="Sebastio, Stefano                           Export License Required - US Collins" w:date="2023-06-06T10:59:00Z">
        <w:r/>
      </w:ins>
    </w:p>
    <w:p>
      <w:pPr>
        <w:pStyle w:val="458"/>
        <w:numPr>
          <w:ilvl w:val="0"/>
          <w:numId w:val="197"/>
        </w:numPr>
        <w:rPr>
          <w:lang w:val="en-US"/>
          <w:ins w:id="1144" w:author="Sebastio, Stefano                           Export License Required - US Collins" w:date="2023-06-06T10:59:00Z"/>
        </w:rPr>
        <w:pPrChange w:id="1145" w:author="Sebastio, Stefano                           Export License Required - US Collins" w:date="2023-06-06T10:59:00Z">
          <w:pPr/>
        </w:pPrChange>
      </w:pPr>
      <w:ins w:id="1146" w:author="Sebastio, Stefano                           Export License Required - US Collins" w:date="2023-06-06T10:59:00Z">
        <w:r>
          <w:rPr>
            <w:lang w:val="en-US"/>
          </w:rPr>
          <w:t xml:space="preserve">Manipulation of information</w:t>
        </w:r>
      </w:ins>
      <w:ins w:id="1147" w:author="Sebastio, Stefano                           Export License Required - US Collins" w:date="2023-06-06T10:59:00Z">
        <w:r/>
      </w:ins>
    </w:p>
    <w:p>
      <w:pPr>
        <w:pStyle w:val="458"/>
        <w:numPr>
          <w:ilvl w:val="0"/>
          <w:numId w:val="197"/>
        </w:numPr>
        <w:rPr>
          <w:lang w:val="en-US"/>
          <w:ins w:id="1148" w:author="Sebastio, Stefano                           Export License Required - US Collins" w:date="2023-06-06T10:59:00Z"/>
        </w:rPr>
        <w:pPrChange w:id="1149" w:author="Sebastio, Stefano                           Export License Required - US Collins" w:date="2023-06-06T10:59:00Z">
          <w:pPr/>
        </w:pPrChange>
      </w:pPr>
      <w:ins w:id="1150" w:author="Sebastio, Stefano                           Export License Required - US Collins" w:date="2023-06-06T10:59:00Z">
        <w:r>
          <w:rPr>
            <w:lang w:val="en-US"/>
          </w:rPr>
          <w:t xml:space="preserve">Targeted attacks</w:t>
        </w:r>
      </w:ins>
      <w:ins w:id="1151" w:author="Sebastio, Stefano                           Export License Required - US Collins" w:date="2023-06-06T10:59:00Z">
        <w:r/>
      </w:ins>
    </w:p>
    <w:p>
      <w:pPr>
        <w:pStyle w:val="458"/>
        <w:numPr>
          <w:ilvl w:val="0"/>
          <w:numId w:val="197"/>
        </w:numPr>
        <w:rPr>
          <w:lang w:val="en-US"/>
          <w:ins w:id="1152" w:author="Sebastio, Stefano                           Export License Required - US Collins" w:date="2023-06-06T10:59:00Z"/>
        </w:rPr>
        <w:pPrChange w:id="1153" w:author="Sebastio, Stefano                           Export License Required - US Collins" w:date="2023-06-06T10:59:00Z">
          <w:pPr/>
        </w:pPrChange>
      </w:pPr>
      <w:ins w:id="1154" w:author="Sebastio, Stefano                           Export License Required - US Collins" w:date="2023-06-06T10:59:00Z">
        <w:r>
          <w:rPr>
            <w:lang w:val="en-US"/>
          </w:rPr>
          <w:t xml:space="preserve">Abuse of </w:t>
        </w:r>
      </w:ins>
      <w:ins w:id="1155" w:author="Sebastio, Stefano                           Export License Required - US Collins" w:date="2023-06-06T10:59:00Z">
        <w:r>
          <w:rPr>
            <w:lang w:val="en-US"/>
          </w:rPr>
          <w:t xml:space="preserve">personal data</w:t>
        </w:r>
      </w:ins>
      <w:ins w:id="1156" w:author="Sebastio, Stefano                           Export License Required - US Collins" w:date="2023-06-06T10:59:00Z">
        <w:r/>
      </w:ins>
    </w:p>
    <w:p>
      <w:pPr>
        <w:pStyle w:val="458"/>
        <w:numPr>
          <w:ilvl w:val="0"/>
          <w:numId w:val="197"/>
        </w:numPr>
        <w:rPr>
          <w:lang w:val="en-US"/>
          <w:ins w:id="1157" w:author="Sebastio, Stefano                           Export License Required - US Collins" w:date="2023-06-06T10:59:00Z"/>
        </w:rPr>
        <w:pPrChange w:id="1158" w:author="Sebastio, Stefano                           Export License Required - US Collins" w:date="2023-06-06T10:59:00Z">
          <w:pPr/>
        </w:pPrChange>
      </w:pPr>
      <w:ins w:id="1159" w:author="Sebastio, Stefano                           Export License Required - US Collins" w:date="2023-06-06T10:59:00Z">
        <w:r>
          <w:rPr>
            <w:lang w:val="en-US"/>
          </w:rPr>
          <w:t xml:space="preserve">Eavesdropping / interception / hijacking</w:t>
        </w:r>
      </w:ins>
      <w:ins w:id="1160" w:author="Sebastio, Stefano                           Export License Required - US Collins" w:date="2023-06-06T10:59:00Z">
        <w:r/>
      </w:ins>
    </w:p>
    <w:p>
      <w:pPr>
        <w:pStyle w:val="458"/>
        <w:numPr>
          <w:ilvl w:val="0"/>
          <w:numId w:val="197"/>
        </w:numPr>
        <w:rPr>
          <w:lang w:val="en-US"/>
          <w:ins w:id="1161" w:author="Sebastio, Stefano                           Export License Required - US Collins" w:date="2023-06-06T10:59:00Z"/>
        </w:rPr>
        <w:pPrChange w:id="1162" w:author="Sebastio, Stefano                           Export License Required - US Collins" w:date="2023-06-06T10:59:00Z">
          <w:pPr/>
        </w:pPrChange>
      </w:pPr>
      <w:ins w:id="1163" w:author="Sebastio, Stefano                           Export License Required - US Collins" w:date="2023-06-06T10:59:00Z">
        <w:r>
          <w:rPr>
            <w:lang w:val="en-US"/>
          </w:rPr>
          <w:t xml:space="preserve">Network reconnaissance</w:t>
        </w:r>
      </w:ins>
      <w:ins w:id="1164" w:author="Sebastio, Stefano                           Export License Required - US Collins" w:date="2023-06-06T10:59:00Z">
        <w:r/>
      </w:ins>
    </w:p>
    <w:p>
      <w:pPr>
        <w:pStyle w:val="458"/>
        <w:numPr>
          <w:ilvl w:val="0"/>
          <w:numId w:val="197"/>
        </w:numPr>
        <w:rPr>
          <w:lang w:val="en-US"/>
          <w:ins w:id="1165" w:author="Sebastio, Stefano                           Export License Required - US Collins" w:date="2023-06-06T10:59:00Z"/>
        </w:rPr>
        <w:pPrChange w:id="1166" w:author="Sebastio, Stefano                           Export License Required - US Collins" w:date="2023-06-06T10:59:00Z">
          <w:pPr/>
        </w:pPrChange>
      </w:pPr>
      <w:ins w:id="1167" w:author="Sebastio, Stefano                           Export License Required - US Collins" w:date="2023-06-06T10:59:00Z">
        <w:r>
          <w:rPr>
            <w:lang w:val="en-US"/>
          </w:rPr>
          <w:t xml:space="preserve">Communication protocol hijacking</w:t>
        </w:r>
      </w:ins>
      <w:ins w:id="1168" w:author="Sebastio, Stefano                           Export License Required - US Collins" w:date="2023-06-06T10:59:00Z">
        <w:r/>
      </w:ins>
    </w:p>
    <w:p>
      <w:pPr>
        <w:pStyle w:val="458"/>
        <w:numPr>
          <w:ilvl w:val="0"/>
          <w:numId w:val="197"/>
        </w:numPr>
        <w:rPr>
          <w:lang w:val="en-US"/>
          <w:ins w:id="1169" w:author="Sebastio, Stefano                           Export License Required - US Collins" w:date="2023-06-06T10:59:00Z"/>
        </w:rPr>
        <w:pPrChange w:id="1170" w:author="Sebastio, Stefano                           Export License Required - US Collins" w:date="2023-06-06T10:59:00Z">
          <w:pPr/>
        </w:pPrChange>
      </w:pPr>
      <w:ins w:id="1171" w:author="Sebastio, Stefano                           Export License Required - US Collins" w:date="2023-06-06T10:59:00Z">
        <w:r>
          <w:rPr>
            <w:lang w:val="en-US"/>
          </w:rPr>
          <w:t xml:space="preserve">Man in the middle</w:t>
        </w:r>
      </w:ins>
      <w:ins w:id="1172" w:author="Sebastio, Stefano                           Export License Required - US Collins" w:date="2023-06-06T10:59:00Z">
        <w:r/>
      </w:ins>
    </w:p>
    <w:p>
      <w:pPr>
        <w:pStyle w:val="458"/>
        <w:numPr>
          <w:ilvl w:val="0"/>
          <w:numId w:val="197"/>
        </w:numPr>
        <w:rPr>
          <w:lang w:val="en-US"/>
          <w:ins w:id="1173" w:author="Sebastio, Stefano                           Export License Required - US Collins" w:date="2023-06-06T10:58:00Z"/>
        </w:rPr>
        <w:pPrChange w:id="1174" w:author="Sebastio, Stefano                           Export License Required - US Collins" w:date="2023-06-06T10:59:00Z">
          <w:pPr/>
        </w:pPrChange>
      </w:pPr>
      <w:ins w:id="1175" w:author="Sebastio, Stefano                           Export License Required - US Collins" w:date="2023-06-06T10:59:00Z">
        <w:r>
          <w:rPr>
            <w:lang w:val="en-US"/>
          </w:rPr>
          <w:t xml:space="preserve">Session hijacking</w:t>
        </w:r>
      </w:ins>
      <w:ins w:id="1176" w:author="Sebastio, Stefano                           Export License Required - US Collins" w:date="2023-06-06T10:58:00Z">
        <w:r/>
      </w:ins>
    </w:p>
    <w:p>
      <w:pPr>
        <w:rPr>
          <w:lang w:val="en-US"/>
        </w:rPr>
        <w:pPrChange w:id="1177" w:author="Sebastio, Stefano                           Export License Required - US Collins" w:date="2023-06-06T10:55:00Z">
          <w:pPr>
            <w:pStyle w:val="412"/>
          </w:pPr>
        </w:pPrChange>
      </w:pPr>
      <w:r>
        <w:rPr>
          <w:lang w:val="en-US"/>
        </w:rPr>
      </w:r>
      <w:r/>
    </w:p>
    <w:p>
      <w:pPr>
        <w:pStyle w:val="412"/>
        <w:rPr>
          <w:lang w:val="en-US"/>
          <w:ins w:id="1178" w:author="Sebastio, Stefano                           Export License Required - US Collins" w:date="2023-06-06T11:17:00Z"/>
        </w:rPr>
      </w:pPr>
      <w:r>
        <w:rPr>
          <w:lang w:val="en-US"/>
        </w:rPr>
        <w:t xml:space="preserve">Threat Modeling</w:t>
      </w:r>
      <w:ins w:id="1179" w:author="Sebastio, Stefano                           Export License Required - US Collins" w:date="2023-06-06T11:17:00Z">
        <w:r/>
      </w:ins>
    </w:p>
    <w:p>
      <w:pPr>
        <w:rPr>
          <w:ins w:id="1180" w:author="Sebastio, Stefano                           Export License Required - US Collins" w:date="2023-06-06T11:17:00Z"/>
        </w:rPr>
      </w:pPr>
      <w:ins w:id="1181" w:author="Sebastio, Stefano                           Export License Required - US Collins" w:date="2023-06-06T11:17:00Z">
        <w:r>
          <w:t xml:space="preserve">Current Threats categorization is documented in the following table.</w:t>
        </w:r>
      </w:ins>
      <w:ins w:id="1182" w:author="Sebastio, Stefano                           Export License Required - US Collins" w:date="2023-06-06T11:17:00Z">
        <w:r/>
      </w:ins>
    </w:p>
    <w:p>
      <w:pPr>
        <w:rPr>
          <w:ins w:id="1183" w:author="Sebastio, Stefano                           Export License Required - US Collins" w:date="2023-06-06T11:17:00Z"/>
        </w:rPr>
      </w:pPr>
      <w:r/>
      <w:ins w:id="1184" w:author="Sebastio, Stefano                           Export License Required - US Collins" w:date="2023-06-06T11:17:00Z">
        <w:r/>
      </w:ins>
    </w:p>
    <w:p>
      <w:pPr>
        <w:rPr>
          <w:ins w:id="1185" w:author="Sebastio, Stefano                           Export License Required - US Collins" w:date="2023-06-06T11:17:00Z"/>
        </w:rPr>
      </w:pPr>
      <w:ins w:id="1186" w:author="Sebastio, Stefano                           Export License Required - US Collins" w:date="2023-06-06T11:17:00Z">
        <w:r>
          <w:drawing>
            <wp:inline xmlns:wp="http://schemas.openxmlformats.org/drawingml/2006/wordprocessingDrawing" distT="0" distB="0" distL="0" distR="0">
              <wp:extent cx="6116319" cy="2197530"/>
              <wp:effectExtent l="0" t="0" r="0" b="0"/>
              <wp:docPr id="19" name="Picture 19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Picture 190" hidden="0"/>
                      <pic:cNvPicPr>
                        <a:picLocks noChangeAspect="1"/>
                      </pic:cNvPicPr>
                    </pic:nvPicPr>
                    <pic:blipFill>
                      <a:blip r:embed="rId43"/>
                      <a:srcRect l="2052" t="0" r="2052" b="0"/>
                      <a:stretch/>
                    </pic:blipFill>
                    <pic:spPr bwMode="auto">
                      <a:xfrm>
                        <a:off x="0" y="0"/>
                        <a:ext cx="6116320" cy="2197535"/>
                      </a:xfrm>
                      <a:prstGeom prst="rect">
                        <a:avLst/>
                      </a:prstGeom>
                      <a:noFill/>
                      <a:ln>
                        <a:noFill/>
                      </a:ln>
                    </pic:spPr>
                  </pic:pic>
                </a:graphicData>
              </a:graphic>
            </wp:inline>
          </w:drawing>
        </w:r>
      </w:ins>
      <w:ins w:id="1187" w:author="Sebastio, Stefano                           Export License Required - US Collins" w:date="2023-06-06T11:17:00Z">
        <w:r/>
      </w:ins>
    </w:p>
    <w:p>
      <w:pPr>
        <w:rPr>
          <w:rPrChange w:id="1188" w:author="Sebastio, Stefano                           Export License Required - US Collins" w:date="2023-06-06T11:17:00Z">
            <w:rPr>
              <w:lang w:val="en-US"/>
            </w:rPr>
          </w:rPrChange>
        </w:rPr>
        <w:pPrChange w:id="1189" w:author="Sebastio, Stefano                           Export License Required - US Collins" w:date="2023-06-06T11:17:00Z">
          <w:pPr>
            <w:pStyle w:val="412"/>
          </w:pPr>
        </w:pPrChange>
      </w:pPr>
      <w:r>
        <w:rPr>
          <w:rPrChange w:id="1190" w:author="Sebastio, Stefano                           Export License Required - US Collins" w:date="2023-06-06T11:17:00Z">
            <w:rPr>
              <w:lang w:val="en-US"/>
            </w:rPr>
          </w:rPrChange>
        </w:rPr>
      </w:r>
      <w:r>
        <w:rPr>
          <w:rPrChange w:id="1191" w:author="Sebastio, Stefano                           Export License Required - US Collins" w:date="2023-06-06T11:17:00Z">
            <w:rPr>
              <w:lang w:val="en-US"/>
            </w:rPr>
          </w:rPrChange>
        </w:rPr>
      </w:r>
    </w:p>
    <w:p>
      <w:pPr>
        <w:pStyle w:val="412"/>
        <w:rPr>
          <w:lang w:val="en-US"/>
        </w:rPr>
      </w:pPr>
      <w:r>
        <w:rPr>
          <w:lang w:val="en-US"/>
        </w:rPr>
        <w:t xml:space="preserve">Threat </w:t>
      </w:r>
      <w:r>
        <w:rPr>
          <w:lang w:val="en-US"/>
        </w:rPr>
        <w:t xml:space="preserve">Scenarios</w:t>
      </w:r>
      <w:r/>
    </w:p>
    <w:p>
      <w:pPr>
        <w:rPr>
          <w:ins w:id="1192" w:author="Sebastio, Stefano                           Export License Required - US Collins" w:date="2023-06-06T11:18:00Z"/>
        </w:rPr>
      </w:pPr>
      <w:ins w:id="1193" w:author="Sebastio, Stefano                           Export License Required - US Collins" w:date="2023-06-06T11:18:00Z">
        <w:r>
          <w:t xml:space="preserve">In the previous section we classified the technical difficulty of successfully implement a threat scenario around four categories i.e., required expertise, knowledge, equipment, and time. For each category four levels are considered as follows:</w:t>
        </w:r>
      </w:ins>
      <w:ins w:id="1194" w:author="Sebastio, Stefano                           Export License Required - US Collins" w:date="2023-06-06T11:18:00Z">
        <w:r/>
      </w:ins>
    </w:p>
    <w:p>
      <w:pPr>
        <w:pStyle w:val="458"/>
        <w:numPr>
          <w:ilvl w:val="0"/>
          <w:numId w:val="153"/>
        </w:numPr>
        <w:spacing w:lineRule="auto" w:line="259" w:after="160"/>
        <w:rPr>
          <w:lang w:val="fr-FR"/>
          <w:ins w:id="1195" w:author="Sebastio, Stefano                           Export License Required - US Collins" w:date="2023-06-06T11:18:00Z"/>
        </w:rPr>
      </w:pPr>
      <w:ins w:id="1196" w:author="Sebastio, Stefano                           Export License Required - US Collins" w:date="2023-06-06T11:18:00Z">
        <w:r>
          <w:rPr>
            <w:lang w:val="fr-FR"/>
          </w:rPr>
          <w:t xml:space="preserve">E</w:t>
        </w:r>
      </w:ins>
      <w:ins w:id="1197" w:author="Sebastio, Stefano                           Export License Required - US Collins" w:date="2023-06-06T11:18:00Z">
        <w:r>
          <w:rPr>
            <w:lang w:val="fr-FR"/>
          </w:rPr>
          <w:t xml:space="preserve">xpertise: layman, proficient, expert, multiple experts</w:t>
        </w:r>
      </w:ins>
      <w:ins w:id="1198" w:author="Sebastio, Stefano                           Export License Required - US Collins" w:date="2023-06-06T11:18:00Z">
        <w:r/>
      </w:ins>
    </w:p>
    <w:p>
      <w:pPr>
        <w:pStyle w:val="458"/>
        <w:numPr>
          <w:ilvl w:val="0"/>
          <w:numId w:val="153"/>
        </w:numPr>
        <w:spacing w:lineRule="auto" w:line="259" w:after="160"/>
        <w:rPr>
          <w:ins w:id="1199" w:author="Sebastio, Stefano                           Export License Required - US Collins" w:date="2023-06-06T11:18:00Z"/>
        </w:rPr>
      </w:pPr>
      <w:ins w:id="1200" w:author="Sebastio, Stefano                           Export License Required - US Collins" w:date="2023-06-06T11:18:00Z">
        <w:r>
          <w:t xml:space="preserve">Knowledge: public, restricted, sensitive, critical</w:t>
        </w:r>
      </w:ins>
      <w:ins w:id="1201" w:author="Sebastio, Stefano                           Export License Required - US Collins" w:date="2023-06-06T11:18:00Z">
        <w:r/>
      </w:ins>
    </w:p>
    <w:p>
      <w:pPr>
        <w:pStyle w:val="458"/>
        <w:numPr>
          <w:ilvl w:val="0"/>
          <w:numId w:val="153"/>
        </w:numPr>
        <w:spacing w:lineRule="auto" w:line="259" w:after="160"/>
        <w:rPr>
          <w:ins w:id="1202" w:author="Sebastio, Stefano                           Export License Required - US Collins" w:date="2023-06-06T11:18:00Z"/>
        </w:rPr>
      </w:pPr>
      <w:ins w:id="1203" w:author="Sebastio, Stefano                           Export License Required - US Collins" w:date="2023-06-06T11:18:00Z">
        <w:r>
          <w:t xml:space="preserve">Equipment: standard, specialized, bespoke, multiple bespoke</w:t>
        </w:r>
      </w:ins>
      <w:ins w:id="1204" w:author="Sebastio, Stefano                           Export License Required - US Collins" w:date="2023-06-06T11:18:00Z">
        <w:r/>
      </w:ins>
    </w:p>
    <w:p>
      <w:pPr>
        <w:pStyle w:val="458"/>
        <w:numPr>
          <w:ilvl w:val="0"/>
          <w:numId w:val="153"/>
        </w:numPr>
        <w:spacing w:lineRule="auto" w:line="259" w:after="160"/>
        <w:rPr>
          <w:ins w:id="1205" w:author="Sebastio, Stefano                           Export License Required - US Collins" w:date="2023-06-06T11:18:00Z"/>
        </w:rPr>
      </w:pPr>
      <w:ins w:id="1206" w:author="Sebastio, Stefano                           Export License Required - US Collins" w:date="2023-06-06T11:18:00Z">
        <w:r>
          <w:t xml:space="preserve">Estimated Time: low, mid-low, mid-high, high</w:t>
        </w:r>
      </w:ins>
      <w:ins w:id="1207" w:author="Sebastio, Stefano                           Export License Required - US Collins" w:date="2023-06-06T11:18:00Z">
        <w:r/>
      </w:ins>
    </w:p>
    <w:p>
      <w:pPr>
        <w:rPr>
          <w:ins w:id="1208" w:author="Sebastio, Stefano                           Export License Required - US Collins" w:date="2023-06-06T11:18:00Z"/>
        </w:rPr>
      </w:pPr>
      <w:ins w:id="1209" w:author="Sebastio, Stefano                           Export License Required - US Collins" w:date="2023-06-06T11:18:00Z">
        <w:r>
          <w:t xml:space="preserve">Then we also measured the impact on four dime</w:t>
        </w:r>
      </w:ins>
      <w:ins w:id="1210" w:author="Sebastio, Stefano                           Export License Required - US Collins" w:date="2023-06-06T11:18:00Z">
        <w:r>
          <w:t xml:space="preserve">nsions, namely: Business/Financial, Privacy and Regulations, Operations, Safety. With values in the range 1 to 5. For the safety dimension we freely </w:t>
        </w:r>
      </w:ins>
      <w:ins w:id="1211" w:author="Sebastio, Stefano                           Export License Required - US Collins" w:date="2023-06-06T11:18:00Z">
        <w:r>
          <w:t xml:space="preserve">adapted the Software Level - also referred to as design assurance level (DAL) or Item Development Assurance</w:t>
        </w:r>
      </w:ins>
      <w:ins w:id="1212" w:author="Sebastio, Stefano                           Export License Required - US Collins" w:date="2023-06-06T11:18:00Z">
        <w:r>
          <w:t xml:space="preserve"> Level (IDAL) </w:t>
        </w:r>
      </w:ins>
      <w:ins w:id="1213" w:author="Sebastio, Stefano                           Export License Required - US Collins" w:date="2023-06-06T11:18:00Z">
        <w:r>
          <w:noBreakHyphen/>
          <w:t xml:space="preserve"> defined in the DO-178C “software consideration in airborne systems and equipment certification”. Therein, the software level is determined considering the effects of the failure conditions on safety and hazard by taking into account the imp</w:t>
        </w:r>
      </w:ins>
      <w:ins w:id="1214" w:author="Sebastio, Stefano                           Export License Required - US Collins" w:date="2023-06-06T11:18:00Z">
        <w:r>
          <w:t xml:space="preserve">act on the aircraft, crew and passengers. We considered five levels of safety the following:</w:t>
        </w:r>
      </w:ins>
      <w:ins w:id="1215" w:author="Sebastio, Stefano                           Export License Required - US Collins" w:date="2023-06-06T11:18:00Z">
        <w:r/>
      </w:ins>
    </w:p>
    <w:p>
      <w:pPr>
        <w:pStyle w:val="458"/>
        <w:numPr>
          <w:ilvl w:val="0"/>
          <w:numId w:val="159"/>
        </w:numPr>
        <w:spacing w:lineRule="auto" w:line="259" w:after="160"/>
        <w:rPr>
          <w:ins w:id="1216" w:author="Sebastio, Stefano                           Export License Required - US Collins" w:date="2023-06-06T11:18:00Z"/>
        </w:rPr>
      </w:pPr>
      <w:ins w:id="1217" w:author="Sebastio, Stefano                           Export License Required - US Collins" w:date="2023-06-06T11:18:00Z">
        <w:r>
          <w:t xml:space="preserve">1 no effect: no impact</w:t>
        </w:r>
      </w:ins>
      <w:ins w:id="1218" w:author="Sebastio, Stefano                           Export License Required - US Collins" w:date="2023-06-06T11:18:00Z">
        <w:r/>
      </w:ins>
    </w:p>
    <w:p>
      <w:pPr>
        <w:pStyle w:val="458"/>
        <w:numPr>
          <w:ilvl w:val="0"/>
          <w:numId w:val="159"/>
        </w:numPr>
        <w:spacing w:lineRule="auto" w:line="259" w:after="160"/>
        <w:rPr>
          <w:ins w:id="1219" w:author="Sebastio, Stefano                           Export License Required - US Collins" w:date="2023-06-06T11:18:00Z"/>
        </w:rPr>
      </w:pPr>
      <w:ins w:id="1220" w:author="Sebastio, Stefano                           Export License Required - US Collins" w:date="2023-06-06T11:18:00Z">
        <w:r>
          <w:t xml:space="preserve">2 minor: slightly reduces the safety margin, increases the crew workload, or might cause inconvenience to the passengers</w:t>
        </w:r>
      </w:ins>
      <w:ins w:id="1221" w:author="Sebastio, Stefano                           Export License Required - US Collins" w:date="2023-06-06T11:18:00Z">
        <w:r/>
      </w:ins>
    </w:p>
    <w:p>
      <w:pPr>
        <w:pStyle w:val="458"/>
        <w:numPr>
          <w:ilvl w:val="0"/>
          <w:numId w:val="159"/>
        </w:numPr>
        <w:spacing w:lineRule="auto" w:line="259" w:after="160"/>
        <w:rPr>
          <w:ins w:id="1222" w:author="Sebastio, Stefano                           Export License Required - US Collins" w:date="2023-06-06T11:18:00Z"/>
        </w:rPr>
      </w:pPr>
      <w:ins w:id="1223" w:author="Sebastio, Stefano                           Export License Required - US Collins" w:date="2023-06-06T11:18:00Z">
        <w:r>
          <w:t xml:space="preserve">3 major: significan</w:t>
        </w:r>
      </w:ins>
      <w:ins w:id="1224" w:author="Sebastio, Stefano                           Export License Required - US Collins" w:date="2023-06-06T11:18:00Z">
        <w:r>
          <w:t xml:space="preserve">tly reduces the safety margin, significantly increases the crew workload or my result in passenger discomfort (up to minor injuries)</w:t>
        </w:r>
      </w:ins>
      <w:ins w:id="1225" w:author="Sebastio, Stefano                           Export License Required - US Collins" w:date="2023-06-06T11:18:00Z">
        <w:r/>
      </w:ins>
    </w:p>
    <w:p>
      <w:pPr>
        <w:pStyle w:val="458"/>
        <w:numPr>
          <w:ilvl w:val="0"/>
          <w:numId w:val="159"/>
        </w:numPr>
        <w:spacing w:lineRule="auto" w:line="259" w:after="160"/>
        <w:rPr>
          <w:ins w:id="1226" w:author="Sebastio, Stefano                           Export License Required - US Collins" w:date="2023-06-06T11:18:00Z"/>
        </w:rPr>
      </w:pPr>
      <w:ins w:id="1227" w:author="Sebastio, Stefano                           Export License Required - US Collins" w:date="2023-06-06T11:18:00Z">
        <w:r>
          <w:t xml:space="preserve">4 hazardous: large negative impact on safety or performance, reduces the ability of the crew to operate (e.g., higher workl</w:t>
        </w:r>
      </w:ins>
      <w:ins w:id="1228" w:author="Sebastio, Stefano                           Export License Required - US Collins" w:date="2023-06-06T11:18:00Z">
        <w:r>
          <w:t xml:space="preserve">oad), or causes serious injuries to passengers</w:t>
        </w:r>
      </w:ins>
      <w:ins w:id="1229" w:author="Sebastio, Stefano                           Export License Required - US Collins" w:date="2023-06-06T11:18:00Z">
        <w:r/>
      </w:ins>
    </w:p>
    <w:p>
      <w:pPr>
        <w:pStyle w:val="458"/>
        <w:numPr>
          <w:ilvl w:val="0"/>
          <w:numId w:val="159"/>
        </w:numPr>
        <w:spacing w:lineRule="auto" w:line="259" w:after="160"/>
        <w:rPr>
          <w:ins w:id="1230" w:author="Sebastio, Stefano                           Export License Required - US Collins" w:date="2023-06-06T11:33:00Z"/>
        </w:rPr>
      </w:pPr>
      <w:ins w:id="1231" w:author="Sebastio, Stefano                           Export License Required - US Collins" w:date="2023-06-06T11:18:00Z">
        <w:r>
          <w:t xml:space="preserve">5 catastrophic: may cause deaths</w:t>
        </w:r>
      </w:ins>
      <w:ins w:id="1232" w:author="Sebastio, Stefano                           Export License Required - US Collins" w:date="2023-06-06T11:33:00Z">
        <w:r/>
      </w:ins>
    </w:p>
    <w:p>
      <w:pPr>
        <w:spacing w:lineRule="auto" w:line="259" w:after="160"/>
        <w:rPr>
          <w:ins w:id="1234" w:author="Sebastio, Stefano                           Export License Required - US Collins" w:date="2023-06-06T11:18:00Z"/>
          <w:rPrChange w:id="1233" w:author="Sebastio, Stefano                           Export License Required - US Collins" w:date="2023-06-06T11:18:00Z">
            <w:rPr>
              <w:lang w:val="en-US"/>
            </w:rPr>
          </w:rPrChange>
        </w:rPr>
        <w:pPrChange w:id="1235" w:author="Sebastio, Stefano                           Export License Required - US Collins" w:date="2023-06-06T11:33:00Z">
          <w:pPr/>
        </w:pPrChange>
      </w:pPr>
      <w:ins w:id="1236" w:author="Sebastio, Stefano                           Export License Required - US Collins" w:date="2023-06-06T11:18:00Z">
        <w:r>
          <w:rPr>
            <w:rPrChange w:id="1237" w:author="Sebastio, Stefano                           Export License Required - US Collins" w:date="2023-06-06T11:18:00Z">
              <w:rPr>
                <w:lang w:val="en-US"/>
              </w:rPr>
            </w:rPrChange>
          </w:rPr>
        </w:r>
      </w:ins>
      <w:ins w:id="1238" w:author="Sebastio, Stefano                           Export License Required - US Collins" w:date="2023-06-06T11:18:00Z">
        <w:r>
          <w:rPr>
            <w:rPrChange w:id="1239" w:author="Sebastio, Stefano                           Export License Required - US Collins" w:date="2023-06-06T11:18:00Z">
              <w:rPr>
                <w:lang w:val="en-US"/>
              </w:rPr>
            </w:rPrChange>
          </w:rPr>
        </w:r>
      </w:ins>
    </w:p>
    <w:p>
      <w:pPr>
        <w:rPr>
          <w:ins w:id="1240" w:author="Sebastio, Stefano                           Export License Required - US Collins" w:date="2023-06-06T11:33:00Z"/>
        </w:rPr>
      </w:pPr>
      <w:ins w:id="1241" w:author="Sebastio, Stefano                           Export License Required - US Collins" w:date="2023-06-06T11:18:00Z">
        <w:r>
          <w:t xml:space="preserve">In a first iteration of this SecRA, we perform a simplified analysis of the Threat Scenarios (i.e., the steps are still described at high level). Refinement of the Use Case SW</w:t>
        </w:r>
      </w:ins>
      <w:ins w:id="1242" w:author="Sebastio, Stefano                           Export License Required - US Collins" w:date="2023-06-06T11:18:00Z">
        <w:r>
          <w:t xml:space="preserve"> architecture can provide more details.</w:t>
        </w:r>
      </w:ins>
      <w:ins w:id="1243" w:author="Sebastio, Stefano                           Export License Required - US Collins" w:date="2023-06-06T11:33:00Z">
        <w:r/>
      </w:ins>
    </w:p>
    <w:p>
      <w:pPr>
        <w:rPr>
          <w:ins w:id="1244" w:author="Sebastio, Stefano                           Export License Required - US Collins" w:date="2023-06-06T11:18:00Z"/>
        </w:rPr>
      </w:pPr>
      <w:r/>
      <w:ins w:id="1245" w:author="Sebastio, Stefano                           Export License Required - US Collins" w:date="2023-06-06T11:18:00Z">
        <w:r/>
      </w:ins>
    </w:p>
    <w:p>
      <w:pPr>
        <w:rPr>
          <w:ins w:id="1246" w:author="Sebastio, Stefano                           Export License Required - US Collins" w:date="2023-06-06T11:18:00Z"/>
        </w:rPr>
      </w:pPr>
      <w:ins w:id="1247" w:author="Sebastio, Stefano                           Export License Required - US Collins" w:date="2023-06-06T11:18:00Z">
        <w:r>
          <w:t xml:space="preserve">We organize threat analysis around the scenarios of use (described in Sec. 1.D), focusing on the criticalities of their information flows:</w:t>
        </w:r>
      </w:ins>
      <w:ins w:id="1248" w:author="Sebastio, Stefano                           Export License Required - US Collins" w:date="2023-06-06T11:18:00Z">
        <w:r/>
      </w:ins>
    </w:p>
    <w:p>
      <w:pPr>
        <w:pStyle w:val="458"/>
        <w:numPr>
          <w:ilvl w:val="0"/>
          <w:numId w:val="141"/>
        </w:numPr>
        <w:spacing w:lineRule="auto" w:line="259" w:after="160"/>
        <w:rPr>
          <w:ins w:id="1249" w:author="Sebastio, Stefano                           Export License Required - US Collins" w:date="2023-06-06T11:18:00Z"/>
        </w:rPr>
      </w:pPr>
      <w:ins w:id="1250" w:author="Sebastio, Stefano                           Export License Required - US Collins" w:date="2023-06-06T11:18:00Z">
        <w:r>
          <w:t xml:space="preserve">New installation in the Connected Cabin System (related to CCS-Scenario-1):</w:t>
        </w:r>
      </w:ins>
      <w:ins w:id="1251" w:author="Sebastio, Stefano                           Export License Required - US Collins" w:date="2023-06-06T11:18:00Z">
        <w:r/>
      </w:ins>
    </w:p>
    <w:p>
      <w:pPr>
        <w:pStyle w:val="458"/>
        <w:numPr>
          <w:ilvl w:val="1"/>
          <w:numId w:val="141"/>
        </w:numPr>
        <w:spacing w:lineRule="auto" w:line="259" w:after="160"/>
        <w:rPr>
          <w:ins w:id="1252" w:author="Sebastio, Stefano                           Export License Required - US Collins" w:date="2023-06-06T11:18:00Z"/>
        </w:rPr>
      </w:pPr>
      <w:ins w:id="1253" w:author="Sebastio, Stefano                           Export License Required - US Collins" w:date="2023-06-06T11:18:00Z">
        <w:r>
          <w:t xml:space="preserve">In the initial registration and onboarding phase (managed by the Product Owner) a malicious actor in the network can register/onboard an untrusted node </w:t>
        </w:r>
      </w:ins>
      <w:ins w:id="1254" w:author="Sebastio, Stefano                           Export License Required - US Collins" w:date="2023-06-06T11:18:00Z">
        <w:r>
          <w:noBreakHyphen/>
          <w:t xml:space="preserve"> this scenario is analyzed in TS.02</w:t>
        </w:r>
      </w:ins>
      <w:ins w:id="1255" w:author="Sebastio, Stefano                           Export License Required - US Collins" w:date="2023-06-06T11:18:00Z">
        <w:r/>
      </w:ins>
    </w:p>
    <w:p>
      <w:pPr>
        <w:pStyle w:val="458"/>
        <w:numPr>
          <w:ilvl w:val="1"/>
          <w:numId w:val="141"/>
        </w:numPr>
        <w:spacing w:lineRule="auto" w:line="259" w:after="160"/>
        <w:rPr>
          <w:ins w:id="1256" w:author="Sebastio, Stefano                           Export License Required - US Collins" w:date="2023-06-06T11:18:00Z"/>
        </w:rPr>
      </w:pPr>
      <w:ins w:id="1257" w:author="Sebastio, Stefano                           Export License Required - US Collins" w:date="2023-06-06T11:18:00Z">
        <w:r>
          <w:t xml:space="preserve">In the update phase (managed by the Product Owner) a crafted package can be injected, and a target node integrity compromised, making it a rogue and untrusted node </w:t>
        </w:r>
      </w:ins>
      <w:ins w:id="1258" w:author="Sebastio, Stefano                           Export License Required - US Collins" w:date="2023-06-06T11:18:00Z">
        <w:r>
          <w:noBreakHyphen/>
          <w:t xml:space="preserve"> this scenario is analyzed in TS.01</w:t>
        </w:r>
      </w:ins>
      <w:ins w:id="1259" w:author="Sebastio, Stefano                           Export License Required - US Collins" w:date="2023-06-06T11:18:00Z">
        <w:r/>
      </w:ins>
    </w:p>
    <w:p>
      <w:pPr>
        <w:pStyle w:val="458"/>
        <w:numPr>
          <w:ilvl w:val="1"/>
          <w:numId w:val="141"/>
        </w:numPr>
        <w:spacing w:lineRule="auto" w:line="259" w:after="160"/>
        <w:rPr>
          <w:ins w:id="1260" w:author="Sebastio, Stefano                           Export License Required - US Collins" w:date="2023-06-06T11:18:00Z"/>
        </w:rPr>
      </w:pPr>
      <w:ins w:id="1261" w:author="Sebastio, Stefano                           Export License Required - US Collins" w:date="2023-06-06T11:18:00Z">
        <w:r>
          <w:t xml:space="preserve">In the customization phase (managed by the Airline) a c</w:t>
        </w:r>
      </w:ins>
      <w:ins w:id="1262" w:author="Sebastio, Stefano                           Export License Required - US Collins" w:date="2023-06-06T11:18:00Z">
        <w:r>
          <w:t xml:space="preserve">rafted package can be injected, and a target node can be subject to an attack to its service interfaces </w:t>
        </w:r>
      </w:ins>
      <w:ins w:id="1263" w:author="Sebastio, Stefano                           Export License Required - US Collins" w:date="2023-06-06T11:18:00Z">
        <w:r>
          <w:noBreakHyphen/>
          <w:t xml:space="preserve"> this scenario is analyzed in TS.01 and TS.04</w:t>
        </w:r>
      </w:ins>
      <w:ins w:id="1264" w:author="Sebastio, Stefano                           Export License Required - US Collins" w:date="2023-06-06T11:18:00Z">
        <w:r/>
      </w:ins>
    </w:p>
    <w:p>
      <w:pPr>
        <w:pStyle w:val="458"/>
        <w:numPr>
          <w:ilvl w:val="1"/>
          <w:numId w:val="141"/>
        </w:numPr>
        <w:spacing w:lineRule="auto" w:line="259" w:after="160"/>
        <w:rPr>
          <w:ins w:id="1265" w:author="Sebastio, Stefano                           Export License Required - US Collins" w:date="2023-06-06T11:18:00Z"/>
        </w:rPr>
      </w:pPr>
      <w:ins w:id="1266" w:author="Sebastio, Stefano                           Export License Required - US Collins" w:date="2023-06-06T11:18:00Z">
        <w:r>
          <w:t xml:space="preserve">In the decommissioning phase (managed by the Airline and the Product Owner) a malicious external actor ca</w:t>
        </w:r>
      </w:ins>
      <w:ins w:id="1267" w:author="Sebastio, Stefano                           Export License Required - US Collins" w:date="2023-06-06T11:18:00Z">
        <w:r>
          <w:t xml:space="preserve">n impersonate authorized remote parties to attack a target node and compromise its integrity (e.g., not intended decommissioning/reconfiguration) </w:t>
        </w:r>
      </w:ins>
      <w:ins w:id="1268" w:author="Sebastio, Stefano                           Export License Required - US Collins" w:date="2023-06-06T11:18:00Z">
        <w:r>
          <w:noBreakHyphen/>
          <w:t xml:space="preserve"> this scenario is analyzed in TS.03</w:t>
        </w:r>
      </w:ins>
      <w:ins w:id="1269" w:author="Sebastio, Stefano                           Export License Required - US Collins" w:date="2023-06-06T11:18:00Z">
        <w:r/>
      </w:ins>
    </w:p>
    <w:p>
      <w:pPr>
        <w:pStyle w:val="458"/>
        <w:numPr>
          <w:ilvl w:val="1"/>
          <w:numId w:val="141"/>
        </w:numPr>
        <w:spacing w:lineRule="auto" w:line="259" w:after="160"/>
        <w:rPr>
          <w:ins w:id="1270" w:author="Sebastio, Stefano                           Export License Required - US Collins" w:date="2023-06-06T11:18:00Z"/>
        </w:rPr>
      </w:pPr>
      <w:ins w:id="1271" w:author="Sebastio, Stefano                           Export License Required - US Collins" w:date="2023-06-06T11:18:00Z">
        <w:r>
          <w:t xml:space="preserve">In the decommissioning phase (managed by the Airline and the Product Owne</w:t>
        </w:r>
      </w:ins>
      <w:ins w:id="1272" w:author="Sebastio, Stefano                           Export License Required - US Collins" w:date="2023-06-06T11:18:00Z">
        <w:r>
          <w:t xml:space="preserve">r) while retrieving system status or performing remote un-registration, reset and clean-up operations a malicious node in the network can interfere and cause data leakage outside the aircraft </w:t>
        </w:r>
      </w:ins>
      <w:ins w:id="1273" w:author="Sebastio, Stefano                           Export License Required - US Collins" w:date="2023-06-06T11:18:00Z">
        <w:r>
          <w:noBreakHyphen/>
          <w:t xml:space="preserve"> this scenario is analyzed in TS.03</w:t>
        </w:r>
      </w:ins>
      <w:ins w:id="1274" w:author="Sebastio, Stefano                           Export License Required - US Collins" w:date="2023-06-06T11:18:00Z">
        <w:r/>
      </w:ins>
    </w:p>
    <w:p>
      <w:pPr>
        <w:pStyle w:val="458"/>
        <w:numPr>
          <w:ilvl w:val="0"/>
          <w:numId w:val="141"/>
        </w:numPr>
        <w:spacing w:lineRule="auto" w:line="259" w:after="160"/>
        <w:rPr>
          <w:ins w:id="1275" w:author="Sebastio, Stefano                           Export License Required - US Collins" w:date="2023-06-06T11:18:00Z"/>
        </w:rPr>
      </w:pPr>
      <w:ins w:id="1276" w:author="Sebastio, Stefano                           Export License Required - US Collins" w:date="2023-06-06T11:18:00Z">
        <w:r>
          <w:t xml:space="preserve">System operation and monito</w:t>
        </w:r>
      </w:ins>
      <w:ins w:id="1277" w:author="Sebastio, Stefano                           Export License Required - US Collins" w:date="2023-06-06T11:18:00Z">
        <w:r>
          <w:t xml:space="preserve">ring (related to CCS-Scenario-2):</w:t>
        </w:r>
      </w:ins>
      <w:ins w:id="1278" w:author="Sebastio, Stefano                           Export License Required - US Collins" w:date="2023-06-06T11:18:00Z">
        <w:r/>
      </w:ins>
    </w:p>
    <w:p>
      <w:pPr>
        <w:pStyle w:val="458"/>
        <w:numPr>
          <w:ilvl w:val="1"/>
          <w:numId w:val="141"/>
        </w:numPr>
        <w:spacing w:lineRule="auto" w:line="259" w:after="160"/>
        <w:rPr>
          <w:ins w:id="1279" w:author="Sebastio, Stefano                           Export License Required - US Collins" w:date="2023-06-06T11:18:00Z"/>
        </w:rPr>
      </w:pPr>
      <w:ins w:id="1280" w:author="Sebastio, Stefano                           Export License Required - US Collins" w:date="2023-06-06T11:18:00Z">
        <w:r>
          <w:t xml:space="preserve">Data collection and analysis happen when the aircraft is in flight, then the analysis outcomes are collected with the aircraft connected to the airport infrastructure, </w:t>
        </w:r>
      </w:ins>
      <w:ins w:id="1281" w:author="Sebastio, Stefano                           Export License Required - US Collins" w:date="2023-06-06T11:18:00Z">
        <w:r>
          <w:t xml:space="preserve">where a malicious remote actor can connect to the onbo</w:t>
        </w:r>
      </w:ins>
      <w:ins w:id="1282" w:author="Sebastio, Stefano                           Export License Required - US Collins" w:date="2023-06-06T11:18:00Z">
        <w:r>
          <w:t xml:space="preserve">ard services and compromise their integrity/availability or the collected data/analytics integrity/availability </w:t>
        </w:r>
      </w:ins>
      <w:ins w:id="1283" w:author="Sebastio, Stefano                           Export License Required - US Collins" w:date="2023-06-06T11:18:00Z">
        <w:r>
          <w:noBreakHyphen/>
          <w:t xml:space="preserve"> this scenario is analyzed in TS.04</w:t>
        </w:r>
      </w:ins>
      <w:ins w:id="1284" w:author="Sebastio, Stefano                           Export License Required - US Collins" w:date="2023-06-06T11:18:00Z">
        <w:r/>
      </w:ins>
    </w:p>
    <w:p>
      <w:pPr>
        <w:pStyle w:val="458"/>
        <w:numPr>
          <w:ilvl w:val="1"/>
          <w:numId w:val="141"/>
        </w:numPr>
        <w:spacing w:lineRule="auto" w:line="259" w:after="160"/>
        <w:rPr>
          <w:ins w:id="1285" w:author="Sebastio, Stefano                           Export License Required - US Collins" w:date="2023-06-06T11:18:00Z"/>
        </w:rPr>
      </w:pPr>
      <w:ins w:id="1286" w:author="Sebastio, Stefano                           Export License Required - US Collins" w:date="2023-06-06T11:18:00Z">
        <w:r>
          <w:t xml:space="preserve">In the operation and monitoring phase a rogue device intentionally causes a data leakage through principal </w:t>
        </w:r>
      </w:ins>
      <w:ins w:id="1287" w:author="Sebastio, Stefano                           Export License Required - US Collins" w:date="2023-06-06T11:18:00Z">
        <w:r>
          <w:t xml:space="preserve">or side communication channels </w:t>
        </w:r>
      </w:ins>
      <w:ins w:id="1288" w:author="Sebastio, Stefano                           Export License Required - US Collins" w:date="2023-06-06T11:18:00Z">
        <w:r>
          <w:noBreakHyphen/>
          <w:t xml:space="preserve"> this scenario is analyzed in TS.07</w:t>
        </w:r>
      </w:ins>
      <w:ins w:id="1289" w:author="Sebastio, Stefano                           Export License Required - US Collins" w:date="2023-06-06T11:18:00Z">
        <w:r/>
      </w:ins>
    </w:p>
    <w:p>
      <w:pPr>
        <w:pStyle w:val="458"/>
        <w:numPr>
          <w:ilvl w:val="1"/>
          <w:numId w:val="141"/>
        </w:numPr>
        <w:spacing w:lineRule="auto" w:line="259" w:after="160"/>
        <w:rPr>
          <w:ins w:id="1290" w:author="Sebastio, Stefano                           Export License Required - US Collins" w:date="2023-06-06T11:18:00Z"/>
        </w:rPr>
      </w:pPr>
      <w:ins w:id="1291" w:author="Sebastio, Stefano                           Export License Required - US Collins" w:date="2023-06-06T11:18:00Z">
        <w:r>
          <w:t xml:space="preserve">A malicious actor can inject crafted data in the ground services managing the fleet or from a rogue IoT node, thus causing false alarms and unnecessary grounding of aircrafts for maintenan</w:t>
        </w:r>
      </w:ins>
      <w:ins w:id="1292" w:author="Sebastio, Stefano                           Export License Required - US Collins" w:date="2023-06-06T11:18:00Z">
        <w:r>
          <w:t xml:space="preserve">ce </w:t>
        </w:r>
      </w:ins>
      <w:ins w:id="1293" w:author="Sebastio, Stefano                           Export License Required - US Collins" w:date="2023-06-06T11:18:00Z">
        <w:r>
          <w:noBreakHyphen/>
          <w:t xml:space="preserve"> this scenario is analyzed in TS.05</w:t>
        </w:r>
      </w:ins>
      <w:ins w:id="1294" w:author="Sebastio, Stefano                           Export License Required - US Collins" w:date="2023-06-06T11:18:00Z">
        <w:r/>
      </w:ins>
    </w:p>
    <w:p>
      <w:pPr>
        <w:pStyle w:val="458"/>
        <w:numPr>
          <w:ilvl w:val="1"/>
          <w:numId w:val="141"/>
        </w:numPr>
        <w:spacing w:lineRule="auto" w:line="259" w:after="160"/>
        <w:rPr>
          <w:ins w:id="1295" w:author="Sebastio, Stefano                           Export License Required - US Collins" w:date="2023-06-06T11:18:00Z"/>
        </w:rPr>
      </w:pPr>
      <w:ins w:id="1296" w:author="Sebastio, Stefano                           Export License Required - US Collins" w:date="2023-06-06T11:18:00Z">
        <w:r>
          <w:t xml:space="preserve">An onboard malicious actor can attempt to compromise an IoT node that has accessible HMI/ports or wireless connection, thus causing injection of malicious packets trying to compromise the integrity of the CCS functio</w:t>
        </w:r>
      </w:ins>
      <w:ins w:id="1297" w:author="Sebastio, Stefano                           Export License Required - US Collins" w:date="2023-06-06T11:18:00Z">
        <w:r>
          <w:t xml:space="preserve">n, loss of availability of CSS services, and compromise of the collected data </w:t>
        </w:r>
      </w:ins>
      <w:ins w:id="1298" w:author="Sebastio, Stefano                           Export License Required - US Collins" w:date="2023-06-06T11:18:00Z">
        <w:r>
          <w:noBreakHyphen/>
          <w:t xml:space="preserve"> this scenario is analyzed in TS.09</w:t>
        </w:r>
      </w:ins>
      <w:ins w:id="1299" w:author="Sebastio, Stefano                           Export License Required - US Collins" w:date="2023-06-06T11:18:00Z">
        <w:r/>
      </w:ins>
    </w:p>
    <w:p>
      <w:pPr>
        <w:pStyle w:val="458"/>
        <w:numPr>
          <w:ilvl w:val="1"/>
          <w:numId w:val="141"/>
        </w:numPr>
        <w:spacing w:lineRule="auto" w:line="259" w:after="160"/>
        <w:rPr>
          <w:ins w:id="1300" w:author="Sebastio, Stefano                           Export License Required - US Collins" w:date="2023-06-06T11:18:00Z"/>
        </w:rPr>
      </w:pPr>
      <w:ins w:id="1301" w:author="Sebastio, Stefano                           Export License Required - US Collins" w:date="2023-06-06T11:18:00Z">
        <w:r>
          <w:t xml:space="preserve">One or more malicious actors in the network can craft service requests to compromise availability of this services </w:t>
        </w:r>
      </w:ins>
      <w:ins w:id="1302" w:author="Sebastio, Stefano                           Export License Required - US Collins" w:date="2023-06-06T11:18:00Z">
        <w:r>
          <w:noBreakHyphen/>
          <w:t xml:space="preserve"> this scenario is analyze</w:t>
        </w:r>
      </w:ins>
      <w:ins w:id="1303" w:author="Sebastio, Stefano                           Export License Required - US Collins" w:date="2023-06-06T11:18:00Z">
        <w:r>
          <w:t xml:space="preserve">d in TS.06</w:t>
        </w:r>
      </w:ins>
      <w:ins w:id="1304" w:author="Sebastio, Stefano                           Export License Required - US Collins" w:date="2023-06-06T11:18:00Z">
        <w:r/>
      </w:ins>
    </w:p>
    <w:p>
      <w:pPr>
        <w:pStyle w:val="458"/>
        <w:numPr>
          <w:ilvl w:val="0"/>
          <w:numId w:val="141"/>
        </w:numPr>
        <w:spacing w:lineRule="auto" w:line="259" w:after="160"/>
        <w:rPr>
          <w:ins w:id="1305" w:author="Sebastio, Stefano                           Export License Required - US Collins" w:date="2023-06-06T11:18:00Z"/>
        </w:rPr>
      </w:pPr>
      <w:ins w:id="1306" w:author="Sebastio, Stefano                           Export License Required - US Collins" w:date="2023-06-06T11:18:00Z">
        <w:r>
          <w:t xml:space="preserve">LRU replacement and repurposing (related to CCS-Scenario-3):</w:t>
        </w:r>
      </w:ins>
      <w:ins w:id="1307" w:author="Sebastio, Stefano                           Export License Required - US Collins" w:date="2023-06-06T11:18:00Z">
        <w:r/>
      </w:ins>
    </w:p>
    <w:p>
      <w:pPr>
        <w:pStyle w:val="458"/>
        <w:numPr>
          <w:ilvl w:val="1"/>
          <w:numId w:val="141"/>
        </w:numPr>
        <w:spacing w:lineRule="auto" w:line="259" w:after="160"/>
        <w:rPr>
          <w:ins w:id="1308" w:author="Sebastio, Stefano                           Export License Required - US Collins" w:date="2023-06-06T11:18:00Z"/>
        </w:rPr>
      </w:pPr>
      <w:ins w:id="1309" w:author="Sebastio, Stefano                           Export License Required - US Collins" w:date="2023-06-06T11:18:00Z">
        <w:r>
          <w:t xml:space="preserve">In the replacement phase (managed by the Airplane Maintainer) a counterfeit LRU can be introduced in the supply chain and cause the onboarding of a rogue device that cannot be trusted </w:t>
        </w:r>
      </w:ins>
      <w:ins w:id="1310" w:author="Sebastio, Stefano                           Export License Required - US Collins" w:date="2023-06-06T11:18:00Z">
        <w:r>
          <w:noBreakHyphen/>
          <w:t xml:space="preserve"> this scenario is analyzed in TS.08</w:t>
        </w:r>
      </w:ins>
      <w:ins w:id="1311" w:author="Sebastio, Stefano                           Export License Required - US Collins" w:date="2023-06-06T11:18:00Z">
        <w:r/>
      </w:ins>
    </w:p>
    <w:p>
      <w:pPr>
        <w:pStyle w:val="458"/>
        <w:numPr>
          <w:ilvl w:val="1"/>
          <w:numId w:val="141"/>
        </w:numPr>
        <w:spacing w:lineRule="auto" w:line="259" w:after="160"/>
        <w:rPr>
          <w:ins w:id="1312" w:author="Sebastio, Stefano                           Export License Required - US Collins" w:date="2023-06-06T11:18:00Z"/>
        </w:rPr>
      </w:pPr>
      <w:ins w:id="1313" w:author="Sebastio, Stefano                           Export License Required - US Collins" w:date="2023-06-06T11:18:00Z">
        <w:r>
          <w:t xml:space="preserve">Threats related to the un-registration, reset and clean-up operations as well as to the registration/onboarding, update, and customization phases have been already addressed previously.</w:t>
        </w:r>
      </w:ins>
      <w:ins w:id="1314" w:author="Sebastio, Stefano                           Export License Required - US Collins" w:date="2023-06-06T11:18:00Z">
        <w:r/>
      </w:ins>
    </w:p>
    <w:p>
      <w:pPr>
        <w:rPr>
          <w:ins w:id="1315" w:author="Sebastio, Stefano                           Export License Required - US Collins" w:date="2023-06-06T11:18:00Z"/>
        </w:rPr>
      </w:pPr>
      <w:r/>
      <w:ins w:id="1316" w:author="Sebastio, Stefano                           Export License Required - US Collins" w:date="2023-06-06T11:18:00Z">
        <w:r/>
      </w:ins>
    </w:p>
    <w:tbl>
      <w:tblPr>
        <w:tblStyle w:val="508"/>
        <w:tblW w:w="10000" w:type="dxa"/>
        <w:tblLook w:val="04A0" w:firstRow="1" w:lastRow="0" w:firstColumn="1" w:lastColumn="0" w:noHBand="0" w:noVBand="1"/>
      </w:tblPr>
      <w:tblGrid>
        <w:gridCol w:w="1900"/>
        <w:gridCol w:w="1940"/>
        <w:gridCol w:w="1880"/>
        <w:gridCol w:w="1800"/>
        <w:gridCol w:w="2480"/>
      </w:tblGrid>
      <w:tr>
        <w:trPr>
          <w:trHeight w:val="377"/>
        </w:trPr>
        <w:tc>
          <w:tcPr>
            <w:gridSpan w:val="5"/>
            <w:tcW w:w="10000" w:type="dxa"/>
            <w:textDirection w:val="lrTb"/>
            <w:noWrap w:val="false"/>
          </w:tcPr>
          <w:p>
            <w:pPr>
              <w:spacing w:lineRule="auto" w:line="259" w:after="160"/>
            </w:pPr>
            <w:ins w:id="1317" w:author="Sebastio, Stefano                           Export License Required - US Collins" w:date="2023-06-06T11:18:00Z">
              <w:r>
                <w:t xml:space="preserve">TS.01 (Config. / OTA package int</w:t>
              </w:r>
            </w:ins>
            <w:ins w:id="1318" w:author="Sebastio, Stefano                           Export License Required - US Collins" w:date="2023-06-06T11:18:00Z">
              <w:r>
                <w:t xml:space="preserve">egrity compromise)</w:t>
              </w:r>
            </w:ins>
            <w:r/>
          </w:p>
        </w:tc>
      </w:tr>
      <w:tr>
        <w:trPr>
          <w:trHeight w:val="362"/>
        </w:trPr>
        <w:tc>
          <w:tcPr>
            <w:tcW w:w="1900" w:type="dxa"/>
            <w:textDirection w:val="lrTb"/>
            <w:noWrap w:val="false"/>
          </w:tcPr>
          <w:p>
            <w:pPr>
              <w:spacing w:lineRule="auto" w:line="259" w:after="160"/>
            </w:pPr>
            <w:ins w:id="1319" w:author="Sebastio, Stefano                           Export License Required - US Collins" w:date="2023-06-06T11:18:00Z">
              <w:r>
                <w:t xml:space="preserve">Description:</w:t>
              </w:r>
            </w:ins>
            <w:r/>
          </w:p>
        </w:tc>
        <w:tc>
          <w:tcPr>
            <w:gridSpan w:val="4"/>
            <w:tcW w:w="8100" w:type="dxa"/>
            <w:textDirection w:val="lrTb"/>
            <w:noWrap w:val="false"/>
          </w:tcPr>
          <w:p>
            <w:pPr>
              <w:rPr>
                <w:ins w:id="1320" w:author="Sebastio, Stefano                           Export License Required - US Collins" w:date="2023-06-06T11:18:00Z"/>
              </w:rPr>
            </w:pPr>
            <w:ins w:id="1321" w:author="Sebastio, Stefano                           Export License Required - US Collins" w:date="2023-06-06T11:18:00Z">
              <w:r>
                <w:t xml:space="preserve">During installation (or replacement) of a component in the CCS the provisioning phase requires the configuration of the component and the update of the software onboard (including security patches/updates). The </w:t>
              </w:r>
            </w:ins>
            <w:ins w:id="1322" w:author="Sebastio, Stefano                           Export License Required - US Collins" w:date="2023-06-06T11:18:00Z">
              <w:r>
                <w:t xml:space="preserve">configuration or update package may be maliciously crafted and injected in the process in place of the original one, thus causing an integrity compromise possibly leveraging software or interfaces vulnerabilities.</w:t>
              </w:r>
            </w:ins>
            <w:ins w:id="1323" w:author="Sebastio, Stefano                           Export License Required - US Collins" w:date="2023-06-06T11:18:00Z">
              <w:r/>
            </w:ins>
          </w:p>
          <w:p>
            <w:pPr>
              <w:pStyle w:val="458"/>
              <w:numPr>
                <w:ilvl w:val="0"/>
                <w:numId w:val="182"/>
              </w:numPr>
              <w:spacing w:lineRule="auto" w:line="259" w:after="160"/>
              <w:rPr>
                <w:ins w:id="1324" w:author="Sebastio, Stefano                           Export License Required - US Collins" w:date="2023-06-06T11:18:00Z"/>
              </w:rPr>
            </w:pPr>
            <w:ins w:id="1325" w:author="Sebastio, Stefano                           Export License Required - US Collins" w:date="2023-06-06T11:18:00Z">
              <w:r>
                <w:t xml:space="preserve">The </w:t>
              </w:r>
            </w:ins>
            <w:ins w:id="1326" w:author="Sebastio, Stefano                           Export License Required - US Collins" w:date="2023-06-06T11:18:00Z">
              <w:r>
                <w:t xml:space="preserve">configuration/update package is interjected and replaced with malicious ones (i.e., modified) either by leveraging an existing network/protocol vulnerability or by deploying a malware on the data-load equipment.</w:t>
              </w:r>
            </w:ins>
            <w:ins w:id="1327" w:author="Sebastio, Stefano                           Export License Required - US Collins" w:date="2023-06-06T11:18:00Z">
              <w:r/>
            </w:ins>
          </w:p>
          <w:p>
            <w:pPr>
              <w:pStyle w:val="458"/>
              <w:numPr>
                <w:ilvl w:val="0"/>
                <w:numId w:val="182"/>
              </w:numPr>
              <w:spacing w:lineRule="auto" w:line="259" w:after="160"/>
              <w:rPr>
                <w:ins w:id="1328" w:author="Sebastio, Stefano                           Export License Required - US Collins" w:date="2023-06-06T11:18:00Z"/>
              </w:rPr>
            </w:pPr>
            <w:ins w:id="1329" w:author="Sebastio, Stefano                           Export License Required - US Collins" w:date="2023-06-06T11:18:00Z">
              <w:r>
                <w:t xml:space="preserve">The package is received by the front-end whi</w:t>
              </w:r>
            </w:ins>
            <w:ins w:id="1330" w:author="Sebastio, Stefano                           Export License Required - US Collins" w:date="2023-06-06T11:18:00Z">
              <w:r>
                <w:t xml:space="preserve">ch trusts the origin and forwards it to the Security Lifecycle services.</w:t>
              </w:r>
            </w:ins>
            <w:ins w:id="1331" w:author="Sebastio, Stefano                           Export License Required - US Collins" w:date="2023-06-06T11:18:00Z">
              <w:r/>
            </w:ins>
          </w:p>
          <w:p>
            <w:pPr>
              <w:pStyle w:val="458"/>
              <w:numPr>
                <w:ilvl w:val="0"/>
                <w:numId w:val="182"/>
              </w:numPr>
              <w:spacing w:lineRule="auto" w:line="259" w:after="160"/>
              <w:rPr>
                <w:ins w:id="1332" w:author="Sebastio, Stefano                           Export License Required - US Collins" w:date="2023-06-06T11:18:00Z"/>
              </w:rPr>
            </w:pPr>
            <w:ins w:id="1333" w:author="Sebastio, Stefano                           Export License Required - US Collins" w:date="2023-06-06T11:18:00Z">
              <w:r>
                <w:t xml:space="preserve">The malicious configuration or update is applied to the system, without checks on package integrity or authenticity, causing a deviation from the intended behavior.</w:t>
              </w:r>
            </w:ins>
            <w:ins w:id="1334" w:author="Sebastio, Stefano                           Export License Required - US Collins" w:date="2023-06-06T11:18:00Z">
              <w:r/>
            </w:ins>
          </w:p>
          <w:p>
            <w:pPr>
              <w:pStyle w:val="458"/>
              <w:numPr>
                <w:ilvl w:val="0"/>
                <w:numId w:val="182"/>
              </w:numPr>
              <w:spacing w:lineRule="auto" w:line="259" w:after="160"/>
              <w:rPr>
                <w:ins w:id="1335" w:author="Sebastio, Stefano                           Export License Required - US Collins" w:date="2023-06-06T11:18:00Z"/>
              </w:rPr>
            </w:pPr>
            <w:ins w:id="1336" w:author="Sebastio, Stefano                           Export License Required - US Collins" w:date="2023-06-06T11:18:00Z">
              <w:r>
                <w:t xml:space="preserve">The cabin system c</w:t>
              </w:r>
            </w:ins>
            <w:ins w:id="1337" w:author="Sebastio, Stefano                           Export License Required - US Collins" w:date="2023-06-06T11:18:00Z">
              <w:r>
                <w:t xml:space="preserve">omponents behavior is not guaranteed, and nodes may become rogue devices in the aircraft network, disrupt service availability, and leak sensitive information to the outer world.</w:t>
              </w:r>
            </w:ins>
            <w:ins w:id="1338" w:author="Sebastio, Stefano                           Export License Required - US Collins" w:date="2023-06-06T11:18:00Z">
              <w:r/>
            </w:ins>
          </w:p>
          <w:p>
            <w:pPr>
              <w:rPr>
                <w:ins w:id="1339" w:author="Sebastio, Stefano                           Export License Required - US Collins" w:date="2023-06-06T11:18:00Z"/>
              </w:rPr>
            </w:pPr>
            <w:ins w:id="1340" w:author="Sebastio, Stefano                           Export License Required - US Collins" w:date="2023-06-06T11:18:00Z">
              <w:r>
                <w:t xml:space="preserve">The detection of this event is hard because there is a lack of integrity asse</w:t>
              </w:r>
            </w:ins>
            <w:ins w:id="1341" w:author="Sebastio, Stefano                           Export License Required - US Collins" w:date="2023-06-06T11:18:00Z">
              <w:r>
                <w:t xml:space="preserve">ssment and of behavioral monitoring of the nodes in operation.</w:t>
              </w:r>
            </w:ins>
            <w:ins w:id="1342" w:author="Sebastio, Stefano                           Export License Required - US Collins" w:date="2023-06-06T11:18:00Z">
              <w:r/>
            </w:ins>
          </w:p>
          <w:p>
            <w:pPr>
              <w:spacing w:lineRule="auto" w:line="259" w:after="160"/>
            </w:pPr>
            <w:r/>
            <w:r/>
          </w:p>
        </w:tc>
      </w:tr>
      <w:tr>
        <w:trPr>
          <w:trHeight w:val="341"/>
        </w:trPr>
        <w:tc>
          <w:tcPr>
            <w:tcW w:w="1900" w:type="dxa"/>
            <w:textDirection w:val="lrTb"/>
            <w:noWrap w:val="false"/>
          </w:tcPr>
          <w:p>
            <w:pPr>
              <w:spacing w:lineRule="auto" w:line="259" w:after="160"/>
            </w:pPr>
            <w:ins w:id="1343" w:author="Sebastio, Stefano                           Export License Required - US Collins" w:date="2023-06-06T11:18:00Z">
              <w:r>
                <w:t xml:space="preserve">Assets / Threats ID:</w:t>
              </w:r>
            </w:ins>
            <w:r/>
          </w:p>
        </w:tc>
        <w:tc>
          <w:tcPr>
            <w:gridSpan w:val="4"/>
            <w:tcW w:w="8100" w:type="dxa"/>
            <w:textDirection w:val="lrTb"/>
            <w:noWrap w:val="false"/>
          </w:tcPr>
          <w:p>
            <w:pPr>
              <w:spacing w:lineRule="auto" w:line="259" w:after="160"/>
              <w:rPr>
                <w:ins w:id="1344" w:author="Sebastio, Stefano                           Export License Required - US Collins" w:date="2023-06-06T11:18:00Z"/>
              </w:rPr>
            </w:pPr>
            <w:ins w:id="1345" w:author="Sebastio, Stefano                           Export License Required - US Collins" w:date="2023-06-06T11:18:00Z">
              <w:r>
                <w:t xml:space="preserve">DA.01 (Data-load package) </w:t>
              </w:r>
            </w:ins>
            <w:ins w:id="1346" w:author="Sebastio, Stefano                           Export License Required - US Collins" w:date="2023-06-06T11:18:00Z">
              <w:r>
                <w:noBreakHyphen/>
                <w:t xml:space="preserve"> integrity</w:t>
              </w:r>
            </w:ins>
            <w:ins w:id="1347" w:author="Sebastio, Stefano                           Export License Required - US Collins" w:date="2023-06-06T11:18:00Z">
              <w:r/>
            </w:ins>
          </w:p>
          <w:p>
            <w:pPr>
              <w:spacing w:lineRule="auto" w:line="259" w:after="160"/>
            </w:pPr>
            <w:ins w:id="1348" w:author="Sebastio, Stefano                           Export License Required - US Collins" w:date="2023-06-06T11:18:00Z">
              <w:r>
                <w:t xml:space="preserve">T.01 (Compromise of system config. Or OTA pkg integrity)</w:t>
              </w:r>
            </w:ins>
            <w:r/>
          </w:p>
        </w:tc>
      </w:tr>
      <w:tr>
        <w:trPr>
          <w:trHeight w:val="310"/>
        </w:trPr>
        <w:tc>
          <w:tcPr>
            <w:tcW w:w="1900" w:type="dxa"/>
            <w:textDirection w:val="lrTb"/>
            <w:noWrap w:val="false"/>
          </w:tcPr>
          <w:p>
            <w:pPr>
              <w:spacing w:lineRule="auto" w:line="259" w:after="160"/>
            </w:pPr>
            <w:ins w:id="1349" w:author="Sebastio, Stefano                           Export License Required - US Collins" w:date="2023-06-06T11:18:00Z">
              <w:r>
                <w:t xml:space="preserve">Sources:</w:t>
              </w:r>
            </w:ins>
            <w:r/>
          </w:p>
        </w:tc>
        <w:tc>
          <w:tcPr>
            <w:gridSpan w:val="4"/>
            <w:tcW w:w="8100" w:type="dxa"/>
            <w:textDirection w:val="lrTb"/>
            <w:noWrap w:val="false"/>
          </w:tcPr>
          <w:p>
            <w:pPr>
              <w:spacing w:lineRule="auto" w:line="259" w:after="160"/>
              <w:rPr>
                <w:ins w:id="1350" w:author="Sebastio, Stefano                           Export License Required - US Collins" w:date="2023-06-06T11:18:00Z"/>
              </w:rPr>
            </w:pPr>
            <w:ins w:id="1351" w:author="Sebastio, Stefano                           Export License Required - US Collins" w:date="2023-06-06T11:18:00Z">
              <w:r>
                <w:t xml:space="preserve">TA.01 (public network)</w:t>
              </w:r>
            </w:ins>
            <w:ins w:id="1352" w:author="Sebastio, Stefano                           Export License Required - US Collins" w:date="2023-06-06T11:18:00Z">
              <w:r/>
            </w:ins>
          </w:p>
          <w:p>
            <w:pPr>
              <w:spacing w:lineRule="auto" w:line="259" w:after="160"/>
              <w:rPr>
                <w:ins w:id="1353" w:author="Sebastio, Stefano                           Export License Required - US Collins" w:date="2023-06-06T11:18:00Z"/>
              </w:rPr>
            </w:pPr>
            <w:ins w:id="1354" w:author="Sebastio, Stefano                           Export License Required - US Collins" w:date="2023-06-06T11:18:00Z">
              <w:r>
                <w:t xml:space="preserve">TA.02 (aircraft network through </w:t>
              </w:r>
            </w:ins>
            <w:ins w:id="1355" w:author="Sebastio, Stefano                           Export License Required - US Collins" w:date="2023-06-06T11:18:00Z">
              <w:r>
                <w:t xml:space="preserve">maintainer or data-load equipment)</w:t>
              </w:r>
            </w:ins>
            <w:ins w:id="1356" w:author="Sebastio, Stefano                           Export License Required - US Collins" w:date="2023-06-06T11:18:00Z">
              <w:r/>
            </w:ins>
          </w:p>
          <w:p>
            <w:pPr>
              <w:spacing w:lineRule="auto" w:line="259" w:after="160"/>
            </w:pPr>
            <w:ins w:id="1357" w:author="Sebastio, Stefano                           Export License Required - US Collins" w:date="2023-06-06T11:18:00Z">
              <w:r>
                <w:t xml:space="preserve">TA.03 (wireless channel) </w:t>
              </w:r>
            </w:ins>
            <w:ins w:id="1358" w:author="Sebastio, Stefano                           Export License Required - US Collins" w:date="2023-06-06T11:18:00Z">
              <w:r>
                <w:noBreakHyphen/>
                <w:t xml:space="preserve"> only impacting the IoT node</w:t>
              </w:r>
            </w:ins>
            <w:r/>
          </w:p>
        </w:tc>
      </w:tr>
      <w:tr>
        <w:trPr>
          <w:trHeight w:val="350"/>
        </w:trPr>
        <w:tc>
          <w:tcPr>
            <w:tcW w:w="1900" w:type="dxa"/>
            <w:vMerge w:val="restart"/>
            <w:textDirection w:val="lrTb"/>
            <w:noWrap w:val="false"/>
          </w:tcPr>
          <w:p>
            <w:pPr>
              <w:spacing w:lineRule="auto" w:line="259" w:after="160"/>
              <w:rPr>
                <w:ins w:id="1359" w:author="Sebastio, Stefano                           Export License Required - US Collins" w:date="2023-06-06T11:18:00Z"/>
              </w:rPr>
            </w:pPr>
            <w:ins w:id="1360" w:author="Sebastio, Stefano                           Export License Required - US Collins" w:date="2023-06-06T11:18:00Z">
              <w:r>
                <w:t xml:space="preserve">Scoring:</w:t>
              </w:r>
            </w:ins>
            <w:ins w:id="1361" w:author="Sebastio, Stefano                           Export License Required - US Collins" w:date="2023-06-06T11:18:00Z">
              <w:r/>
            </w:ins>
          </w:p>
          <w:p>
            <w:pPr>
              <w:spacing w:lineRule="auto" w:line="259" w:after="160"/>
              <w:rPr>
                <w:ins w:id="1362" w:author="Sebastio, Stefano                           Export License Required - US Collins" w:date="2023-06-06T11:18:00Z"/>
              </w:rPr>
            </w:pPr>
            <w:ins w:id="1363" w:author="Sebastio, Stefano                           Export License Required - US Collins" w:date="2023-06-06T11:18:00Z">
              <w:r>
                <w:t xml:space="preserve">(Tech. difficulty)</w:t>
              </w:r>
            </w:ins>
            <w:ins w:id="1364" w:author="Sebastio, Stefano                           Export License Required - US Collins" w:date="2023-06-06T11:18:00Z">
              <w:r/>
            </w:ins>
          </w:p>
          <w:p>
            <w:pPr>
              <w:spacing w:lineRule="auto" w:line="259" w:after="160"/>
            </w:pPr>
            <w:ins w:id="1365" w:author="Sebastio, Stefano                           Export License Required - US Collins" w:date="2023-06-06T11:18:00Z">
              <w:r>
                <w:t xml:space="preserve">(Impact)</w:t>
              </w:r>
            </w:ins>
            <w:r/>
          </w:p>
        </w:tc>
        <w:tc>
          <w:tcPr>
            <w:tcW w:w="1940" w:type="dxa"/>
            <w:textDirection w:val="lrTb"/>
            <w:noWrap w:val="false"/>
          </w:tcPr>
          <w:p>
            <w:pPr>
              <w:spacing w:lineRule="auto" w:line="259" w:after="160"/>
              <w:rPr>
                <w:ins w:id="1366" w:author="Sebastio, Stefano                           Export License Required - US Collins" w:date="2023-06-06T11:18:00Z"/>
              </w:rPr>
            </w:pPr>
            <w:ins w:id="1367" w:author="Sebastio, Stefano                           Export License Required - US Collins" w:date="2023-06-06T11:18:00Z">
              <w:r>
                <w:t xml:space="preserve">Expertise:</w:t>
              </w:r>
            </w:ins>
            <w:ins w:id="1368" w:author="Sebastio, Stefano                           Export License Required - US Collins" w:date="2023-06-06T11:18:00Z">
              <w:r/>
            </w:ins>
          </w:p>
          <w:p>
            <w:pPr>
              <w:spacing w:lineRule="auto" w:line="259" w:after="160"/>
              <w:rPr>
                <w:i/>
                <w:iCs/>
              </w:rPr>
            </w:pPr>
            <w:ins w:id="1369" w:author="Sebastio, Stefano                           Export License Required - US Collins" w:date="2023-06-06T11:18:00Z">
              <w:r>
                <w:t xml:space="preserve">[expert] </w:t>
              </w:r>
            </w:ins>
            <w:r/>
          </w:p>
        </w:tc>
        <w:tc>
          <w:tcPr>
            <w:tcW w:w="1880" w:type="dxa"/>
            <w:textDirection w:val="lrTb"/>
            <w:noWrap w:val="false"/>
          </w:tcPr>
          <w:p>
            <w:pPr>
              <w:spacing w:lineRule="auto" w:line="259" w:after="160"/>
              <w:rPr>
                <w:ins w:id="1370" w:author="Sebastio, Stefano                           Export License Required - US Collins" w:date="2023-06-06T11:18:00Z"/>
              </w:rPr>
            </w:pPr>
            <w:ins w:id="1371" w:author="Sebastio, Stefano                           Export License Required - US Collins" w:date="2023-06-06T11:18:00Z">
              <w:r>
                <w:t xml:space="preserve">Knowledge:</w:t>
              </w:r>
            </w:ins>
            <w:ins w:id="1372" w:author="Sebastio, Stefano                           Export License Required - US Collins" w:date="2023-06-06T11:18:00Z">
              <w:r/>
            </w:ins>
          </w:p>
          <w:p>
            <w:pPr>
              <w:spacing w:lineRule="auto" w:line="259" w:after="160"/>
            </w:pPr>
            <w:ins w:id="1373" w:author="Sebastio, Stefano                           Export License Required - US Collins" w:date="2023-06-06T11:18:00Z">
              <w:r>
                <w:t xml:space="preserve">[restricted]</w:t>
              </w:r>
            </w:ins>
            <w:r/>
          </w:p>
        </w:tc>
        <w:tc>
          <w:tcPr>
            <w:tcW w:w="1800" w:type="dxa"/>
            <w:textDirection w:val="lrTb"/>
            <w:noWrap w:val="false"/>
          </w:tcPr>
          <w:p>
            <w:pPr>
              <w:spacing w:lineRule="auto" w:line="259" w:after="160"/>
              <w:rPr>
                <w:ins w:id="1374" w:author="Sebastio, Stefano                           Export License Required - US Collins" w:date="2023-06-06T11:18:00Z"/>
              </w:rPr>
            </w:pPr>
            <w:ins w:id="1375" w:author="Sebastio, Stefano                           Export License Required - US Collins" w:date="2023-06-06T11:18:00Z">
              <w:r>
                <w:t xml:space="preserve">Equipment:</w:t>
              </w:r>
            </w:ins>
            <w:ins w:id="1376" w:author="Sebastio, Stefano                           Export License Required - US Collins" w:date="2023-06-06T11:18:00Z">
              <w:r/>
            </w:ins>
          </w:p>
          <w:p>
            <w:pPr>
              <w:spacing w:lineRule="auto" w:line="259" w:after="160"/>
            </w:pPr>
            <w:ins w:id="1377" w:author="Sebastio, Stefano                           Export License Required - US Collins" w:date="2023-06-06T11:18:00Z">
              <w:r>
                <w:t xml:space="preserve">[bespoke]</w:t>
              </w:r>
            </w:ins>
            <w:r/>
          </w:p>
        </w:tc>
        <w:tc>
          <w:tcPr>
            <w:tcW w:w="2480" w:type="dxa"/>
            <w:textDirection w:val="lrTb"/>
            <w:noWrap w:val="false"/>
          </w:tcPr>
          <w:p>
            <w:pPr>
              <w:spacing w:lineRule="auto" w:line="259" w:after="160"/>
              <w:rPr>
                <w:ins w:id="1378" w:author="Sebastio, Stefano                           Export License Required - US Collins" w:date="2023-06-06T11:18:00Z"/>
              </w:rPr>
            </w:pPr>
            <w:ins w:id="1379" w:author="Sebastio, Stefano                           Export License Required - US Collins" w:date="2023-06-06T11:18:00Z">
              <w:r>
                <w:t xml:space="preserve">Estimated Time:</w:t>
              </w:r>
            </w:ins>
            <w:ins w:id="1380" w:author="Sebastio, Stefano                           Export License Required - US Collins" w:date="2023-06-06T11:18:00Z">
              <w:r/>
            </w:ins>
          </w:p>
          <w:p>
            <w:pPr>
              <w:spacing w:lineRule="auto" w:line="259" w:after="160"/>
            </w:pPr>
            <w:ins w:id="1381" w:author="Sebastio, Stefano                           Export License Required - US Collins" w:date="2023-06-06T11:18:00Z">
              <w:r>
                <w:t xml:space="preserve">[mid-high]</w:t>
              </w:r>
            </w:ins>
            <w:r/>
          </w:p>
        </w:tc>
      </w:tr>
      <w:tr>
        <w:trPr>
          <w:trHeight w:val="298"/>
        </w:trPr>
        <w:tc>
          <w:tcPr>
            <w:tcW w:w="0" w:type="auto"/>
            <w:vMerge w:val="continue"/>
            <w:textDirection w:val="lrTb"/>
            <w:noWrap w:val="false"/>
          </w:tcPr>
          <w:p>
            <w:pPr>
              <w:spacing w:lineRule="auto" w:line="259" w:after="160"/>
            </w:pPr>
            <w:r/>
            <w:r/>
          </w:p>
        </w:tc>
        <w:tc>
          <w:tcPr>
            <w:gridSpan w:val="4"/>
            <w:tcW w:w="8100" w:type="dxa"/>
            <w:textDirection w:val="lrTb"/>
            <w:noWrap w:val="false"/>
          </w:tcPr>
          <w:p>
            <w:pPr>
              <w:spacing w:lineRule="auto" w:line="259" w:after="160"/>
              <w:rPr>
                <w:ins w:id="1382" w:author="Sebastio, Stefano                           Export License Required - US Collins" w:date="2023-06-06T11:18:00Z"/>
              </w:rPr>
            </w:pPr>
            <w:ins w:id="1383" w:author="Sebastio, Stefano                           Export License Required - US Collins" w:date="2023-06-06T11:18:00Z">
              <w:r>
                <w:t xml:space="preserve">Impact factors:</w:t>
              </w:r>
            </w:ins>
            <w:ins w:id="1384" w:author="Sebastio, Stefano                           Export License Required - US Collins" w:date="2023-06-06T11:18:00Z">
              <w:r/>
            </w:ins>
          </w:p>
          <w:p>
            <w:pPr>
              <w:pStyle w:val="458"/>
              <w:numPr>
                <w:ilvl w:val="0"/>
                <w:numId w:val="27"/>
              </w:numPr>
              <w:rPr>
                <w:ins w:id="1385" w:author="Sebastio, Stefano                           Export License Required - US Collins" w:date="2023-06-06T11:18:00Z"/>
              </w:rPr>
            </w:pPr>
            <w:ins w:id="1386" w:author="Sebastio, Stefano                           Export License Required - US Collins" w:date="2023-06-06T11:18:00Z">
              <w:r>
                <w:t xml:space="preserve">Business/Financial: 4</w:t>
              </w:r>
            </w:ins>
            <w:ins w:id="1387" w:author="Sebastio, Stefano                           Export License Required - US Collins" w:date="2023-06-06T11:18:00Z">
              <w:r/>
            </w:ins>
          </w:p>
          <w:p>
            <w:pPr>
              <w:pStyle w:val="458"/>
              <w:numPr>
                <w:ilvl w:val="0"/>
                <w:numId w:val="27"/>
              </w:numPr>
              <w:rPr>
                <w:ins w:id="1388" w:author="Sebastio, Stefano                           Export License Required - US Collins" w:date="2023-06-06T11:18:00Z"/>
              </w:rPr>
            </w:pPr>
            <w:ins w:id="1389" w:author="Sebastio, Stefano                           Export License Required - US Collins" w:date="2023-06-06T11:18:00Z">
              <w:r>
                <w:t xml:space="preserve">Privacy and Regulations: 2</w:t>
              </w:r>
            </w:ins>
            <w:ins w:id="1390" w:author="Sebastio, Stefano                           Export License Required - US Collins" w:date="2023-06-06T11:18:00Z">
              <w:r/>
            </w:ins>
          </w:p>
          <w:p>
            <w:pPr>
              <w:pStyle w:val="458"/>
              <w:numPr>
                <w:ilvl w:val="0"/>
                <w:numId w:val="27"/>
              </w:numPr>
              <w:rPr>
                <w:ins w:id="1391" w:author="Sebastio, Stefano                           Export License Required - US Collins" w:date="2023-06-06T11:18:00Z"/>
              </w:rPr>
            </w:pPr>
            <w:ins w:id="1392" w:author="Sebastio, Stefano                           Export License Required - US Collins" w:date="2023-06-06T11:18:00Z">
              <w:r>
                <w:t xml:space="preserve">Operations: 4</w:t>
              </w:r>
            </w:ins>
            <w:ins w:id="1393" w:author="Sebastio, Stefano                           Export License Required - US Collins" w:date="2023-06-06T11:18:00Z">
              <w:r/>
            </w:ins>
          </w:p>
          <w:p>
            <w:pPr>
              <w:pStyle w:val="458"/>
              <w:numPr>
                <w:ilvl w:val="0"/>
                <w:numId w:val="27"/>
              </w:numPr>
              <w:rPr>
                <w:ins w:id="1394" w:author="Sebastio, Stefano                           Export License Required - US Collins" w:date="2023-06-06T11:18:00Z"/>
              </w:rPr>
            </w:pPr>
            <w:ins w:id="1395" w:author="Sebastio, Stefano                           Export License Required - US Collins" w:date="2023-06-06T11:18:00Z">
              <w:r>
                <w:t xml:space="preserve">Safety: 3</w:t>
              </w:r>
            </w:ins>
            <w:ins w:id="1396" w:author="Sebastio, Stefano                           Export License Required - US Collins" w:date="2023-06-06T11:18:00Z">
              <w:r/>
            </w:ins>
          </w:p>
          <w:p>
            <w:pPr>
              <w:spacing w:lineRule="auto" w:line="259" w:after="160"/>
            </w:pPr>
            <w:r/>
            <w:r/>
          </w:p>
        </w:tc>
      </w:tr>
      <w:tr>
        <w:trPr>
          <w:trHeight w:val="341"/>
        </w:trPr>
        <w:tc>
          <w:tcPr>
            <w:tcW w:w="1900" w:type="dxa"/>
            <w:textDirection w:val="lrTb"/>
            <w:noWrap w:val="false"/>
          </w:tcPr>
          <w:p>
            <w:ins w:id="1397" w:author="Sebastio, Stefano                           Export License Required - US Collins" w:date="2023-06-06T11:18:00Z">
              <w:r>
                <w:t xml:space="preserve">Mitigation:</w:t>
              </w:r>
            </w:ins>
            <w:r/>
          </w:p>
        </w:tc>
        <w:tc>
          <w:tcPr>
            <w:gridSpan w:val="4"/>
            <w:tcW w:w="8100" w:type="dxa"/>
            <w:textDirection w:val="lrTb"/>
            <w:noWrap w:val="false"/>
          </w:tcPr>
          <w:p>
            <w:pPr>
              <w:spacing w:lineRule="auto" w:line="259" w:after="160"/>
              <w:rPr>
                <w:ins w:id="1398" w:author="Sebastio, Stefano                           Export License Required - US Collins" w:date="2023-06-06T11:18:00Z"/>
              </w:rPr>
            </w:pPr>
            <w:ins w:id="1399" w:author="Sebastio, Stefano                           Export License Required - US Collins" w:date="2023-06-06T11:18:00Z">
              <w:r>
                <w:t xml:space="preserve">Identified Mitigations:</w:t>
              </w:r>
            </w:ins>
            <w:ins w:id="1400" w:author="Sebastio, Stefano                           Export License Required - US Collins" w:date="2023-06-06T11:18:00Z">
              <w:r/>
            </w:ins>
          </w:p>
          <w:p>
            <w:pPr>
              <w:spacing w:lineRule="auto" w:line="259" w:after="160"/>
            </w:pPr>
            <w:ins w:id="1401" w:author="Sebastio, Stefano                           Export License Required - US Collins" w:date="2023-06-06T11:18:00Z">
              <w:r>
                <w:t xml:space="preserve">Mitigation requires package signature for integrity and authenticity, strong authentication of the counterpart, and encrypted </w:t>
              </w:r>
            </w:ins>
            <w:ins w:id="1402" w:author="Sebastio, Stefano                           Export License Required - US Collins" w:date="2023-06-06T11:18:00Z">
              <w:r>
                <w:t xml:space="preserve">communications in all links especially the wireless ones. Additional mitigations include continuous remote attestation of integrity and behavioral monitoring to identify unexpected deviations. The indicated measures should be applied in every node of the C</w:t>
              </w:r>
            </w:ins>
            <w:ins w:id="1403" w:author="Sebastio, Stefano                           Export License Required - US Collins" w:date="2023-06-06T11:18:00Z">
              <w:r>
                <w:t xml:space="preserve">CS (central controller, function collector, IoT node) but may be implemented at different degrees of effectiveness, considering the available resources at every node.</w:t>
              </w:r>
            </w:ins>
            <w:r/>
          </w:p>
        </w:tc>
      </w:tr>
    </w:tbl>
    <w:p>
      <w:pPr>
        <w:rPr>
          <w:ins w:id="1404" w:author="Sebastio, Stefano                           Export License Required - US Collins" w:date="2023-06-06T11:18:00Z"/>
        </w:rPr>
      </w:pPr>
      <w:r/>
      <w:ins w:id="1405" w:author="Sebastio, Stefano                           Export License Required - US Collins" w:date="2023-06-06T11:18:00Z">
        <w:r/>
      </w:ins>
    </w:p>
    <w:tbl>
      <w:tblPr>
        <w:tblStyle w:val="508"/>
        <w:tblW w:w="10000" w:type="dxa"/>
        <w:tblLook w:val="04A0" w:firstRow="1" w:lastRow="0" w:firstColumn="1" w:lastColumn="0" w:noHBand="0" w:noVBand="1"/>
      </w:tblPr>
      <w:tblGrid>
        <w:gridCol w:w="1900"/>
        <w:gridCol w:w="1940"/>
        <w:gridCol w:w="1880"/>
        <w:gridCol w:w="1800"/>
        <w:gridCol w:w="2480"/>
      </w:tblGrid>
      <w:tr>
        <w:trPr>
          <w:trHeight w:val="377"/>
        </w:trPr>
        <w:tc>
          <w:tcPr>
            <w:gridSpan w:val="5"/>
            <w:tcW w:w="10000" w:type="dxa"/>
            <w:textDirection w:val="lrTb"/>
            <w:noWrap w:val="false"/>
          </w:tcPr>
          <w:p>
            <w:pPr>
              <w:spacing w:lineRule="auto" w:line="259" w:after="160"/>
            </w:pPr>
            <w:ins w:id="1406" w:author="Sebastio, Stefano                           Export License Required - US Collins" w:date="2023-06-06T11:18:00Z">
              <w:r>
                <w:t xml:space="preserve">TS.02 (Credentials leaked)</w:t>
              </w:r>
            </w:ins>
            <w:r/>
          </w:p>
        </w:tc>
      </w:tr>
      <w:tr>
        <w:trPr>
          <w:trHeight w:val="362"/>
        </w:trPr>
        <w:tc>
          <w:tcPr>
            <w:tcW w:w="1900" w:type="dxa"/>
            <w:textDirection w:val="lrTb"/>
            <w:noWrap w:val="false"/>
          </w:tcPr>
          <w:p>
            <w:pPr>
              <w:spacing w:lineRule="auto" w:line="259" w:after="160"/>
            </w:pPr>
            <w:ins w:id="1407" w:author="Sebastio, Stefano                           Export License Required - US Collins" w:date="2023-06-06T11:18:00Z">
              <w:r>
                <w:t xml:space="preserve">Description:</w:t>
              </w:r>
            </w:ins>
            <w:r/>
          </w:p>
        </w:tc>
        <w:tc>
          <w:tcPr>
            <w:gridSpan w:val="4"/>
            <w:tcW w:w="8100" w:type="dxa"/>
            <w:textDirection w:val="lrTb"/>
            <w:noWrap w:val="false"/>
          </w:tcPr>
          <w:p>
            <w:pPr>
              <w:rPr>
                <w:ins w:id="1408" w:author="Sebastio, Stefano                           Export License Required - US Collins" w:date="2023-06-06T11:18:00Z"/>
              </w:rPr>
            </w:pPr>
            <w:ins w:id="1409" w:author="Sebastio, Stefano                           Export License Required - US Collins" w:date="2023-06-06T11:18:00Z">
              <w:r>
                <w:t xml:space="preserve">During installation (or </w:t>
              </w:r>
            </w:ins>
            <w:ins w:id="1410" w:author="Sebastio, Stefano                           Export License Required - US Collins" w:date="2023-06-06T11:18:00Z">
              <w:r>
                <w:t xml:space="preserve">replacement) of a component in the CCS the provisioning phase requires the configuration of the component. The credentials for accessing the CCS/host infrastructure can be leaked by leveraging network or protocols vulnerability.</w:t>
              </w:r>
            </w:ins>
            <w:ins w:id="1411" w:author="Sebastio, Stefano                           Export License Required - US Collins" w:date="2023-06-06T11:18:00Z">
              <w:r/>
            </w:ins>
          </w:p>
          <w:p>
            <w:pPr>
              <w:pStyle w:val="458"/>
              <w:numPr>
                <w:ilvl w:val="0"/>
                <w:numId w:val="182"/>
              </w:numPr>
              <w:spacing w:lineRule="auto" w:line="259" w:after="160"/>
              <w:rPr>
                <w:ins w:id="1412" w:author="Sebastio, Stefano                           Export License Required - US Collins" w:date="2023-06-06T11:18:00Z"/>
              </w:rPr>
            </w:pPr>
            <w:ins w:id="1413" w:author="Sebastio, Stefano                           Export License Required - US Collins" w:date="2023-06-06T11:18:00Z">
              <w:r>
                <w:t xml:space="preserve">A malicious actor can inter</w:t>
              </w:r>
            </w:ins>
            <w:ins w:id="1414" w:author="Sebastio, Stefano                           Export License Required - US Collins" w:date="2023-06-06T11:18:00Z">
              <w:r>
                <w:t xml:space="preserve">fere with the network registration process or attack the Central Controller, attack authentication/enrollment services, steal certificates, and finally authenticate/register a rogue device.</w:t>
              </w:r>
            </w:ins>
            <w:ins w:id="1415" w:author="Sebastio, Stefano                           Export License Required - US Collins" w:date="2023-06-06T11:18:00Z">
              <w:r/>
            </w:ins>
          </w:p>
          <w:p>
            <w:pPr>
              <w:pStyle w:val="458"/>
              <w:numPr>
                <w:ilvl w:val="0"/>
                <w:numId w:val="182"/>
              </w:numPr>
              <w:spacing w:lineRule="auto" w:line="259" w:after="160"/>
              <w:rPr>
                <w:ins w:id="1416" w:author="Sebastio, Stefano                           Export License Required - US Collins" w:date="2023-06-06T11:18:00Z"/>
              </w:rPr>
            </w:pPr>
            <w:ins w:id="1417" w:author="Sebastio, Stefano                           Export License Required - US Collins" w:date="2023-06-06T11:18:00Z">
              <w:r>
                <w:t xml:space="preserve">The cabin system components’ identity and integrity are not guaran</w:t>
              </w:r>
            </w:ins>
            <w:ins w:id="1418" w:author="Sebastio, Stefano                           Export License Required - US Collins" w:date="2023-06-06T11:18:00Z">
              <w:r>
                <w:t xml:space="preserve">teed, and nodes may become rogue devices in the aircraft network, disrupt service availability, and leak sensitive information to the outer world.</w:t>
              </w:r>
            </w:ins>
            <w:ins w:id="1419"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pPr>
              <w:spacing w:lineRule="auto" w:line="259" w:after="160"/>
            </w:pPr>
            <w:ins w:id="1420" w:author="Sebastio, Stefano                           Export License Required - US Collins" w:date="2023-06-06T11:18:00Z">
              <w:r>
                <w:t xml:space="preserve">Assets / Threats ID:</w:t>
              </w:r>
            </w:ins>
            <w:r/>
          </w:p>
        </w:tc>
        <w:tc>
          <w:tcPr>
            <w:gridSpan w:val="4"/>
            <w:tcW w:w="8100" w:type="dxa"/>
            <w:textDirection w:val="lrTb"/>
            <w:noWrap w:val="false"/>
          </w:tcPr>
          <w:p>
            <w:pPr>
              <w:spacing w:lineRule="auto" w:line="259" w:after="160"/>
              <w:rPr>
                <w:ins w:id="1421" w:author="Sebastio, Stefano                           Export License Required - US Collins" w:date="2023-06-06T11:18:00Z"/>
              </w:rPr>
            </w:pPr>
            <w:ins w:id="1422" w:author="Sebastio, Stefano                           Export License Required - US Collins" w:date="2023-06-06T11:18:00Z">
              <w:r>
                <w:t xml:space="preserve">DA.02 (Sensitive data) </w:t>
              </w:r>
            </w:ins>
            <w:ins w:id="1423" w:author="Sebastio, Stefano                           Export License Required - US Collins" w:date="2023-06-06T11:18:00Z">
              <w:r>
                <w:noBreakHyphen/>
                <w:t xml:space="preserve"> confidentiality</w:t>
              </w:r>
            </w:ins>
            <w:ins w:id="1424" w:author="Sebastio, Stefano                           Export License Required - US Collins" w:date="2023-06-06T11:18:00Z">
              <w:r/>
            </w:ins>
          </w:p>
          <w:p>
            <w:pPr>
              <w:spacing w:lineRule="auto" w:line="259" w:after="160"/>
            </w:pPr>
            <w:ins w:id="1425" w:author="Sebastio, Stefano                           Export License Required - US Collins" w:date="2023-06-06T11:18:00Z">
              <w:r>
                <w:t xml:space="preserve">T.04 (Loss of company sensitive data)</w:t>
              </w:r>
            </w:ins>
            <w:r/>
          </w:p>
        </w:tc>
      </w:tr>
      <w:tr>
        <w:trPr>
          <w:trHeight w:val="310"/>
        </w:trPr>
        <w:tc>
          <w:tcPr>
            <w:tcW w:w="1900" w:type="dxa"/>
            <w:textDirection w:val="lrTb"/>
            <w:noWrap w:val="false"/>
          </w:tcPr>
          <w:p>
            <w:pPr>
              <w:spacing w:lineRule="auto" w:line="259" w:after="160"/>
            </w:pPr>
            <w:ins w:id="1426" w:author="Sebastio, Stefano                           Export License Required - US Collins" w:date="2023-06-06T11:18:00Z">
              <w:r>
                <w:t xml:space="preserve">Sources:</w:t>
              </w:r>
            </w:ins>
            <w:r/>
          </w:p>
        </w:tc>
        <w:tc>
          <w:tcPr>
            <w:gridSpan w:val="4"/>
            <w:tcW w:w="8100" w:type="dxa"/>
            <w:textDirection w:val="lrTb"/>
            <w:noWrap w:val="false"/>
          </w:tcPr>
          <w:p>
            <w:pPr>
              <w:spacing w:lineRule="auto" w:line="259" w:after="160"/>
              <w:rPr>
                <w:ins w:id="1427" w:author="Sebastio, Stefano                           Export License Required - US Collins" w:date="2023-06-06T11:18:00Z"/>
              </w:rPr>
            </w:pPr>
            <w:ins w:id="1428" w:author="Sebastio, Stefano                           Export License Required - US Collins" w:date="2023-06-06T11:18:00Z">
              <w:r>
                <w:t xml:space="preserve">TA.01 (public network)</w:t>
              </w:r>
            </w:ins>
            <w:ins w:id="1429" w:author="Sebastio, Stefano                           Export License Required - US Collins" w:date="2023-06-06T11:18:00Z">
              <w:r/>
            </w:ins>
          </w:p>
          <w:p>
            <w:pPr>
              <w:spacing w:lineRule="auto" w:line="259" w:after="160"/>
            </w:pPr>
            <w:ins w:id="1430" w:author="Sebastio, Stefano                           Export License Required - US Collins" w:date="2023-06-06T11:18:00Z">
              <w:r>
                <w:t xml:space="preserve">TA.02 (aircraft network through maintainer or data-load equipment)</w:t>
              </w:r>
            </w:ins>
            <w:r/>
          </w:p>
        </w:tc>
      </w:tr>
      <w:tr>
        <w:trPr>
          <w:trHeight w:val="350"/>
        </w:trPr>
        <w:tc>
          <w:tcPr>
            <w:tcW w:w="1900" w:type="dxa"/>
            <w:vMerge w:val="restart"/>
            <w:textDirection w:val="lrTb"/>
            <w:noWrap w:val="false"/>
          </w:tcPr>
          <w:p>
            <w:pPr>
              <w:spacing w:lineRule="auto" w:line="259" w:after="160"/>
              <w:rPr>
                <w:ins w:id="1431" w:author="Sebastio, Stefano                           Export License Required - US Collins" w:date="2023-06-06T11:18:00Z"/>
              </w:rPr>
            </w:pPr>
            <w:ins w:id="1432" w:author="Sebastio, Stefano                           Export License Required - US Collins" w:date="2023-06-06T11:18:00Z">
              <w:r>
                <w:t xml:space="preserve">Scoring:</w:t>
              </w:r>
            </w:ins>
            <w:ins w:id="1433" w:author="Sebastio, Stefano                           Export License Required - US Collins" w:date="2023-06-06T11:18:00Z">
              <w:r/>
            </w:ins>
          </w:p>
          <w:p>
            <w:pPr>
              <w:spacing w:lineRule="auto" w:line="259" w:after="160"/>
              <w:rPr>
                <w:ins w:id="1434" w:author="Sebastio, Stefano                           Export License Required - US Collins" w:date="2023-06-06T11:18:00Z"/>
              </w:rPr>
            </w:pPr>
            <w:ins w:id="1435" w:author="Sebastio, Stefano                           Export License Required - US Collins" w:date="2023-06-06T11:18:00Z">
              <w:r>
                <w:t xml:space="preserve">(Tech. difficulty)</w:t>
              </w:r>
            </w:ins>
            <w:ins w:id="1436" w:author="Sebastio, Stefano                           Export License Required - US Collins" w:date="2023-06-06T11:18:00Z">
              <w:r/>
            </w:ins>
          </w:p>
          <w:p>
            <w:pPr>
              <w:spacing w:lineRule="auto" w:line="259" w:after="160"/>
            </w:pPr>
            <w:ins w:id="1437" w:author="Sebastio, Stefano                           Export License Required - US Collins" w:date="2023-06-06T11:18:00Z">
              <w:r>
                <w:t xml:space="preserve">(Impact)</w:t>
              </w:r>
            </w:ins>
            <w:r/>
          </w:p>
        </w:tc>
        <w:tc>
          <w:tcPr>
            <w:tcW w:w="1940" w:type="dxa"/>
            <w:textDirection w:val="lrTb"/>
            <w:noWrap w:val="false"/>
          </w:tcPr>
          <w:p>
            <w:pPr>
              <w:spacing w:lineRule="auto" w:line="259" w:after="160"/>
              <w:rPr>
                <w:ins w:id="1438" w:author="Sebastio, Stefano                           Export License Required - US Collins" w:date="2023-06-06T11:18:00Z"/>
              </w:rPr>
            </w:pPr>
            <w:ins w:id="1439" w:author="Sebastio, Stefano                           Export License Required - US Collins" w:date="2023-06-06T11:18:00Z">
              <w:r>
                <w:t xml:space="preserve">Expertise:</w:t>
              </w:r>
            </w:ins>
            <w:ins w:id="1440" w:author="Sebastio, Stefano                           Export License Required - US Collins" w:date="2023-06-06T11:18:00Z">
              <w:r/>
            </w:ins>
          </w:p>
          <w:p>
            <w:pPr>
              <w:spacing w:lineRule="auto" w:line="259" w:after="160"/>
              <w:rPr>
                <w:i/>
                <w:iCs/>
                <w:highlight w:val="yellow"/>
              </w:rPr>
            </w:pPr>
            <w:ins w:id="1441" w:author="Sebastio, Stefano                           Export License Required - US Collins" w:date="2023-06-06T11:18:00Z">
              <w:r>
                <w:t xml:space="preserve">[expert]</w:t>
              </w:r>
            </w:ins>
            <w:r/>
          </w:p>
        </w:tc>
        <w:tc>
          <w:tcPr>
            <w:tcW w:w="1880" w:type="dxa"/>
            <w:textDirection w:val="lrTb"/>
            <w:noWrap w:val="false"/>
          </w:tcPr>
          <w:p>
            <w:pPr>
              <w:spacing w:lineRule="auto" w:line="259" w:after="160"/>
              <w:rPr>
                <w:ins w:id="1442" w:author="Sebastio, Stefano                           Export License Required - US Collins" w:date="2023-06-06T11:18:00Z"/>
              </w:rPr>
            </w:pPr>
            <w:ins w:id="1443" w:author="Sebastio, Stefano                           Export License Required - US Collins" w:date="2023-06-06T11:18:00Z">
              <w:r>
                <w:t xml:space="preserve">Knowledge:</w:t>
              </w:r>
            </w:ins>
            <w:ins w:id="1444" w:author="Sebastio, Stefano                           Export License Required - US Collins" w:date="2023-06-06T11:18:00Z">
              <w:r/>
            </w:ins>
          </w:p>
          <w:p>
            <w:pPr>
              <w:spacing w:lineRule="auto" w:line="259" w:after="160"/>
            </w:pPr>
            <w:ins w:id="1445" w:author="Sebastio, Stefano                           Export License Required - US Collins" w:date="2023-06-06T11:18:00Z">
              <w:r>
                <w:t xml:space="preserve">[sensitive]</w:t>
              </w:r>
            </w:ins>
            <w:r/>
          </w:p>
        </w:tc>
        <w:tc>
          <w:tcPr>
            <w:tcW w:w="1800" w:type="dxa"/>
            <w:textDirection w:val="lrTb"/>
            <w:noWrap w:val="false"/>
          </w:tcPr>
          <w:p>
            <w:pPr>
              <w:spacing w:lineRule="auto" w:line="259" w:after="160"/>
              <w:rPr>
                <w:ins w:id="1446" w:author="Sebastio, Stefano                           Export License Required - US Collins" w:date="2023-06-06T11:18:00Z"/>
              </w:rPr>
            </w:pPr>
            <w:ins w:id="1447" w:author="Sebastio, Stefano                           Export License Required - US Collins" w:date="2023-06-06T11:18:00Z">
              <w:r>
                <w:t xml:space="preserve">Equipment:</w:t>
              </w:r>
            </w:ins>
            <w:ins w:id="1448" w:author="Sebastio, Stefano                           Export License Required - US Collins" w:date="2023-06-06T11:18:00Z">
              <w:r/>
            </w:ins>
          </w:p>
          <w:p>
            <w:pPr>
              <w:spacing w:lineRule="auto" w:line="259" w:after="160"/>
            </w:pPr>
            <w:ins w:id="1449" w:author="Sebastio, Stefano                           Export License Required - US Collins" w:date="2023-06-06T11:18:00Z">
              <w:r>
                <w:t xml:space="preserve">[specialized]</w:t>
              </w:r>
            </w:ins>
            <w:r/>
          </w:p>
        </w:tc>
        <w:tc>
          <w:tcPr>
            <w:tcW w:w="2480" w:type="dxa"/>
            <w:textDirection w:val="lrTb"/>
            <w:noWrap w:val="false"/>
          </w:tcPr>
          <w:p>
            <w:pPr>
              <w:spacing w:lineRule="auto" w:line="259" w:after="160"/>
              <w:rPr>
                <w:ins w:id="1450" w:author="Sebastio, Stefano                           Export License Required - US Collins" w:date="2023-06-06T11:18:00Z"/>
              </w:rPr>
            </w:pPr>
            <w:ins w:id="1451" w:author="Sebastio, Stefano                           Export License Required - US Collins" w:date="2023-06-06T11:18:00Z">
              <w:r>
                <w:t xml:space="preserve">Estimated Time:</w:t>
              </w:r>
            </w:ins>
            <w:ins w:id="1452" w:author="Sebastio, Stefano                           Export License Required - US Collins" w:date="2023-06-06T11:18:00Z">
              <w:r/>
            </w:ins>
          </w:p>
          <w:p>
            <w:pPr>
              <w:spacing w:lineRule="auto" w:line="259" w:after="160"/>
            </w:pPr>
            <w:ins w:id="1453" w:author="Sebastio, Stefano                           Export License Required - US Collins" w:date="2023-06-06T11:18:00Z">
              <w:r>
                <w:t xml:space="preserve">[mid-high]</w:t>
              </w:r>
            </w:ins>
            <w:r/>
          </w:p>
        </w:tc>
      </w:tr>
      <w:tr>
        <w:trPr>
          <w:trHeight w:val="298"/>
        </w:trPr>
        <w:tc>
          <w:tcPr>
            <w:tcW w:w="0" w:type="auto"/>
            <w:vMerge w:val="continue"/>
            <w:textDirection w:val="lrTb"/>
            <w:noWrap w:val="false"/>
          </w:tcPr>
          <w:p>
            <w:pPr>
              <w:spacing w:lineRule="auto" w:line="259" w:after="160"/>
            </w:pPr>
            <w:r/>
            <w:r/>
          </w:p>
        </w:tc>
        <w:tc>
          <w:tcPr>
            <w:gridSpan w:val="4"/>
            <w:tcW w:w="8100" w:type="dxa"/>
            <w:textDirection w:val="lrTb"/>
            <w:noWrap w:val="false"/>
          </w:tcPr>
          <w:p>
            <w:pPr>
              <w:spacing w:lineRule="auto" w:line="259" w:after="160"/>
              <w:rPr>
                <w:ins w:id="1454" w:author="Sebastio, Stefano                           Export License Required - US Collins" w:date="2023-06-06T11:18:00Z"/>
              </w:rPr>
            </w:pPr>
            <w:ins w:id="1455" w:author="Sebastio, Stefano                           Export License Required - US Collins" w:date="2023-06-06T11:18:00Z">
              <w:r>
                <w:t xml:space="preserve">Impact </w:t>
              </w:r>
            </w:ins>
            <w:ins w:id="1456" w:author="Sebastio, Stefano                           Export License Required - US Collins" w:date="2023-06-06T11:18:00Z">
              <w:r>
                <w:t xml:space="preserve">factors:</w:t>
              </w:r>
            </w:ins>
            <w:ins w:id="1457" w:author="Sebastio, Stefano                           Export License Required - US Collins" w:date="2023-06-06T11:18:00Z">
              <w:r/>
            </w:ins>
          </w:p>
          <w:p>
            <w:pPr>
              <w:pStyle w:val="458"/>
              <w:numPr>
                <w:ilvl w:val="0"/>
                <w:numId w:val="27"/>
              </w:numPr>
              <w:rPr>
                <w:ins w:id="1458" w:author="Sebastio, Stefano                           Export License Required - US Collins" w:date="2023-06-06T11:18:00Z"/>
              </w:rPr>
            </w:pPr>
            <w:ins w:id="1459" w:author="Sebastio, Stefano                           Export License Required - US Collins" w:date="2023-06-06T11:18:00Z">
              <w:r>
                <w:t xml:space="preserve">Business/Financial: 4</w:t>
              </w:r>
            </w:ins>
            <w:ins w:id="1460" w:author="Sebastio, Stefano                           Export License Required - US Collins" w:date="2023-06-06T11:18:00Z">
              <w:r/>
            </w:ins>
          </w:p>
          <w:p>
            <w:pPr>
              <w:pStyle w:val="458"/>
              <w:numPr>
                <w:ilvl w:val="0"/>
                <w:numId w:val="27"/>
              </w:numPr>
              <w:rPr>
                <w:ins w:id="1461" w:author="Sebastio, Stefano                           Export License Required - US Collins" w:date="2023-06-06T11:18:00Z"/>
              </w:rPr>
            </w:pPr>
            <w:ins w:id="1462" w:author="Sebastio, Stefano                           Export License Required - US Collins" w:date="2023-06-06T11:18:00Z">
              <w:r>
                <w:t xml:space="preserve">Privacy and Regulations: 1</w:t>
              </w:r>
            </w:ins>
            <w:ins w:id="1463" w:author="Sebastio, Stefano                           Export License Required - US Collins" w:date="2023-06-06T11:18:00Z">
              <w:r/>
            </w:ins>
          </w:p>
          <w:p>
            <w:pPr>
              <w:pStyle w:val="458"/>
              <w:numPr>
                <w:ilvl w:val="0"/>
                <w:numId w:val="27"/>
              </w:numPr>
              <w:rPr>
                <w:ins w:id="1464" w:author="Sebastio, Stefano                           Export License Required - US Collins" w:date="2023-06-06T11:18:00Z"/>
              </w:rPr>
            </w:pPr>
            <w:ins w:id="1465" w:author="Sebastio, Stefano                           Export License Required - US Collins" w:date="2023-06-06T11:18:00Z">
              <w:r>
                <w:t xml:space="preserve">Operations: 4</w:t>
              </w:r>
            </w:ins>
            <w:ins w:id="1466" w:author="Sebastio, Stefano                           Export License Required - US Collins" w:date="2023-06-06T11:18:00Z">
              <w:r/>
            </w:ins>
          </w:p>
          <w:p>
            <w:pPr>
              <w:pStyle w:val="458"/>
              <w:numPr>
                <w:ilvl w:val="0"/>
                <w:numId w:val="27"/>
              </w:numPr>
              <w:rPr>
                <w:ins w:id="1467" w:author="Sebastio, Stefano                           Export License Required - US Collins" w:date="2023-06-06T11:18:00Z"/>
              </w:rPr>
            </w:pPr>
            <w:ins w:id="1468" w:author="Sebastio, Stefano                           Export License Required - US Collins" w:date="2023-06-06T11:18:00Z">
              <w:r>
                <w:t xml:space="preserve">Safety: 2</w:t>
              </w:r>
            </w:ins>
            <w:ins w:id="1469"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ins w:id="1470" w:author="Sebastio, Stefano                           Export License Required - US Collins" w:date="2023-06-06T11:18:00Z">
              <w:r>
                <w:t xml:space="preserve">Mitigation:</w:t>
              </w:r>
            </w:ins>
            <w:r/>
          </w:p>
        </w:tc>
        <w:tc>
          <w:tcPr>
            <w:gridSpan w:val="4"/>
            <w:tcW w:w="8100" w:type="dxa"/>
            <w:textDirection w:val="lrTb"/>
            <w:noWrap w:val="false"/>
          </w:tcPr>
          <w:p>
            <w:pPr>
              <w:spacing w:lineRule="auto" w:line="259" w:after="160"/>
              <w:rPr>
                <w:ins w:id="1471" w:author="Sebastio, Stefano                           Export License Required - US Collins" w:date="2023-06-06T11:18:00Z"/>
              </w:rPr>
            </w:pPr>
            <w:ins w:id="1472" w:author="Sebastio, Stefano                           Export License Required - US Collins" w:date="2023-06-06T11:18:00Z">
              <w:r>
                <w:t xml:space="preserve">Identified Mitigations:</w:t>
              </w:r>
            </w:ins>
            <w:ins w:id="1473" w:author="Sebastio, Stefano                           Export License Required - US Collins" w:date="2023-06-06T11:18:00Z">
              <w:r/>
            </w:ins>
          </w:p>
          <w:p>
            <w:pPr>
              <w:spacing w:lineRule="auto" w:line="259" w:after="160"/>
              <w:rPr>
                <w:highlight w:val="yellow"/>
              </w:rPr>
            </w:pPr>
            <w:ins w:id="1474" w:author="Sebastio, Stefano                           Export License Required - US Collins" w:date="2023-06-06T11:18:00Z">
              <w:r>
                <w:t xml:space="preserve">Mitigation requires strong authentication, a robust certificates distribution protocol and related infrastructure, protection of </w:t>
              </w:r>
            </w:ins>
            <w:ins w:id="1475" w:author="Sebastio, Stefano                           Export License Required - US Collins" w:date="2023-06-06T11:18:00Z">
              <w:r>
                <w:t xml:space="preserve">certificates at rest and in use by using trusted environments, protection of authentication and enrollment services integrity. The indicated measures should be applied in every node of the CCS (central controller, function collector, IoT node) but may be i</w:t>
              </w:r>
            </w:ins>
            <w:ins w:id="1476" w:author="Sebastio, Stefano                           Export License Required - US Collins" w:date="2023-06-06T11:18:00Z">
              <w:r>
                <w:t xml:space="preserve">mplemented with different cybersecurity assurance level, considering the available resources at every node.</w:t>
              </w:r>
            </w:ins>
            <w:r/>
          </w:p>
        </w:tc>
      </w:tr>
    </w:tbl>
    <w:p>
      <w:pPr>
        <w:rPr>
          <w:ins w:id="1477" w:author="Sebastio, Stefano                           Export License Required - US Collins" w:date="2023-06-06T11:18:00Z"/>
        </w:rPr>
      </w:pPr>
      <w:r/>
      <w:ins w:id="1478" w:author="Sebastio, Stefano                           Export License Required - US Collins" w:date="2023-06-06T11:18:00Z">
        <w:r/>
      </w:ins>
    </w:p>
    <w:tbl>
      <w:tblPr>
        <w:tblStyle w:val="508"/>
        <w:tblW w:w="10000" w:type="dxa"/>
        <w:tblLook w:val="04A0" w:firstRow="1" w:lastRow="0" w:firstColumn="1" w:lastColumn="0" w:noHBand="0" w:noVBand="1"/>
      </w:tblPr>
      <w:tblGrid>
        <w:gridCol w:w="1900"/>
        <w:gridCol w:w="1940"/>
        <w:gridCol w:w="1880"/>
        <w:gridCol w:w="1800"/>
        <w:gridCol w:w="2480"/>
      </w:tblGrid>
      <w:tr>
        <w:trPr>
          <w:trHeight w:val="377"/>
        </w:trPr>
        <w:tc>
          <w:tcPr>
            <w:gridSpan w:val="5"/>
            <w:tcW w:w="10000" w:type="dxa"/>
            <w:textDirection w:val="lrTb"/>
            <w:noWrap w:val="false"/>
          </w:tcPr>
          <w:p>
            <w:pPr>
              <w:spacing w:lineRule="auto" w:line="259" w:after="160"/>
            </w:pPr>
            <w:ins w:id="1479" w:author="Sebastio, Stefano                           Export License Required - US Collins" w:date="2023-06-06T11:18:00Z">
              <w:r>
                <w:t xml:space="preserve">TS.03 (Sensitive data leaked due to malicious/inadvertent misconfiguration)</w:t>
              </w:r>
            </w:ins>
            <w:r/>
          </w:p>
        </w:tc>
      </w:tr>
      <w:tr>
        <w:trPr>
          <w:trHeight w:val="362"/>
        </w:trPr>
        <w:tc>
          <w:tcPr>
            <w:tcW w:w="1900" w:type="dxa"/>
            <w:textDirection w:val="lrTb"/>
            <w:noWrap w:val="false"/>
          </w:tcPr>
          <w:p>
            <w:pPr>
              <w:spacing w:lineRule="auto" w:line="259" w:after="160"/>
            </w:pPr>
            <w:ins w:id="1480" w:author="Sebastio, Stefano                           Export License Required - US Collins" w:date="2023-06-06T11:18:00Z">
              <w:r>
                <w:t xml:space="preserve">Description:</w:t>
              </w:r>
            </w:ins>
            <w:r/>
          </w:p>
        </w:tc>
        <w:tc>
          <w:tcPr>
            <w:gridSpan w:val="4"/>
            <w:tcW w:w="8100" w:type="dxa"/>
            <w:textDirection w:val="lrTb"/>
            <w:noWrap w:val="false"/>
          </w:tcPr>
          <w:p>
            <w:pPr>
              <w:rPr>
                <w:ins w:id="1481" w:author="Sebastio, Stefano                           Export License Required - US Collins" w:date="2023-06-06T11:18:00Z"/>
              </w:rPr>
            </w:pPr>
            <w:ins w:id="1482" w:author="Sebastio, Stefano                           Export License Required - US Collins" w:date="2023-06-06T11:18:00Z">
              <w:r>
                <w:t xml:space="preserve">During the decommissioning phase a malicious actor </w:t>
              </w:r>
            </w:ins>
            <w:ins w:id="1483" w:author="Sebastio, Stefano                           Export License Required - US Collins" w:date="2023-06-06T11:18:00Z">
              <w:r>
                <w:t xml:space="preserve">(or a wrong procedure setup) can interfere with the status assessment of the decommissioned node or the wipe-out procedure, by leveraging network or protocol vulnerabilities. As an outcome, sensitive data can be leaked.</w:t>
              </w:r>
            </w:ins>
            <w:ins w:id="1484" w:author="Sebastio, Stefano                           Export License Required - US Collins" w:date="2023-06-06T11:18:00Z">
              <w:r/>
            </w:ins>
          </w:p>
          <w:p>
            <w:pPr>
              <w:pStyle w:val="458"/>
              <w:numPr>
                <w:ilvl w:val="0"/>
                <w:numId w:val="182"/>
              </w:numPr>
              <w:spacing w:lineRule="auto" w:line="259" w:after="160"/>
              <w:rPr>
                <w:ins w:id="1485" w:author="Sebastio, Stefano                           Export License Required - US Collins" w:date="2023-06-06T11:18:00Z"/>
              </w:rPr>
            </w:pPr>
            <w:ins w:id="1486" w:author="Sebastio, Stefano                           Export License Required - US Collins" w:date="2023-06-06T11:18:00Z">
              <w:r>
                <w:t xml:space="preserve">The Airplane Maintainer activates th</w:t>
              </w:r>
            </w:ins>
            <w:ins w:id="1487" w:author="Sebastio, Stefano                           Export License Required - US Collins" w:date="2023-06-06T11:18:00Z">
              <w:r>
                <w:t xml:space="preserve">e decommissioning procedure but, by leveraging network or protocol vulnerabilities, messages are interjected and compromised.</w:t>
              </w:r>
            </w:ins>
            <w:ins w:id="1488" w:author="Sebastio, Stefano                           Export License Required - US Collins" w:date="2023-06-06T11:18:00Z">
              <w:r/>
            </w:ins>
          </w:p>
          <w:p>
            <w:pPr>
              <w:pStyle w:val="458"/>
              <w:numPr>
                <w:ilvl w:val="0"/>
                <w:numId w:val="182"/>
              </w:numPr>
              <w:spacing w:lineRule="auto" w:line="259" w:after="160"/>
              <w:rPr>
                <w:ins w:id="1489" w:author="Sebastio, Stefano                           Export License Required - US Collins" w:date="2023-06-06T11:18:00Z"/>
              </w:rPr>
            </w:pPr>
            <w:ins w:id="1490" w:author="Sebastio, Stefano                           Export License Required - US Collins" w:date="2023-06-06T11:18:00Z">
              <w:r>
                <w:t xml:space="preserve">Transmitted configurations that are not allowed by the Product Owner, bypass the maintenance APIs and the related security control</w:t>
              </w:r>
            </w:ins>
            <w:ins w:id="1491" w:author="Sebastio, Stefano                           Export License Required - US Collins" w:date="2023-06-06T11:18:00Z">
              <w:r>
                <w:t xml:space="preserve">s on the decommissioning.</w:t>
              </w:r>
            </w:ins>
            <w:ins w:id="1492" w:author="Sebastio, Stefano                           Export License Required - US Collins" w:date="2023-06-06T11:18:00Z">
              <w:r/>
            </w:ins>
          </w:p>
          <w:p>
            <w:pPr>
              <w:pStyle w:val="458"/>
              <w:numPr>
                <w:ilvl w:val="0"/>
                <w:numId w:val="182"/>
              </w:numPr>
              <w:spacing w:lineRule="auto" w:line="259" w:after="160"/>
              <w:rPr>
                <w:ins w:id="1493" w:author="Sebastio, Stefano                           Export License Required - US Collins" w:date="2023-06-06T11:18:00Z"/>
              </w:rPr>
            </w:pPr>
            <w:ins w:id="1494" w:author="Sebastio, Stefano                           Export License Required - US Collins" w:date="2023-06-06T11:18:00Z">
              <w:r>
                <w:t xml:space="preserve">Sensitive data retrieved from device status before decommisisoning is leaked or data is left on the device, bypassing the wipe-out procedure.</w:t>
              </w:r>
            </w:ins>
            <w:ins w:id="1495" w:author="Sebastio, Stefano                           Export License Required - US Collins" w:date="2023-06-06T11:18:00Z">
              <w:r/>
            </w:ins>
          </w:p>
          <w:p>
            <w:pPr>
              <w:pStyle w:val="458"/>
              <w:numPr>
                <w:ilvl w:val="0"/>
                <w:numId w:val="182"/>
              </w:numPr>
              <w:spacing w:lineRule="auto" w:line="259" w:after="160"/>
              <w:rPr>
                <w:ins w:id="1496" w:author="Sebastio, Stefano                           Export License Required - US Collins" w:date="2023-06-06T11:18:00Z"/>
              </w:rPr>
            </w:pPr>
            <w:ins w:id="1497" w:author="Sebastio, Stefano                           Export License Required - US Collins" w:date="2023-06-06T11:18:00Z">
              <w:r>
                <w:t xml:space="preserve">Improperly decommissioned node leaks sensitive data.</w:t>
              </w:r>
            </w:ins>
            <w:ins w:id="1498"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pPr>
              <w:spacing w:lineRule="auto" w:line="259" w:after="160"/>
            </w:pPr>
            <w:ins w:id="1499" w:author="Sebastio, Stefano                           Export License Required - US Collins" w:date="2023-06-06T11:18:00Z">
              <w:r>
                <w:t xml:space="preserve">Assets / Threats ID:</w:t>
              </w:r>
            </w:ins>
            <w:r/>
          </w:p>
        </w:tc>
        <w:tc>
          <w:tcPr>
            <w:gridSpan w:val="4"/>
            <w:tcW w:w="8100" w:type="dxa"/>
            <w:textDirection w:val="lrTb"/>
            <w:noWrap w:val="false"/>
          </w:tcPr>
          <w:p>
            <w:pPr>
              <w:spacing w:lineRule="auto" w:line="259" w:after="160"/>
              <w:rPr>
                <w:ins w:id="1500" w:author="Sebastio, Stefano                           Export License Required - US Collins" w:date="2023-06-06T11:18:00Z"/>
              </w:rPr>
            </w:pPr>
            <w:ins w:id="1501" w:author="Sebastio, Stefano                           Export License Required - US Collins" w:date="2023-06-06T11:18:00Z">
              <w:r>
                <w:t xml:space="preserve">DA.02 (Sensi</w:t>
              </w:r>
            </w:ins>
            <w:ins w:id="1502" w:author="Sebastio, Stefano                           Export License Required - US Collins" w:date="2023-06-06T11:18:00Z">
              <w:r>
                <w:t xml:space="preserve">tive data) </w:t>
              </w:r>
            </w:ins>
            <w:ins w:id="1503" w:author="Sebastio, Stefano                           Export License Required - US Collins" w:date="2023-06-06T11:18:00Z">
              <w:r>
                <w:noBreakHyphen/>
                <w:t xml:space="preserve"> confidentiality</w:t>
              </w:r>
            </w:ins>
            <w:ins w:id="1504" w:author="Sebastio, Stefano                           Export License Required - US Collins" w:date="2023-06-06T11:18:00Z">
              <w:r/>
            </w:ins>
          </w:p>
          <w:p>
            <w:pPr>
              <w:spacing w:lineRule="auto" w:line="259" w:after="160"/>
              <w:rPr>
                <w:ins w:id="1505" w:author="Sebastio, Stefano                           Export License Required - US Collins" w:date="2023-06-06T11:18:00Z"/>
              </w:rPr>
            </w:pPr>
            <w:ins w:id="1506" w:author="Sebastio, Stefano                           Export License Required - US Collins" w:date="2023-06-06T11:18:00Z">
              <w:r>
                <w:t xml:space="preserve">T.03 (Loss of passenger data)</w:t>
              </w:r>
            </w:ins>
            <w:ins w:id="1507" w:author="Sebastio, Stefano                           Export License Required - US Collins" w:date="2023-06-06T11:18:00Z">
              <w:r/>
            </w:ins>
          </w:p>
          <w:p>
            <w:pPr>
              <w:spacing w:lineRule="auto" w:line="259" w:after="160"/>
            </w:pPr>
            <w:ins w:id="1508" w:author="Sebastio, Stefano                           Export License Required - US Collins" w:date="2023-06-06T11:18:00Z">
              <w:r>
                <w:t xml:space="preserve">T.04 (Loss of company sensitive data)</w:t>
              </w:r>
            </w:ins>
            <w:r/>
          </w:p>
        </w:tc>
      </w:tr>
      <w:tr>
        <w:trPr>
          <w:trHeight w:val="310"/>
        </w:trPr>
        <w:tc>
          <w:tcPr>
            <w:tcW w:w="1900" w:type="dxa"/>
            <w:textDirection w:val="lrTb"/>
            <w:noWrap w:val="false"/>
          </w:tcPr>
          <w:p>
            <w:pPr>
              <w:spacing w:lineRule="auto" w:line="259" w:after="160"/>
            </w:pPr>
            <w:ins w:id="1509" w:author="Sebastio, Stefano                           Export License Required - US Collins" w:date="2023-06-06T11:18:00Z">
              <w:r>
                <w:t xml:space="preserve">Sources:</w:t>
              </w:r>
            </w:ins>
            <w:r/>
          </w:p>
        </w:tc>
        <w:tc>
          <w:tcPr>
            <w:gridSpan w:val="4"/>
            <w:tcW w:w="8100" w:type="dxa"/>
            <w:textDirection w:val="lrTb"/>
            <w:noWrap w:val="false"/>
          </w:tcPr>
          <w:p>
            <w:pPr>
              <w:spacing w:lineRule="auto" w:line="259" w:after="160"/>
              <w:rPr>
                <w:ins w:id="1510" w:author="Sebastio, Stefano                           Export License Required - US Collins" w:date="2023-06-06T11:18:00Z"/>
              </w:rPr>
            </w:pPr>
            <w:ins w:id="1511" w:author="Sebastio, Stefano                           Export License Required - US Collins" w:date="2023-06-06T11:18:00Z">
              <w:r>
                <w:t xml:space="preserve">TA.01 (public network)</w:t>
              </w:r>
            </w:ins>
            <w:ins w:id="1512" w:author="Sebastio, Stefano                           Export License Required - US Collins" w:date="2023-06-06T11:18:00Z">
              <w:r/>
            </w:ins>
          </w:p>
          <w:p>
            <w:pPr>
              <w:spacing w:lineRule="auto" w:line="259" w:after="160"/>
            </w:pPr>
            <w:ins w:id="1513" w:author="Sebastio, Stefano                           Export License Required - US Collins" w:date="2023-06-06T11:18:00Z">
              <w:r>
                <w:t xml:space="preserve">TA.02 (aircraft network through maintainer or dataload equipment)</w:t>
              </w:r>
            </w:ins>
            <w:r/>
          </w:p>
        </w:tc>
      </w:tr>
      <w:tr>
        <w:trPr>
          <w:trHeight w:val="350"/>
        </w:trPr>
        <w:tc>
          <w:tcPr>
            <w:tcW w:w="1900" w:type="dxa"/>
            <w:vMerge w:val="restart"/>
            <w:textDirection w:val="lrTb"/>
            <w:noWrap w:val="false"/>
          </w:tcPr>
          <w:p>
            <w:pPr>
              <w:spacing w:lineRule="auto" w:line="259" w:after="160"/>
              <w:rPr>
                <w:ins w:id="1514" w:author="Sebastio, Stefano                           Export License Required - US Collins" w:date="2023-06-06T11:18:00Z"/>
              </w:rPr>
            </w:pPr>
            <w:ins w:id="1515" w:author="Sebastio, Stefano                           Export License Required - US Collins" w:date="2023-06-06T11:18:00Z">
              <w:r>
                <w:t xml:space="preserve">Scoring:</w:t>
              </w:r>
            </w:ins>
            <w:ins w:id="1516" w:author="Sebastio, Stefano                           Export License Required - US Collins" w:date="2023-06-06T11:18:00Z">
              <w:r/>
            </w:ins>
          </w:p>
          <w:p>
            <w:pPr>
              <w:spacing w:lineRule="auto" w:line="259" w:after="160"/>
              <w:rPr>
                <w:ins w:id="1517" w:author="Sebastio, Stefano                           Export License Required - US Collins" w:date="2023-06-06T11:18:00Z"/>
              </w:rPr>
            </w:pPr>
            <w:ins w:id="1518" w:author="Sebastio, Stefano                           Export License Required - US Collins" w:date="2023-06-06T11:18:00Z">
              <w:r>
                <w:t xml:space="preserve">(Tech. difficulty)</w:t>
              </w:r>
            </w:ins>
            <w:ins w:id="1519" w:author="Sebastio, Stefano                           Export License Required - US Collins" w:date="2023-06-06T11:18:00Z">
              <w:r/>
            </w:ins>
          </w:p>
          <w:p>
            <w:pPr>
              <w:spacing w:lineRule="auto" w:line="259" w:after="160"/>
            </w:pPr>
            <w:ins w:id="1520" w:author="Sebastio, Stefano                           Export License Required - US Collins" w:date="2023-06-06T11:18:00Z">
              <w:r>
                <w:t xml:space="preserve">(Impact)</w:t>
              </w:r>
            </w:ins>
            <w:r/>
          </w:p>
        </w:tc>
        <w:tc>
          <w:tcPr>
            <w:tcW w:w="1940" w:type="dxa"/>
            <w:textDirection w:val="lrTb"/>
            <w:noWrap w:val="false"/>
          </w:tcPr>
          <w:p>
            <w:pPr>
              <w:spacing w:lineRule="auto" w:line="259" w:after="160"/>
              <w:rPr>
                <w:ins w:id="1521" w:author="Sebastio, Stefano                           Export License Required - US Collins" w:date="2023-06-06T11:18:00Z"/>
              </w:rPr>
            </w:pPr>
            <w:ins w:id="1522" w:author="Sebastio, Stefano                           Export License Required - US Collins" w:date="2023-06-06T11:18:00Z">
              <w:r>
                <w:t xml:space="preserve">Expertise:</w:t>
              </w:r>
            </w:ins>
            <w:ins w:id="1523" w:author="Sebastio, Stefano                           Export License Required - US Collins" w:date="2023-06-06T11:18:00Z">
              <w:r/>
            </w:ins>
          </w:p>
          <w:p>
            <w:pPr>
              <w:spacing w:lineRule="auto" w:line="259" w:after="160"/>
            </w:pPr>
            <w:ins w:id="1524" w:author="Sebastio, Stefano                           Export License Required - US Collins" w:date="2023-06-06T11:18:00Z">
              <w:r>
                <w:t xml:space="preserve">[proficient]</w:t>
              </w:r>
            </w:ins>
            <w:r/>
          </w:p>
        </w:tc>
        <w:tc>
          <w:tcPr>
            <w:tcW w:w="1880" w:type="dxa"/>
            <w:textDirection w:val="lrTb"/>
            <w:noWrap w:val="false"/>
          </w:tcPr>
          <w:p>
            <w:pPr>
              <w:spacing w:lineRule="auto" w:line="259" w:after="160"/>
              <w:rPr>
                <w:ins w:id="1525" w:author="Sebastio, Stefano                           Export License Required - US Collins" w:date="2023-06-06T11:18:00Z"/>
              </w:rPr>
            </w:pPr>
            <w:ins w:id="1526" w:author="Sebastio, Stefano                           Export License Required - US Collins" w:date="2023-06-06T11:18:00Z">
              <w:r>
                <w:t xml:space="preserve">Knowledge:</w:t>
              </w:r>
            </w:ins>
            <w:ins w:id="1527" w:author="Sebastio, Stefano                           Export License Required - US Collins" w:date="2023-06-06T11:18:00Z">
              <w:r/>
            </w:ins>
          </w:p>
          <w:p>
            <w:pPr>
              <w:spacing w:lineRule="auto" w:line="259" w:after="160"/>
            </w:pPr>
            <w:ins w:id="1528" w:author="Sebastio, Stefano                           Export License Required - US Collins" w:date="2023-06-06T11:18:00Z">
              <w:r>
                <w:t xml:space="preserve">[sensitive]</w:t>
              </w:r>
            </w:ins>
            <w:r/>
          </w:p>
        </w:tc>
        <w:tc>
          <w:tcPr>
            <w:tcW w:w="1800" w:type="dxa"/>
            <w:textDirection w:val="lrTb"/>
            <w:noWrap w:val="false"/>
          </w:tcPr>
          <w:p>
            <w:pPr>
              <w:spacing w:lineRule="auto" w:line="259" w:after="160"/>
              <w:rPr>
                <w:ins w:id="1529" w:author="Sebastio, Stefano                           Export License Required - US Collins" w:date="2023-06-06T11:18:00Z"/>
              </w:rPr>
            </w:pPr>
            <w:ins w:id="1530" w:author="Sebastio, Stefano                           Export License Required - US Collins" w:date="2023-06-06T11:18:00Z">
              <w:r>
                <w:t xml:space="preserve">Equipment:</w:t>
              </w:r>
            </w:ins>
            <w:ins w:id="1531" w:author="Sebastio, Stefano                           Export License Required - US Collins" w:date="2023-06-06T11:18:00Z">
              <w:r/>
            </w:ins>
          </w:p>
          <w:p>
            <w:pPr>
              <w:spacing w:lineRule="auto" w:line="259" w:after="160"/>
            </w:pPr>
            <w:ins w:id="1532" w:author="Sebastio, Stefano                           Export License Required - US Collins" w:date="2023-06-06T11:18:00Z">
              <w:r>
                <w:t xml:space="preserve">[standard]</w:t>
              </w:r>
            </w:ins>
            <w:r/>
          </w:p>
        </w:tc>
        <w:tc>
          <w:tcPr>
            <w:tcW w:w="2480" w:type="dxa"/>
            <w:textDirection w:val="lrTb"/>
            <w:noWrap w:val="false"/>
          </w:tcPr>
          <w:p>
            <w:pPr>
              <w:spacing w:lineRule="auto" w:line="259" w:after="160"/>
              <w:rPr>
                <w:ins w:id="1533" w:author="Sebastio, Stefano                           Export License Required - US Collins" w:date="2023-06-06T11:18:00Z"/>
              </w:rPr>
            </w:pPr>
            <w:ins w:id="1534" w:author="Sebastio, Stefano                           Export License Required - US Collins" w:date="2023-06-06T11:18:00Z">
              <w:r>
                <w:t xml:space="preserve">Estimated Time:</w:t>
              </w:r>
            </w:ins>
            <w:ins w:id="1535" w:author="Sebastio, Stefano                           Export License Required - US Collins" w:date="2023-06-06T11:18:00Z">
              <w:r/>
            </w:ins>
          </w:p>
          <w:p>
            <w:pPr>
              <w:spacing w:lineRule="auto" w:line="259" w:after="160"/>
            </w:pPr>
            <w:ins w:id="1536" w:author="Sebastio, Stefano                           Export License Required - US Collins" w:date="2023-06-06T11:18:00Z">
              <w:r>
                <w:t xml:space="preserve">[mid-high]</w:t>
              </w:r>
            </w:ins>
            <w:r/>
          </w:p>
        </w:tc>
      </w:tr>
      <w:tr>
        <w:trPr>
          <w:trHeight w:val="298"/>
        </w:trPr>
        <w:tc>
          <w:tcPr>
            <w:tcW w:w="0" w:type="auto"/>
            <w:vMerge w:val="continue"/>
            <w:textDirection w:val="lrTb"/>
            <w:noWrap w:val="false"/>
          </w:tcPr>
          <w:p>
            <w:pPr>
              <w:spacing w:lineRule="auto" w:line="259" w:after="160"/>
            </w:pPr>
            <w:r/>
            <w:r/>
          </w:p>
        </w:tc>
        <w:tc>
          <w:tcPr>
            <w:gridSpan w:val="4"/>
            <w:tcW w:w="8100" w:type="dxa"/>
            <w:textDirection w:val="lrTb"/>
            <w:noWrap w:val="false"/>
          </w:tcPr>
          <w:p>
            <w:pPr>
              <w:spacing w:lineRule="auto" w:line="259" w:after="160"/>
              <w:rPr>
                <w:ins w:id="1537" w:author="Sebastio, Stefano                           Export License Required - US Collins" w:date="2023-06-06T11:18:00Z"/>
              </w:rPr>
            </w:pPr>
            <w:ins w:id="1538" w:author="Sebastio, Stefano                           Export License Required - US Collins" w:date="2023-06-06T11:18:00Z">
              <w:r>
                <w:t xml:space="preserve">Impact factors:</w:t>
              </w:r>
            </w:ins>
            <w:ins w:id="1539" w:author="Sebastio, Stefano                           Export License Required - US Collins" w:date="2023-06-06T11:18:00Z">
              <w:r/>
            </w:ins>
          </w:p>
          <w:p>
            <w:pPr>
              <w:pStyle w:val="458"/>
              <w:numPr>
                <w:ilvl w:val="0"/>
                <w:numId w:val="27"/>
              </w:numPr>
              <w:rPr>
                <w:ins w:id="1540" w:author="Sebastio, Stefano                           Export License Required - US Collins" w:date="2023-06-06T11:18:00Z"/>
              </w:rPr>
            </w:pPr>
            <w:ins w:id="1541" w:author="Sebastio, Stefano                           Export License Required - US Collins" w:date="2023-06-06T11:18:00Z">
              <w:r>
                <w:t xml:space="preserve">Business/Financial: 3</w:t>
              </w:r>
            </w:ins>
            <w:ins w:id="1542" w:author="Sebastio, Stefano                           Export License Required - US Collins" w:date="2023-06-06T11:18:00Z">
              <w:r/>
            </w:ins>
          </w:p>
          <w:p>
            <w:pPr>
              <w:pStyle w:val="458"/>
              <w:numPr>
                <w:ilvl w:val="0"/>
                <w:numId w:val="27"/>
              </w:numPr>
              <w:rPr>
                <w:ins w:id="1543" w:author="Sebastio, Stefano                           Export License Required - US Collins" w:date="2023-06-06T11:18:00Z"/>
              </w:rPr>
            </w:pPr>
            <w:ins w:id="1544" w:author="Sebastio, Stefano                           Export License Required - US Collins" w:date="2023-06-06T11:18:00Z">
              <w:r>
                <w:t xml:space="preserve">Privacy and Regulations: 4</w:t>
              </w:r>
            </w:ins>
            <w:ins w:id="1545" w:author="Sebastio, Stefano                           Export License Required - US Collins" w:date="2023-06-06T11:18:00Z">
              <w:r/>
            </w:ins>
          </w:p>
          <w:p>
            <w:pPr>
              <w:pStyle w:val="458"/>
              <w:numPr>
                <w:ilvl w:val="0"/>
                <w:numId w:val="27"/>
              </w:numPr>
              <w:rPr>
                <w:ins w:id="1546" w:author="Sebastio, Stefano                           Export License Required - US Collins" w:date="2023-06-06T11:18:00Z"/>
              </w:rPr>
            </w:pPr>
            <w:ins w:id="1547" w:author="Sebastio, Stefano                           Export License Required - US Collins" w:date="2023-06-06T11:18:00Z">
              <w:r>
                <w:t xml:space="preserve">Operations: 2</w:t>
              </w:r>
            </w:ins>
            <w:ins w:id="1548" w:author="Sebastio, Stefano                           Export License Required - US Collins" w:date="2023-06-06T11:18:00Z">
              <w:r/>
            </w:ins>
          </w:p>
          <w:p>
            <w:pPr>
              <w:pStyle w:val="458"/>
              <w:numPr>
                <w:ilvl w:val="0"/>
                <w:numId w:val="27"/>
              </w:numPr>
              <w:rPr>
                <w:ins w:id="1549" w:author="Sebastio, Stefano                           Export License Required - US Collins" w:date="2023-06-06T11:18:00Z"/>
              </w:rPr>
            </w:pPr>
            <w:ins w:id="1550" w:author="Sebastio, Stefano                           Export License Required - US Collins" w:date="2023-06-06T11:18:00Z">
              <w:r>
                <w:t xml:space="preserve">Safety: 1</w:t>
              </w:r>
            </w:ins>
            <w:ins w:id="1551" w:author="Sebastio, Stefano                           Export License Required - US Collins" w:date="2023-06-06T11:18:00Z">
              <w:r/>
            </w:ins>
          </w:p>
          <w:p>
            <w:pPr>
              <w:ind w:left="360"/>
              <w:rPr>
                <w:highlight w:val="yellow"/>
                <w:ins w:id="1552" w:author="Sebastio, Stefano                           Export License Required - US Collins" w:date="2023-06-06T11:18:00Z"/>
              </w:rPr>
            </w:pPr>
            <w:r>
              <w:rPr>
                <w:highlight w:val="yellow"/>
              </w:rPr>
            </w:r>
            <w:ins w:id="1553"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ins w:id="1554" w:author="Sebastio, Stefano                           Export License Required - US Collins" w:date="2023-06-06T11:18:00Z">
              <w:r>
                <w:t xml:space="preserve">Mitigation:</w:t>
              </w:r>
            </w:ins>
            <w:r/>
          </w:p>
        </w:tc>
        <w:tc>
          <w:tcPr>
            <w:gridSpan w:val="4"/>
            <w:tcW w:w="8100" w:type="dxa"/>
            <w:textDirection w:val="lrTb"/>
            <w:noWrap w:val="false"/>
          </w:tcPr>
          <w:p>
            <w:pPr>
              <w:spacing w:lineRule="auto" w:line="259" w:after="160"/>
              <w:rPr>
                <w:ins w:id="1555" w:author="Sebastio, Stefano                           Export License Required - US Collins" w:date="2023-06-06T11:18:00Z"/>
              </w:rPr>
            </w:pPr>
            <w:ins w:id="1556" w:author="Sebastio, Stefano                           Export License Required - US Collins" w:date="2023-06-06T11:18:00Z">
              <w:r>
                <w:t xml:space="preserve">Identified Mitigations:</w:t>
              </w:r>
            </w:ins>
            <w:ins w:id="1557" w:author="Sebastio, Stefano                           Export License Required - US Collins" w:date="2023-06-06T11:18:00Z">
              <w:r/>
            </w:ins>
          </w:p>
          <w:p>
            <w:pPr>
              <w:spacing w:lineRule="auto" w:line="259" w:after="160"/>
              <w:rPr>
                <w:highlight w:val="yellow"/>
              </w:rPr>
            </w:pPr>
            <w:ins w:id="1558" w:author="Sebastio, Stefano                           Export License Required - US Collins" w:date="2023-06-06T11:18:00Z">
              <w:r>
                <w:t xml:space="preserve">Mitigation requires to isolate the </w:t>
              </w:r>
            </w:ins>
            <w:ins w:id="1559" w:author="Sebastio, Stefano                           Export License Required - US Collins" w:date="2023-06-06T11:18:00Z">
              <w:r>
                <w:t xml:space="preserve">frontend APIs from the backend data collection sevices guaranteeing non-bypassable security profiles and corresponding access control policies; authorization logic shall be protected and enforced in any case treating data and services according to establis</w:t>
              </w:r>
            </w:ins>
            <w:ins w:id="1560" w:author="Sebastio, Stefano                           Export License Required - US Collins" w:date="2023-06-06T11:18:00Z">
              <w:r>
                <w:t xml:space="preserve">hed security domains, in a way that even a vulnerability in frontend services/APIs would not permit unauthorized disclosures. The indicated measures apply to the central controller and IoT nodes.</w:t>
              </w:r>
            </w:ins>
            <w:r/>
          </w:p>
        </w:tc>
      </w:tr>
    </w:tbl>
    <w:p>
      <w:pPr>
        <w:rPr>
          <w:ins w:id="1561" w:author="Sebastio, Stefano                           Export License Required - US Collins" w:date="2023-06-06T11:18:00Z"/>
        </w:rPr>
      </w:pPr>
      <w:r/>
      <w:ins w:id="1562" w:author="Sebastio, Stefano                           Export License Required - US Collins" w:date="2023-06-06T11:18:00Z">
        <w:r/>
      </w:ins>
    </w:p>
    <w:tbl>
      <w:tblPr>
        <w:tblStyle w:val="508"/>
        <w:tblW w:w="10000" w:type="dxa"/>
        <w:tblLook w:val="04A0" w:firstRow="1" w:lastRow="0" w:firstColumn="1" w:lastColumn="0" w:noHBand="0" w:noVBand="1"/>
      </w:tblPr>
      <w:tblGrid>
        <w:gridCol w:w="1900"/>
        <w:gridCol w:w="1940"/>
        <w:gridCol w:w="1880"/>
        <w:gridCol w:w="1800"/>
        <w:gridCol w:w="2480"/>
      </w:tblGrid>
      <w:tr>
        <w:trPr>
          <w:trHeight w:val="377"/>
        </w:trPr>
        <w:tc>
          <w:tcPr>
            <w:gridSpan w:val="5"/>
            <w:tcW w:w="10000" w:type="dxa"/>
            <w:textDirection w:val="lrTb"/>
            <w:noWrap w:val="false"/>
          </w:tcPr>
          <w:p>
            <w:pPr>
              <w:spacing w:lineRule="auto" w:line="259" w:after="160"/>
            </w:pPr>
            <w:ins w:id="1563" w:author="Sebastio, Stefano                           Export License Required - US Collins" w:date="2023-06-06T11:18:00Z">
              <w:r>
                <w:t xml:space="preserve">TS.04 (Compromise of outward-facing services interface)</w:t>
              </w:r>
            </w:ins>
            <w:r/>
          </w:p>
        </w:tc>
      </w:tr>
      <w:tr>
        <w:trPr>
          <w:trHeight w:val="362"/>
        </w:trPr>
        <w:tc>
          <w:tcPr>
            <w:tcW w:w="1900" w:type="dxa"/>
            <w:textDirection w:val="lrTb"/>
            <w:noWrap w:val="false"/>
          </w:tcPr>
          <w:p>
            <w:pPr>
              <w:spacing w:lineRule="auto" w:line="259" w:after="160"/>
            </w:pPr>
            <w:ins w:id="1564" w:author="Sebastio, Stefano                           Export License Required - US Collins" w:date="2023-06-06T11:18:00Z">
              <w:r>
                <w:t xml:space="preserve">Description:</w:t>
              </w:r>
            </w:ins>
            <w:r/>
          </w:p>
        </w:tc>
        <w:tc>
          <w:tcPr>
            <w:gridSpan w:val="4"/>
            <w:tcW w:w="8100" w:type="dxa"/>
            <w:textDirection w:val="lrTb"/>
            <w:noWrap w:val="false"/>
          </w:tcPr>
          <w:p>
            <w:pPr>
              <w:rPr>
                <w:ins w:id="1565" w:author="Sebastio, Stefano                           Export License Required - US Collins" w:date="2023-06-06T11:18:00Z"/>
              </w:rPr>
            </w:pPr>
            <w:ins w:id="1566" w:author="Sebastio, Stefano                           Export License Required - US Collins" w:date="2023-06-06T11:18:00Z">
              <w:r>
                <w:t xml:space="preserve">Diagnostics/analytics/operations/customization services are compromised, with controls bypass, through their outward-facing interface. </w:t>
              </w:r>
            </w:ins>
            <w:ins w:id="1567" w:author="Sebastio, Stefano                           Export License Required - US Collins" w:date="2023-06-06T11:18:00Z">
              <w:r/>
            </w:ins>
          </w:p>
          <w:p>
            <w:pPr>
              <w:pStyle w:val="458"/>
              <w:numPr>
                <w:ilvl w:val="0"/>
                <w:numId w:val="182"/>
              </w:numPr>
              <w:spacing w:lineRule="auto" w:line="259" w:after="160"/>
              <w:rPr>
                <w:ins w:id="1568" w:author="Sebastio, Stefano                           Export License Required - US Collins" w:date="2023-06-06T11:18:00Z"/>
              </w:rPr>
            </w:pPr>
            <w:ins w:id="1569" w:author="Sebastio, Stefano                           Export License Required - US Collins" w:date="2023-06-06T11:18:00Z">
              <w:r>
                <w:t xml:space="preserve">A malicious actor in the network or a malware installed in the data-load equipment can access the service i</w:t>
              </w:r>
            </w:ins>
            <w:ins w:id="1570" w:author="Sebastio, Stefano                           Export License Required - US Collins" w:date="2023-06-06T11:18:00Z">
              <w:r>
                <w:t xml:space="preserve">nterfaces of the CCS.</w:t>
              </w:r>
            </w:ins>
            <w:ins w:id="1571" w:author="Sebastio, Stefano                           Export License Required - US Collins" w:date="2023-06-06T11:18:00Z">
              <w:r/>
            </w:ins>
          </w:p>
          <w:p>
            <w:pPr>
              <w:pStyle w:val="458"/>
              <w:numPr>
                <w:ilvl w:val="0"/>
                <w:numId w:val="182"/>
              </w:numPr>
              <w:spacing w:lineRule="auto" w:line="259" w:after="160"/>
              <w:rPr>
                <w:ins w:id="1572" w:author="Sebastio, Stefano                           Export License Required - US Collins" w:date="2023-06-06T11:18:00Z"/>
              </w:rPr>
            </w:pPr>
            <w:ins w:id="1573" w:author="Sebastio, Stefano                           Export License Required - US Collins" w:date="2023-06-06T11:18:00Z">
              <w:r>
                <w:t xml:space="preserve">By leveraging vulnerabilities of those interfaces (e.g., by injecting crafted data/code and leveraging SW bugs) the attacker can run its own code, bypass the service interface controls, and/or gain unintended privileges.</w:t>
              </w:r>
            </w:ins>
            <w:ins w:id="1574" w:author="Sebastio, Stefano                           Export License Required - US Collins" w:date="2023-06-06T11:18:00Z">
              <w:r/>
            </w:ins>
          </w:p>
          <w:p>
            <w:pPr>
              <w:pStyle w:val="458"/>
              <w:numPr>
                <w:ilvl w:val="0"/>
                <w:numId w:val="182"/>
              </w:numPr>
              <w:spacing w:lineRule="auto" w:line="259" w:after="160"/>
              <w:rPr>
                <w:ins w:id="1575" w:author="Sebastio, Stefano                           Export License Required - US Collins" w:date="2023-06-06T11:18:00Z"/>
              </w:rPr>
            </w:pPr>
            <w:ins w:id="1576" w:author="Sebastio, Stefano                           Export License Required - US Collins" w:date="2023-06-06T11:18:00Z">
              <w:r>
                <w:t xml:space="preserve">The attacker </w:t>
              </w:r>
            </w:ins>
            <w:ins w:id="1577" w:author="Sebastio, Stefano                           Export License Required - US Collins" w:date="2023-06-06T11:18:00Z">
              <w:r>
                <w:t xml:space="preserve">is now able to directly access to the services and the sensitive data.</w:t>
              </w:r>
            </w:ins>
            <w:ins w:id="1578" w:author="Sebastio, Stefano                           Export License Required - US Collins" w:date="2023-06-06T11:18:00Z">
              <w:r/>
            </w:ins>
          </w:p>
          <w:p>
            <w:pPr>
              <w:pStyle w:val="458"/>
              <w:numPr>
                <w:ilvl w:val="0"/>
                <w:numId w:val="182"/>
              </w:numPr>
              <w:spacing w:lineRule="auto" w:line="259" w:after="160"/>
              <w:rPr>
                <w:ins w:id="1579" w:author="Sebastio, Stefano                           Export License Required - US Collins" w:date="2023-06-06T11:18:00Z"/>
              </w:rPr>
            </w:pPr>
            <w:ins w:id="1580" w:author="Sebastio, Stefano                           Export License Required - US Collins" w:date="2023-06-06T11:18:00Z">
              <w:r>
                <w:t xml:space="preserve">Integrity and availability of diagnostics/analytics/operations can be compromised.</w:t>
              </w:r>
            </w:ins>
            <w:ins w:id="1581" w:author="Sebastio, Stefano                           Export License Required - US Collins" w:date="2023-06-06T11:18:00Z">
              <w:r/>
            </w:ins>
          </w:p>
          <w:p>
            <w:pPr>
              <w:pStyle w:val="458"/>
              <w:numPr>
                <w:ilvl w:val="0"/>
                <w:numId w:val="182"/>
              </w:numPr>
              <w:spacing w:lineRule="auto" w:line="259" w:after="160"/>
              <w:rPr>
                <w:ins w:id="1582" w:author="Sebastio, Stefano                           Export License Required - US Collins" w:date="2023-06-06T11:18:00Z"/>
              </w:rPr>
            </w:pPr>
            <w:ins w:id="1583" w:author="Sebastio, Stefano                           Export License Required - US Collins" w:date="2023-06-06T11:18:00Z">
              <w:r>
                <w:t xml:space="preserve">(Company-/Passenger-) Sensitive data integrity can be compromised and data exfiltrated compromising th</w:t>
              </w:r>
            </w:ins>
            <w:ins w:id="1584" w:author="Sebastio, Stefano                           Export License Required - US Collins" w:date="2023-06-06T11:18:00Z">
              <w:r>
                <w:t xml:space="preserve">e confidentiality (and possibly raising privacy issues).</w:t>
              </w:r>
            </w:ins>
            <w:ins w:id="1585" w:author="Sebastio, Stefano                           Export License Required - US Collins" w:date="2023-06-06T11:18:00Z">
              <w:r/>
            </w:ins>
          </w:p>
          <w:p>
            <w:pPr>
              <w:pStyle w:val="458"/>
              <w:rPr>
                <w:highlight w:val="yellow"/>
              </w:rPr>
            </w:pPr>
            <w:r>
              <w:rPr>
                <w:highlight w:val="yellow"/>
              </w:rPr>
            </w:r>
            <w:r/>
          </w:p>
        </w:tc>
      </w:tr>
      <w:tr>
        <w:trPr>
          <w:trHeight w:val="341"/>
        </w:trPr>
        <w:tc>
          <w:tcPr>
            <w:tcW w:w="1900" w:type="dxa"/>
            <w:textDirection w:val="lrTb"/>
            <w:noWrap w:val="false"/>
          </w:tcPr>
          <w:p>
            <w:pPr>
              <w:spacing w:lineRule="auto" w:line="259" w:after="160"/>
            </w:pPr>
            <w:ins w:id="1586" w:author="Sebastio, Stefano                           Export License Required - US Collins" w:date="2023-06-06T11:18:00Z">
              <w:r>
                <w:t xml:space="preserve">Assets / Threats ID:</w:t>
              </w:r>
            </w:ins>
            <w:r/>
          </w:p>
        </w:tc>
        <w:tc>
          <w:tcPr>
            <w:gridSpan w:val="4"/>
            <w:tcW w:w="8100" w:type="dxa"/>
            <w:textDirection w:val="lrTb"/>
            <w:noWrap w:val="false"/>
          </w:tcPr>
          <w:p>
            <w:pPr>
              <w:spacing w:lineRule="auto" w:line="259" w:after="160"/>
              <w:rPr>
                <w:ins w:id="1587" w:author="Sebastio, Stefano                           Export License Required - US Collins" w:date="2023-06-06T11:18:00Z"/>
              </w:rPr>
            </w:pPr>
            <w:ins w:id="1588" w:author="Sebastio, Stefano                           Export License Required - US Collins" w:date="2023-06-06T11:18:00Z">
              <w:r>
                <w:t xml:space="preserve">DA.02 (Sensitive data) - confidentiality</w:t>
              </w:r>
            </w:ins>
            <w:ins w:id="1589" w:author="Sebastio, Stefano                           Export License Required - US Collins" w:date="2023-06-06T11:18:00Z">
              <w:r/>
            </w:ins>
          </w:p>
          <w:p>
            <w:pPr>
              <w:spacing w:lineRule="auto" w:line="259" w:after="160"/>
              <w:rPr>
                <w:ins w:id="1590" w:author="Sebastio, Stefano                           Export License Required - US Collins" w:date="2023-06-06T11:18:00Z"/>
              </w:rPr>
            </w:pPr>
            <w:ins w:id="1591" w:author="Sebastio, Stefano                           Export License Required - US Collins" w:date="2023-06-06T11:18:00Z">
              <w:r>
                <w:t xml:space="preserve">T.03 (Loss of passenger data)</w:t>
              </w:r>
            </w:ins>
            <w:ins w:id="1592" w:author="Sebastio, Stefano                           Export License Required - US Collins" w:date="2023-06-06T11:18:00Z">
              <w:r/>
            </w:ins>
          </w:p>
          <w:p>
            <w:pPr>
              <w:spacing w:lineRule="auto" w:line="259" w:after="160"/>
              <w:rPr>
                <w:ins w:id="1593" w:author="Sebastio, Stefano                           Export License Required - US Collins" w:date="2023-06-06T11:18:00Z"/>
              </w:rPr>
            </w:pPr>
            <w:ins w:id="1594" w:author="Sebastio, Stefano                           Export License Required - US Collins" w:date="2023-06-06T11:18:00Z">
              <w:r>
                <w:t xml:space="preserve">T.04 (Loss of company sensitive data)</w:t>
              </w:r>
            </w:ins>
            <w:ins w:id="1595" w:author="Sebastio, Stefano                           Export License Required - US Collins" w:date="2023-06-06T11:18:00Z">
              <w:r/>
            </w:ins>
          </w:p>
          <w:p>
            <w:pPr>
              <w:spacing w:lineRule="auto" w:line="259" w:after="160"/>
              <w:rPr>
                <w:ins w:id="1596" w:author="Sebastio, Stefano                           Export License Required - US Collins" w:date="2023-06-06T11:18:00Z"/>
              </w:rPr>
            </w:pPr>
            <w:ins w:id="1597" w:author="Sebastio, Stefano                           Export License Required - US Collins" w:date="2023-06-06T11:18:00Z">
              <w:r>
                <w:t xml:space="preserve">FA.01 (Main CCS function) </w:t>
              </w:r>
            </w:ins>
            <w:ins w:id="1598" w:author="Sebastio, Stefano                           Export License Required - US Collins" w:date="2023-06-06T11:18:00Z">
              <w:r>
                <w:noBreakHyphen/>
                <w:t xml:space="preserve"> integrity</w:t>
              </w:r>
            </w:ins>
            <w:ins w:id="1599" w:author="Sebastio, Stefano                           Export License Required - US Collins" w:date="2023-06-06T11:18:00Z">
              <w:r/>
            </w:ins>
          </w:p>
          <w:p>
            <w:pPr>
              <w:spacing w:lineRule="auto" w:line="259" w:after="160"/>
              <w:rPr>
                <w:ins w:id="1600" w:author="Sebastio, Stefano                           Export License Required - US Collins" w:date="2023-06-06T11:18:00Z"/>
              </w:rPr>
            </w:pPr>
            <w:ins w:id="1601" w:author="Sebastio, Stefano                           Export License Required - US Collins" w:date="2023-06-06T11:18:00Z">
              <w:r>
                <w:t xml:space="preserve">T0.5 (CCS main function) </w:t>
              </w:r>
            </w:ins>
            <w:ins w:id="1602" w:author="Sebastio, Stefano                           Export License Required - US Collins" w:date="2023-06-06T11:18:00Z">
              <w:r>
                <w:noBreakHyphen/>
                <w:t xml:space="preserve"> integrity</w:t>
              </w:r>
            </w:ins>
            <w:ins w:id="1603" w:author="Sebastio, Stefano                           Export License Required - US Collins" w:date="2023-06-06T11:18:00Z">
              <w:r/>
            </w:ins>
          </w:p>
          <w:p>
            <w:pPr>
              <w:spacing w:lineRule="auto" w:line="259" w:after="160"/>
            </w:pPr>
            <w:ins w:id="1604" w:author="Sebastio, Stefano                           Export License Required - US Collins" w:date="2023-06-06T11:18:00Z">
              <w:r>
                <w:t xml:space="preserve">T0.6 (CCS main function) </w:t>
              </w:r>
            </w:ins>
            <w:ins w:id="1605" w:author="Sebastio, Stefano                           Export License Required - US Collins" w:date="2023-06-06T11:18:00Z">
              <w:r>
                <w:noBreakHyphen/>
                <w:t xml:space="preserve"> availability</w:t>
              </w:r>
            </w:ins>
            <w:r/>
          </w:p>
        </w:tc>
      </w:tr>
      <w:tr>
        <w:trPr>
          <w:trHeight w:val="310"/>
        </w:trPr>
        <w:tc>
          <w:tcPr>
            <w:tcW w:w="1900" w:type="dxa"/>
            <w:textDirection w:val="lrTb"/>
            <w:noWrap w:val="false"/>
          </w:tcPr>
          <w:p>
            <w:pPr>
              <w:spacing w:lineRule="auto" w:line="259" w:after="160"/>
            </w:pPr>
            <w:ins w:id="1606" w:author="Sebastio, Stefano                           Export License Required - US Collins" w:date="2023-06-06T11:18:00Z">
              <w:r>
                <w:t xml:space="preserve">Sources:</w:t>
              </w:r>
            </w:ins>
            <w:r/>
          </w:p>
        </w:tc>
        <w:tc>
          <w:tcPr>
            <w:gridSpan w:val="4"/>
            <w:tcW w:w="8100" w:type="dxa"/>
            <w:textDirection w:val="lrTb"/>
            <w:noWrap w:val="false"/>
          </w:tcPr>
          <w:p>
            <w:pPr>
              <w:spacing w:lineRule="auto" w:line="259" w:after="160"/>
              <w:rPr>
                <w:ins w:id="1607" w:author="Sebastio, Stefano                           Export License Required - US Collins" w:date="2023-06-06T11:18:00Z"/>
              </w:rPr>
            </w:pPr>
            <w:ins w:id="1608" w:author="Sebastio, Stefano                           Export License Required - US Collins" w:date="2023-06-06T11:18:00Z">
              <w:r>
                <w:t xml:space="preserve">TA.01 (public network)</w:t>
              </w:r>
            </w:ins>
            <w:ins w:id="1609" w:author="Sebastio, Stefano                           Export License Required - US Collins" w:date="2023-06-06T11:18:00Z">
              <w:r/>
            </w:ins>
          </w:p>
          <w:p>
            <w:pPr>
              <w:spacing w:lineRule="auto" w:line="259" w:after="160"/>
              <w:rPr>
                <w:ins w:id="1610" w:author="Sebastio, Stefano                           Export License Required - US Collins" w:date="2023-06-06T11:18:00Z"/>
              </w:rPr>
            </w:pPr>
            <w:ins w:id="1611" w:author="Sebastio, Stefano                           Export License Required - US Collins" w:date="2023-06-06T11:18:00Z">
              <w:r>
                <w:t xml:space="preserve">TA.02 (aircraft network through maintainer or data-load equipment)</w:t>
              </w:r>
            </w:ins>
            <w:ins w:id="1612" w:author="Sebastio, Stefano                           Export License Required - US Collins" w:date="2023-06-06T11:18:00Z">
              <w:r/>
            </w:ins>
          </w:p>
          <w:p>
            <w:pPr>
              <w:spacing w:lineRule="auto" w:line="259" w:after="160"/>
            </w:pPr>
            <w:ins w:id="1613" w:author="Sebastio, Stefano                           Export License Required - US Collins" w:date="2023-06-06T11:18:00Z">
              <w:r>
                <w:t xml:space="preserve">TA.04 (HMI/HW interfaces)</w:t>
              </w:r>
            </w:ins>
            <w:r/>
          </w:p>
        </w:tc>
      </w:tr>
      <w:tr>
        <w:trPr>
          <w:trHeight w:val="350"/>
        </w:trPr>
        <w:tc>
          <w:tcPr>
            <w:tcW w:w="1900" w:type="dxa"/>
            <w:vMerge w:val="restart"/>
            <w:textDirection w:val="lrTb"/>
            <w:noWrap w:val="false"/>
          </w:tcPr>
          <w:p>
            <w:pPr>
              <w:spacing w:lineRule="auto" w:line="259" w:after="160"/>
              <w:rPr>
                <w:ins w:id="1614" w:author="Sebastio, Stefano                           Export License Required - US Collins" w:date="2023-06-06T11:18:00Z"/>
              </w:rPr>
            </w:pPr>
            <w:ins w:id="1615" w:author="Sebastio, Stefano                           Export License Required - US Collins" w:date="2023-06-06T11:18:00Z">
              <w:r>
                <w:t xml:space="preserve">Scoring:</w:t>
              </w:r>
            </w:ins>
            <w:ins w:id="1616" w:author="Sebastio, Stefano                           Export License Required - US Collins" w:date="2023-06-06T11:18:00Z">
              <w:r/>
            </w:ins>
          </w:p>
          <w:p>
            <w:pPr>
              <w:spacing w:lineRule="auto" w:line="259" w:after="160"/>
              <w:rPr>
                <w:ins w:id="1617" w:author="Sebastio, Stefano                           Export License Required - US Collins" w:date="2023-06-06T11:18:00Z"/>
              </w:rPr>
            </w:pPr>
            <w:ins w:id="1618" w:author="Sebastio, Stefano                           Export License Required - US Collins" w:date="2023-06-06T11:18:00Z">
              <w:r>
                <w:t xml:space="preserve">(Tech. difficulty)</w:t>
              </w:r>
            </w:ins>
            <w:ins w:id="1619" w:author="Sebastio, Stefano                           Export License Required - US Collins" w:date="2023-06-06T11:18:00Z">
              <w:r/>
            </w:ins>
          </w:p>
          <w:p>
            <w:pPr>
              <w:spacing w:lineRule="auto" w:line="259" w:after="160"/>
            </w:pPr>
            <w:ins w:id="1620" w:author="Sebastio, Stefano                           Export License Required - US Collins" w:date="2023-06-06T11:18:00Z">
              <w:r>
                <w:t xml:space="preserve">(Impact)</w:t>
              </w:r>
            </w:ins>
            <w:r/>
          </w:p>
        </w:tc>
        <w:tc>
          <w:tcPr>
            <w:tcW w:w="1940" w:type="dxa"/>
            <w:textDirection w:val="lrTb"/>
            <w:noWrap w:val="false"/>
          </w:tcPr>
          <w:p>
            <w:pPr>
              <w:spacing w:lineRule="auto" w:line="259" w:after="160"/>
              <w:rPr>
                <w:ins w:id="1621" w:author="Sebastio, Stefano                           Export License Required - US Collins" w:date="2023-06-06T11:18:00Z"/>
              </w:rPr>
            </w:pPr>
            <w:ins w:id="1622" w:author="Sebastio, Stefano                           Export License Required - US Collins" w:date="2023-06-06T11:18:00Z">
              <w:r>
                <w:t xml:space="preserve">Expertise:</w:t>
              </w:r>
            </w:ins>
            <w:ins w:id="1623" w:author="Sebastio, Stefano                           Export License Required - US Collins" w:date="2023-06-06T11:18:00Z">
              <w:r/>
            </w:ins>
          </w:p>
          <w:p>
            <w:pPr>
              <w:spacing w:lineRule="auto" w:line="259" w:after="160"/>
            </w:pPr>
            <w:ins w:id="1624" w:author="Sebastio, Stefano                           Export License Required - US Collins" w:date="2023-06-06T11:18:00Z">
              <w:r>
                <w:t xml:space="preserve">[expert]</w:t>
              </w:r>
            </w:ins>
            <w:r/>
          </w:p>
        </w:tc>
        <w:tc>
          <w:tcPr>
            <w:tcW w:w="1880" w:type="dxa"/>
            <w:textDirection w:val="lrTb"/>
            <w:noWrap w:val="false"/>
          </w:tcPr>
          <w:p>
            <w:pPr>
              <w:spacing w:lineRule="auto" w:line="259" w:after="160"/>
              <w:rPr>
                <w:ins w:id="1625" w:author="Sebastio, Stefano                           Export License Required - US Collins" w:date="2023-06-06T11:18:00Z"/>
              </w:rPr>
            </w:pPr>
            <w:ins w:id="1626" w:author="Sebastio, Stefano                           Export License Required - US Collins" w:date="2023-06-06T11:18:00Z">
              <w:r>
                <w:t xml:space="preserve">Knowledge:</w:t>
              </w:r>
            </w:ins>
            <w:ins w:id="1627" w:author="Sebastio, Stefano                           Export License Required - US Collins" w:date="2023-06-06T11:18:00Z">
              <w:r/>
            </w:ins>
          </w:p>
          <w:p>
            <w:pPr>
              <w:spacing w:lineRule="auto" w:line="259" w:after="160"/>
            </w:pPr>
            <w:ins w:id="1628" w:author="Sebastio, Stefano                           Export License Required - US Collins" w:date="2023-06-06T11:18:00Z">
              <w:r>
                <w:t xml:space="preserve">[sensitive]</w:t>
              </w:r>
            </w:ins>
            <w:r/>
          </w:p>
        </w:tc>
        <w:tc>
          <w:tcPr>
            <w:tcW w:w="1800" w:type="dxa"/>
            <w:textDirection w:val="lrTb"/>
            <w:noWrap w:val="false"/>
          </w:tcPr>
          <w:p>
            <w:pPr>
              <w:spacing w:lineRule="auto" w:line="259" w:after="160"/>
              <w:rPr>
                <w:ins w:id="1629" w:author="Sebastio, Stefano                           Export License Required - US Collins" w:date="2023-06-06T11:18:00Z"/>
              </w:rPr>
            </w:pPr>
            <w:ins w:id="1630" w:author="Sebastio, Stefano                           Export License Required - US Collins" w:date="2023-06-06T11:18:00Z">
              <w:r>
                <w:t xml:space="preserve">Equipment:</w:t>
              </w:r>
            </w:ins>
            <w:ins w:id="1631" w:author="Sebastio, Stefano                           Export License Required - US Collins" w:date="2023-06-06T11:18:00Z">
              <w:r/>
            </w:ins>
          </w:p>
          <w:p>
            <w:pPr>
              <w:spacing w:lineRule="auto" w:line="259" w:after="160"/>
            </w:pPr>
            <w:ins w:id="1632" w:author="Sebastio, Stefano                           Export License Required - US Collins" w:date="2023-06-06T11:18:00Z">
              <w:r>
                <w:t xml:space="preserve">[specialized]</w:t>
              </w:r>
            </w:ins>
            <w:r/>
          </w:p>
        </w:tc>
        <w:tc>
          <w:tcPr>
            <w:tcW w:w="2480" w:type="dxa"/>
            <w:textDirection w:val="lrTb"/>
            <w:noWrap w:val="false"/>
          </w:tcPr>
          <w:p>
            <w:pPr>
              <w:spacing w:lineRule="auto" w:line="259" w:after="160"/>
              <w:rPr>
                <w:ins w:id="1633" w:author="Sebastio, Stefano                           Export License Required - US Collins" w:date="2023-06-06T11:18:00Z"/>
              </w:rPr>
            </w:pPr>
            <w:ins w:id="1634" w:author="Sebastio, Stefano                           Export License Required - US Collins" w:date="2023-06-06T11:18:00Z">
              <w:r>
                <w:t xml:space="preserve">Estimated Time:</w:t>
              </w:r>
            </w:ins>
            <w:ins w:id="1635" w:author="Sebastio, Stefano                           Export License Required - US Collins" w:date="2023-06-06T11:18:00Z">
              <w:r/>
            </w:ins>
          </w:p>
          <w:p>
            <w:pPr>
              <w:spacing w:lineRule="auto" w:line="259" w:after="160"/>
            </w:pPr>
            <w:ins w:id="1636" w:author="Sebastio, Stefano                           Export License Required - US Collins" w:date="2023-06-06T11:18:00Z">
              <w:r>
                <w:t xml:space="preserve">[mid-high]</w:t>
              </w:r>
            </w:ins>
            <w:r/>
          </w:p>
        </w:tc>
      </w:tr>
      <w:tr>
        <w:trPr>
          <w:trHeight w:val="298"/>
        </w:trPr>
        <w:tc>
          <w:tcPr>
            <w:tcW w:w="0" w:type="auto"/>
            <w:vMerge w:val="continue"/>
            <w:textDirection w:val="lrTb"/>
            <w:noWrap w:val="false"/>
          </w:tcPr>
          <w:p>
            <w:pPr>
              <w:spacing w:lineRule="auto" w:line="259" w:after="160"/>
            </w:pPr>
            <w:r/>
            <w:r/>
          </w:p>
        </w:tc>
        <w:tc>
          <w:tcPr>
            <w:gridSpan w:val="4"/>
            <w:tcW w:w="8100" w:type="dxa"/>
            <w:textDirection w:val="lrTb"/>
            <w:noWrap w:val="false"/>
          </w:tcPr>
          <w:p>
            <w:pPr>
              <w:spacing w:lineRule="auto" w:line="259" w:after="160"/>
              <w:rPr>
                <w:ins w:id="1637" w:author="Sebastio, Stefano                           Export License Required - US Collins" w:date="2023-06-06T11:18:00Z"/>
              </w:rPr>
            </w:pPr>
            <w:ins w:id="1638" w:author="Sebastio, Stefano                           Export License Required - US Collins" w:date="2023-06-06T11:18:00Z">
              <w:r>
                <w:t xml:space="preserve">Impact factors:</w:t>
              </w:r>
            </w:ins>
            <w:ins w:id="1639" w:author="Sebastio, Stefano                           Export License Required - US Collins" w:date="2023-06-06T11:18:00Z">
              <w:r/>
            </w:ins>
          </w:p>
          <w:p>
            <w:pPr>
              <w:pStyle w:val="458"/>
              <w:numPr>
                <w:ilvl w:val="0"/>
                <w:numId w:val="27"/>
              </w:numPr>
              <w:rPr>
                <w:ins w:id="1640" w:author="Sebastio, Stefano                           Export License Required - US Collins" w:date="2023-06-06T11:18:00Z"/>
              </w:rPr>
            </w:pPr>
            <w:ins w:id="1641" w:author="Sebastio, Stefano                           Export License Required - US Collins" w:date="2023-06-06T11:18:00Z">
              <w:r>
                <w:t xml:space="preserve">Business/Financial: 3</w:t>
              </w:r>
            </w:ins>
            <w:ins w:id="1642" w:author="Sebastio, Stefano                           Export License Required - US Collins" w:date="2023-06-06T11:18:00Z">
              <w:r/>
            </w:ins>
          </w:p>
          <w:p>
            <w:pPr>
              <w:pStyle w:val="458"/>
              <w:numPr>
                <w:ilvl w:val="0"/>
                <w:numId w:val="27"/>
              </w:numPr>
              <w:rPr>
                <w:ins w:id="1643" w:author="Sebastio, Stefano                           Export License Required - US Collins" w:date="2023-06-06T11:18:00Z"/>
              </w:rPr>
            </w:pPr>
            <w:ins w:id="1644" w:author="Sebastio, Stefano                           Export License Required - US Collins" w:date="2023-06-06T11:18:00Z">
              <w:r>
                <w:t xml:space="preserve">Privacy and Regulations: 4</w:t>
              </w:r>
            </w:ins>
            <w:ins w:id="1645" w:author="Sebastio, Stefano                           Export License Required - US Collins" w:date="2023-06-06T11:18:00Z">
              <w:r/>
            </w:ins>
          </w:p>
          <w:p>
            <w:pPr>
              <w:pStyle w:val="458"/>
              <w:numPr>
                <w:ilvl w:val="0"/>
                <w:numId w:val="27"/>
              </w:numPr>
              <w:rPr>
                <w:ins w:id="1646" w:author="Sebastio, Stefano                           Export License Required - US Collins" w:date="2023-06-06T11:18:00Z"/>
              </w:rPr>
            </w:pPr>
            <w:ins w:id="1647" w:author="Sebastio, Stefano                           Export License Required - US Collins" w:date="2023-06-06T11:18:00Z">
              <w:r>
                <w:t xml:space="preserve">Operations: 4</w:t>
              </w:r>
            </w:ins>
            <w:ins w:id="1648" w:author="Sebastio, Stefano                           Export License Required - US Collins" w:date="2023-06-06T11:18:00Z">
              <w:r/>
            </w:ins>
          </w:p>
          <w:p>
            <w:pPr>
              <w:pStyle w:val="458"/>
              <w:numPr>
                <w:ilvl w:val="0"/>
                <w:numId w:val="27"/>
              </w:numPr>
              <w:rPr>
                <w:ins w:id="1649" w:author="Sebastio, Stefano                           Export License Required - US Collins" w:date="2023-06-06T11:18:00Z"/>
              </w:rPr>
            </w:pPr>
            <w:ins w:id="1650" w:author="Sebastio, Stefano                           Export License Required - US Collins" w:date="2023-06-06T11:18:00Z">
              <w:r>
                <w:t xml:space="preserve">Safety: 4 (large negative impact on performance)</w:t>
              </w:r>
            </w:ins>
            <w:ins w:id="1651" w:author="Sebastio, Stefano                           Export License Required - US Collins" w:date="2023-06-06T11:18:00Z">
              <w:r/>
            </w:ins>
          </w:p>
          <w:p>
            <w:pPr>
              <w:ind w:left="360"/>
              <w:rPr>
                <w:highlight w:val="yellow"/>
                <w:ins w:id="1652" w:author="Sebastio, Stefano                           Export License Required - US Collins" w:date="2023-06-06T11:18:00Z"/>
              </w:rPr>
            </w:pPr>
            <w:r>
              <w:rPr>
                <w:highlight w:val="yellow"/>
              </w:rPr>
            </w:r>
            <w:ins w:id="1653"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ins w:id="1654" w:author="Sebastio, Stefano                           Export License Required - US Collins" w:date="2023-06-06T11:18:00Z">
              <w:r>
                <w:t xml:space="preserve">Mitigation:</w:t>
              </w:r>
            </w:ins>
            <w:r/>
          </w:p>
        </w:tc>
        <w:tc>
          <w:tcPr>
            <w:gridSpan w:val="4"/>
            <w:tcW w:w="8100" w:type="dxa"/>
            <w:textDirection w:val="lrTb"/>
            <w:noWrap w:val="false"/>
          </w:tcPr>
          <w:p>
            <w:pPr>
              <w:spacing w:lineRule="auto" w:line="259" w:after="160"/>
              <w:rPr>
                <w:ins w:id="1655" w:author="Sebastio, Stefano                           Export License Required - US Collins" w:date="2023-06-06T11:18:00Z"/>
              </w:rPr>
            </w:pPr>
            <w:ins w:id="1656" w:author="Sebastio, Stefano                           Export License Required - US Collins" w:date="2023-06-06T11:18:00Z">
              <w:r>
                <w:t xml:space="preserve">Identified Mitigations:</w:t>
              </w:r>
            </w:ins>
            <w:ins w:id="1657" w:author="Sebastio, Stefano                           Export License Required - US Collins" w:date="2023-06-06T11:18:00Z">
              <w:r/>
            </w:ins>
          </w:p>
          <w:p>
            <w:pPr>
              <w:spacing w:lineRule="auto" w:line="259" w:after="160"/>
              <w:rPr>
                <w:rPrChange w:id="1658" w:author="Sebastio, Stefano                           Export License Required - US Collins" w:date="2023-06-06T11:35:00Z">
                  <w:rPr>
                    <w:highlight w:val="yellow"/>
                  </w:rPr>
                </w:rPrChange>
              </w:rPr>
            </w:pPr>
            <w:ins w:id="1659" w:author="Sebastio, Stefano                           Export License Required - US Collins" w:date="2023-06-06T11:18:00Z">
              <w:r>
                <w:t xml:space="preserve">Mitigation requires to isolate frontend APIs from backend sevices guaranteeing integrity and non-bypassable access control policies, treating data and services according to established security domains, in a way that even a vulnerab</w:t>
              </w:r>
            </w:ins>
            <w:ins w:id="1660" w:author="Sebastio, Stefano                           Export License Required - US Collins" w:date="2023-06-06T11:18:00Z">
              <w:r>
                <w:t xml:space="preserve">ility in frontend services/APIs would not permit any lateral movement in the CCS. Additional mitigations include continuous integrity and behavioral monitoring to identify unexpected deviations. The indicated measures apply to the Central Controller.</w:t>
              </w:r>
            </w:ins>
            <w:r>
              <w:rPr>
                <w:rPrChange w:id="1661" w:author="Sebastio, Stefano                           Export License Required - US Collins" w:date="2023-06-06T11:35:00Z">
                  <w:rPr>
                    <w:highlight w:val="yellow"/>
                  </w:rPr>
                </w:rPrChange>
              </w:rPr>
            </w:r>
            <w:r>
              <w:rPr>
                <w:rPrChange w:id="1662" w:author="Sebastio, Stefano                           Export License Required - US Collins" w:date="2023-06-06T11:35:00Z">
                  <w:rPr>
                    <w:highlight w:val="yellow"/>
                  </w:rPr>
                </w:rPrChange>
              </w:rPr>
            </w:r>
          </w:p>
        </w:tc>
      </w:tr>
    </w:tbl>
    <w:p>
      <w:pPr>
        <w:rPr>
          <w:ins w:id="1663" w:author="Sebastio, Stefano                           Export License Required - US Collins" w:date="2023-06-06T11:18:00Z"/>
        </w:rPr>
      </w:pPr>
      <w:r/>
      <w:ins w:id="1664" w:author="Sebastio, Stefano                           Export License Required - US Collins" w:date="2023-06-06T11:18:00Z">
        <w:r/>
      </w:ins>
    </w:p>
    <w:tbl>
      <w:tblPr>
        <w:tblStyle w:val="508"/>
        <w:tblW w:w="10000" w:type="dxa"/>
        <w:tblLook w:val="04A0" w:firstRow="1" w:lastRow="0" w:firstColumn="1" w:lastColumn="0" w:noHBand="0" w:noVBand="1"/>
      </w:tblPr>
      <w:tblGrid>
        <w:gridCol w:w="1900"/>
        <w:gridCol w:w="1940"/>
        <w:gridCol w:w="1880"/>
        <w:gridCol w:w="1800"/>
        <w:gridCol w:w="2480"/>
      </w:tblGrid>
      <w:tr>
        <w:trPr>
          <w:trHeight w:val="377"/>
        </w:trPr>
        <w:tc>
          <w:tcPr>
            <w:gridSpan w:val="5"/>
            <w:tcW w:w="10000" w:type="dxa"/>
            <w:textDirection w:val="lrTb"/>
            <w:noWrap w:val="false"/>
          </w:tcPr>
          <w:p>
            <w:pPr>
              <w:spacing w:lineRule="auto" w:line="259" w:after="160"/>
            </w:pPr>
            <w:ins w:id="1665" w:author="Sebastio, Stefano                           Export License Required - US Collins" w:date="2023-06-06T11:18:00Z">
              <w:r>
                <w:t xml:space="preserve">TS.05 (Injection of counterfeit data)</w:t>
              </w:r>
            </w:ins>
            <w:r/>
          </w:p>
        </w:tc>
      </w:tr>
      <w:tr>
        <w:trPr>
          <w:trHeight w:val="362"/>
        </w:trPr>
        <w:tc>
          <w:tcPr>
            <w:tcW w:w="1900" w:type="dxa"/>
            <w:textDirection w:val="lrTb"/>
            <w:noWrap w:val="false"/>
          </w:tcPr>
          <w:p>
            <w:pPr>
              <w:spacing w:lineRule="auto" w:line="259" w:after="160"/>
            </w:pPr>
            <w:ins w:id="1666" w:author="Sebastio, Stefano                           Export License Required - US Collins" w:date="2023-06-06T11:18:00Z">
              <w:r>
                <w:t xml:space="preserve">Description:</w:t>
              </w:r>
            </w:ins>
            <w:r/>
          </w:p>
        </w:tc>
        <w:tc>
          <w:tcPr>
            <w:gridSpan w:val="4"/>
            <w:tcW w:w="8100" w:type="dxa"/>
            <w:textDirection w:val="lrTb"/>
            <w:noWrap w:val="false"/>
          </w:tcPr>
          <w:p>
            <w:pPr>
              <w:rPr>
                <w:ins w:id="1667" w:author="Sebastio, Stefano                           Export License Required - US Collins" w:date="2023-06-06T11:18:00Z"/>
              </w:rPr>
            </w:pPr>
            <w:ins w:id="1668" w:author="Sebastio, Stefano                           Export License Required - US Collins" w:date="2023-06-06T11:18:00Z">
              <w:r>
                <w:t xml:space="preserve">During system operation, data-load packages are used to share status of monitored systems and results of diagnostics/analytics. Injection of malicious data can cause unnecessary/delayed maintenances or co</w:t>
              </w:r>
            </w:ins>
            <w:ins w:id="1669" w:author="Sebastio, Stefano                           Export License Required - US Collins" w:date="2023-06-06T11:18:00Z">
              <w:r>
                <w:t xml:space="preserve">ntrols, thus reducing the availability of the airplane.</w:t>
              </w:r>
            </w:ins>
            <w:ins w:id="1670" w:author="Sebastio, Stefano                           Export License Required - US Collins" w:date="2023-06-06T11:18:00Z">
              <w:r/>
            </w:ins>
          </w:p>
          <w:p>
            <w:pPr>
              <w:pStyle w:val="458"/>
              <w:numPr>
                <w:ilvl w:val="0"/>
                <w:numId w:val="182"/>
              </w:numPr>
              <w:rPr>
                <w:ins w:id="1671" w:author="Sebastio, Stefano                           Export License Required - US Collins" w:date="2023-06-06T11:18:00Z"/>
              </w:rPr>
            </w:pPr>
            <w:ins w:id="1672" w:author="Sebastio, Stefano                           Export License Required - US Collins" w:date="2023-06-06T11:18:00Z">
              <w:r>
                <w:t xml:space="preserve">An attacker leverages (ground or onboard Wi-Fi) network vulnerabilities to achieve access to the service network.</w:t>
              </w:r>
            </w:ins>
            <w:ins w:id="1673" w:author="Sebastio, Stefano                           Export License Required - US Collins" w:date="2023-06-06T11:18:00Z">
              <w:r/>
            </w:ins>
          </w:p>
          <w:p>
            <w:pPr>
              <w:pStyle w:val="458"/>
              <w:numPr>
                <w:ilvl w:val="0"/>
                <w:numId w:val="182"/>
              </w:numPr>
              <w:rPr>
                <w:ins w:id="1674" w:author="Sebastio, Stefano                           Export License Required - US Collins" w:date="2023-06-06T11:18:00Z"/>
              </w:rPr>
            </w:pPr>
            <w:ins w:id="1675" w:author="Sebastio, Stefano                           Export License Required - US Collins" w:date="2023-06-06T11:18:00Z">
              <w:r>
                <w:t xml:space="preserve">Data packet is crafted to look like a genuine packet and sent to the counterpart (resp</w:t>
              </w:r>
            </w:ins>
            <w:ins w:id="1676" w:author="Sebastio, Stefano                           Export License Required - US Collins" w:date="2023-06-06T11:18:00Z">
              <w:r>
                <w:t xml:space="preserve">ectively, cloud services or Central Controller).</w:t>
              </w:r>
            </w:ins>
            <w:ins w:id="1677" w:author="Sebastio, Stefano                           Export License Required - US Collins" w:date="2023-06-06T11:18:00Z">
              <w:r/>
            </w:ins>
          </w:p>
          <w:p>
            <w:pPr>
              <w:pStyle w:val="458"/>
              <w:numPr>
                <w:ilvl w:val="0"/>
                <w:numId w:val="182"/>
              </w:numPr>
              <w:rPr>
                <w:ins w:id="1678" w:author="Sebastio, Stefano                           Export License Required - US Collins" w:date="2023-06-06T11:18:00Z"/>
              </w:rPr>
            </w:pPr>
            <w:ins w:id="1679" w:author="Sebastio, Stefano                           Export License Required - US Collins" w:date="2023-06-06T11:18:00Z">
              <w:r>
                <w:t xml:space="preserve">Data is registered to the Cloud Services as genuine and a request for maintenance is issued for an airplane that does not need it. The airplane is grounded, causing costs for checks and service disruption.</w:t>
              </w:r>
            </w:ins>
            <w:ins w:id="1680" w:author="Sebastio, Stefano                           Export License Required - US Collins" w:date="2023-06-06T11:18:00Z">
              <w:r/>
            </w:ins>
          </w:p>
          <w:p>
            <w:pPr>
              <w:pStyle w:val="458"/>
              <w:numPr>
                <w:ilvl w:val="0"/>
                <w:numId w:val="182"/>
              </w:numPr>
              <w:rPr>
                <w:ins w:id="1681" w:author="Sebastio, Stefano                           Export License Required - US Collins" w:date="2023-06-06T11:18:00Z"/>
              </w:rPr>
            </w:pPr>
            <w:ins w:id="1682" w:author="Sebastio, Stefano                           Export License Required - US Collins" w:date="2023-06-06T11:18:00Z">
              <w:r>
                <w:t xml:space="preserve">L</w:t>
              </w:r>
            </w:ins>
            <w:ins w:id="1683" w:author="Sebastio, Stefano                           Export License Required - US Collins" w:date="2023-06-06T11:18:00Z">
              <w:r>
                <w:t xml:space="preserve">ikewise, a required maintenance operation could not be identified on time and the airline must rely on its regular checks to avoid any safety impact.</w:t>
              </w:r>
            </w:ins>
            <w:ins w:id="1684"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pPr>
              <w:spacing w:lineRule="auto" w:line="259" w:after="160"/>
            </w:pPr>
            <w:ins w:id="1685" w:author="Sebastio, Stefano                           Export License Required - US Collins" w:date="2023-06-06T11:18:00Z">
              <w:r>
                <w:t xml:space="preserve">Assets / Threats ID:</w:t>
              </w:r>
            </w:ins>
            <w:r/>
          </w:p>
        </w:tc>
        <w:tc>
          <w:tcPr>
            <w:gridSpan w:val="4"/>
            <w:tcW w:w="8100" w:type="dxa"/>
            <w:textDirection w:val="lrTb"/>
            <w:noWrap w:val="false"/>
          </w:tcPr>
          <w:p>
            <w:pPr>
              <w:spacing w:lineRule="auto" w:line="259" w:after="160"/>
              <w:rPr>
                <w:ins w:id="1686" w:author="Sebastio, Stefano                           Export License Required - US Collins" w:date="2023-06-06T11:18:00Z"/>
              </w:rPr>
            </w:pPr>
            <w:ins w:id="1687" w:author="Sebastio, Stefano                           Export License Required - US Collins" w:date="2023-06-06T11:18:00Z">
              <w:r>
                <w:t xml:space="preserve">DA.01 (data-load package) </w:t>
              </w:r>
            </w:ins>
            <w:ins w:id="1688" w:author="Sebastio, Stefano                           Export License Required - US Collins" w:date="2023-06-06T11:18:00Z">
              <w:r>
                <w:noBreakHyphen/>
                <w:t xml:space="preserve"> PHM, integrity</w:t>
              </w:r>
            </w:ins>
            <w:ins w:id="1689" w:author="Sebastio, Stefano                           Export License Required - US Collins" w:date="2023-06-06T11:18:00Z">
              <w:r/>
            </w:ins>
          </w:p>
          <w:p>
            <w:pPr>
              <w:spacing w:lineRule="auto" w:line="259" w:after="160"/>
            </w:pPr>
            <w:ins w:id="1690" w:author="Sebastio, Stefano                           Export License Required - US Collins" w:date="2023-06-06T11:18:00Z">
              <w:r>
                <w:t xml:space="preserve">FA.02 (PHM/maintenance) - </w:t>
              </w:r>
            </w:ins>
            <w:ins w:id="1691" w:author="Sebastio, Stefano                           Export License Required - US Collins" w:date="2023-06-06T11:18:00Z">
              <w:r>
                <w:t xml:space="preserve">integrity</w:t>
              </w:r>
            </w:ins>
            <w:r/>
          </w:p>
        </w:tc>
      </w:tr>
      <w:tr>
        <w:trPr>
          <w:trHeight w:val="310"/>
        </w:trPr>
        <w:tc>
          <w:tcPr>
            <w:tcW w:w="1900" w:type="dxa"/>
            <w:textDirection w:val="lrTb"/>
            <w:noWrap w:val="false"/>
          </w:tcPr>
          <w:p>
            <w:pPr>
              <w:spacing w:lineRule="auto" w:line="259" w:after="160"/>
            </w:pPr>
            <w:ins w:id="1692" w:author="Sebastio, Stefano                           Export License Required - US Collins" w:date="2023-06-06T11:18:00Z">
              <w:r>
                <w:t xml:space="preserve">Sources:</w:t>
              </w:r>
            </w:ins>
            <w:r/>
          </w:p>
        </w:tc>
        <w:tc>
          <w:tcPr>
            <w:gridSpan w:val="4"/>
            <w:tcW w:w="8100" w:type="dxa"/>
            <w:textDirection w:val="lrTb"/>
            <w:noWrap w:val="false"/>
          </w:tcPr>
          <w:p>
            <w:pPr>
              <w:spacing w:lineRule="auto" w:line="259" w:after="160"/>
              <w:rPr>
                <w:ins w:id="1693" w:author="Sebastio, Stefano                           Export License Required - US Collins" w:date="2023-06-06T11:18:00Z"/>
              </w:rPr>
            </w:pPr>
            <w:ins w:id="1694" w:author="Sebastio, Stefano                           Export License Required - US Collins" w:date="2023-06-06T11:18:00Z">
              <w:r>
                <w:t xml:space="preserve">TA.03 (wireless channel)</w:t>
              </w:r>
            </w:ins>
            <w:ins w:id="1695" w:author="Sebastio, Stefano                           Export License Required - US Collins" w:date="2023-06-06T11:18:00Z">
              <w:r/>
            </w:ins>
          </w:p>
          <w:p>
            <w:pPr>
              <w:spacing w:lineRule="auto" w:line="259" w:after="160"/>
            </w:pPr>
            <w:ins w:id="1696" w:author="Sebastio, Stefano                           Export License Required - US Collins" w:date="2023-06-06T11:18:00Z">
              <w:r>
                <w:t xml:space="preserve">TA.04 (HMI/HW interfaces)</w:t>
              </w:r>
            </w:ins>
            <w:r/>
          </w:p>
        </w:tc>
      </w:tr>
      <w:tr>
        <w:trPr>
          <w:trHeight w:val="350"/>
        </w:trPr>
        <w:tc>
          <w:tcPr>
            <w:tcW w:w="1900" w:type="dxa"/>
            <w:vMerge w:val="restart"/>
            <w:textDirection w:val="lrTb"/>
            <w:noWrap w:val="false"/>
          </w:tcPr>
          <w:p>
            <w:pPr>
              <w:spacing w:lineRule="auto" w:line="259" w:after="160"/>
              <w:rPr>
                <w:ins w:id="1697" w:author="Sebastio, Stefano                           Export License Required - US Collins" w:date="2023-06-06T11:18:00Z"/>
              </w:rPr>
            </w:pPr>
            <w:ins w:id="1698" w:author="Sebastio, Stefano                           Export License Required - US Collins" w:date="2023-06-06T11:18:00Z">
              <w:r>
                <w:t xml:space="preserve">Scoring:</w:t>
              </w:r>
            </w:ins>
            <w:ins w:id="1699" w:author="Sebastio, Stefano                           Export License Required - US Collins" w:date="2023-06-06T11:18:00Z">
              <w:r/>
            </w:ins>
          </w:p>
          <w:p>
            <w:pPr>
              <w:spacing w:lineRule="auto" w:line="259" w:after="160"/>
              <w:rPr>
                <w:ins w:id="1700" w:author="Sebastio, Stefano                           Export License Required - US Collins" w:date="2023-06-06T11:18:00Z"/>
              </w:rPr>
            </w:pPr>
            <w:ins w:id="1701" w:author="Sebastio, Stefano                           Export License Required - US Collins" w:date="2023-06-06T11:18:00Z">
              <w:r>
                <w:t xml:space="preserve">(Tech. difficulty)</w:t>
              </w:r>
            </w:ins>
            <w:ins w:id="1702" w:author="Sebastio, Stefano                           Export License Required - US Collins" w:date="2023-06-06T11:18:00Z">
              <w:r/>
            </w:ins>
          </w:p>
          <w:p>
            <w:pPr>
              <w:spacing w:lineRule="auto" w:line="259" w:after="160"/>
            </w:pPr>
            <w:ins w:id="1703" w:author="Sebastio, Stefano                           Export License Required - US Collins" w:date="2023-06-06T11:18:00Z">
              <w:r>
                <w:t xml:space="preserve">(Impact)</w:t>
              </w:r>
            </w:ins>
            <w:r/>
          </w:p>
        </w:tc>
        <w:tc>
          <w:tcPr>
            <w:tcW w:w="1940" w:type="dxa"/>
            <w:textDirection w:val="lrTb"/>
            <w:noWrap w:val="false"/>
          </w:tcPr>
          <w:p>
            <w:pPr>
              <w:spacing w:lineRule="auto" w:line="259" w:after="160"/>
              <w:rPr>
                <w:ins w:id="1704" w:author="Sebastio, Stefano                           Export License Required - US Collins" w:date="2023-06-06T11:18:00Z"/>
              </w:rPr>
            </w:pPr>
            <w:ins w:id="1705" w:author="Sebastio, Stefano                           Export License Required - US Collins" w:date="2023-06-06T11:18:00Z">
              <w:r>
                <w:t xml:space="preserve">Expertise:</w:t>
              </w:r>
            </w:ins>
            <w:ins w:id="1706" w:author="Sebastio, Stefano                           Export License Required - US Collins" w:date="2023-06-06T11:18:00Z">
              <w:r/>
            </w:ins>
          </w:p>
          <w:p>
            <w:pPr>
              <w:spacing w:lineRule="auto" w:line="259" w:after="160"/>
            </w:pPr>
            <w:ins w:id="1707" w:author="Sebastio, Stefano                           Export License Required - US Collins" w:date="2023-06-06T11:18:00Z">
              <w:r>
                <w:t xml:space="preserve">[proficient]</w:t>
              </w:r>
            </w:ins>
            <w:r/>
          </w:p>
        </w:tc>
        <w:tc>
          <w:tcPr>
            <w:tcW w:w="1880" w:type="dxa"/>
            <w:textDirection w:val="lrTb"/>
            <w:noWrap w:val="false"/>
          </w:tcPr>
          <w:p>
            <w:pPr>
              <w:spacing w:lineRule="auto" w:line="259" w:after="160"/>
              <w:rPr>
                <w:ins w:id="1708" w:author="Sebastio, Stefano                           Export License Required - US Collins" w:date="2023-06-06T11:18:00Z"/>
              </w:rPr>
            </w:pPr>
            <w:ins w:id="1709" w:author="Sebastio, Stefano                           Export License Required - US Collins" w:date="2023-06-06T11:18:00Z">
              <w:r>
                <w:t xml:space="preserve">Knowledge:</w:t>
              </w:r>
            </w:ins>
            <w:ins w:id="1710" w:author="Sebastio, Stefano                           Export License Required - US Collins" w:date="2023-06-06T11:18:00Z">
              <w:r/>
            </w:ins>
          </w:p>
          <w:p>
            <w:pPr>
              <w:spacing w:lineRule="auto" w:line="259" w:after="160"/>
            </w:pPr>
            <w:ins w:id="1711" w:author="Sebastio, Stefano                           Export License Required - US Collins" w:date="2023-06-06T11:18:00Z">
              <w:r>
                <w:t xml:space="preserve">[restricted]</w:t>
              </w:r>
            </w:ins>
            <w:r/>
          </w:p>
        </w:tc>
        <w:tc>
          <w:tcPr>
            <w:tcW w:w="1800" w:type="dxa"/>
            <w:textDirection w:val="lrTb"/>
            <w:noWrap w:val="false"/>
          </w:tcPr>
          <w:p>
            <w:pPr>
              <w:spacing w:lineRule="auto" w:line="259" w:after="160"/>
              <w:rPr>
                <w:ins w:id="1712" w:author="Sebastio, Stefano                           Export License Required - US Collins" w:date="2023-06-06T11:18:00Z"/>
              </w:rPr>
            </w:pPr>
            <w:ins w:id="1713" w:author="Sebastio, Stefano                           Export License Required - US Collins" w:date="2023-06-06T11:18:00Z">
              <w:r>
                <w:t xml:space="preserve">Equipment:</w:t>
              </w:r>
            </w:ins>
            <w:ins w:id="1714" w:author="Sebastio, Stefano                           Export License Required - US Collins" w:date="2023-06-06T11:18:00Z">
              <w:r/>
            </w:ins>
          </w:p>
          <w:p>
            <w:pPr>
              <w:spacing w:lineRule="auto" w:line="259" w:after="160"/>
            </w:pPr>
            <w:ins w:id="1715" w:author="Sebastio, Stefano                           Export License Required - US Collins" w:date="2023-06-06T11:18:00Z">
              <w:r>
                <w:t xml:space="preserve">[specialized]</w:t>
              </w:r>
            </w:ins>
            <w:r/>
          </w:p>
        </w:tc>
        <w:tc>
          <w:tcPr>
            <w:tcW w:w="2480" w:type="dxa"/>
            <w:textDirection w:val="lrTb"/>
            <w:noWrap w:val="false"/>
          </w:tcPr>
          <w:p>
            <w:pPr>
              <w:spacing w:lineRule="auto" w:line="259" w:after="160"/>
              <w:rPr>
                <w:ins w:id="1716" w:author="Sebastio, Stefano                           Export License Required - US Collins" w:date="2023-06-06T11:18:00Z"/>
              </w:rPr>
            </w:pPr>
            <w:ins w:id="1717" w:author="Sebastio, Stefano                           Export License Required - US Collins" w:date="2023-06-06T11:18:00Z">
              <w:r>
                <w:t xml:space="preserve">Estimated Time:</w:t>
              </w:r>
            </w:ins>
            <w:ins w:id="1718" w:author="Sebastio, Stefano                           Export License Required - US Collins" w:date="2023-06-06T11:18:00Z">
              <w:r/>
            </w:ins>
          </w:p>
          <w:p>
            <w:pPr>
              <w:spacing w:lineRule="auto" w:line="259" w:after="160"/>
            </w:pPr>
            <w:ins w:id="1719" w:author="Sebastio, Stefano                           Export License Required - US Collins" w:date="2023-06-06T11:18:00Z">
              <w:r>
                <w:t xml:space="preserve">[mid-low]</w:t>
              </w:r>
            </w:ins>
            <w:r/>
          </w:p>
        </w:tc>
      </w:tr>
      <w:tr>
        <w:trPr>
          <w:trHeight w:val="298"/>
        </w:trPr>
        <w:tc>
          <w:tcPr>
            <w:tcW w:w="0" w:type="auto"/>
            <w:vMerge w:val="continue"/>
            <w:textDirection w:val="lrTb"/>
            <w:noWrap w:val="false"/>
          </w:tcPr>
          <w:p>
            <w:pPr>
              <w:spacing w:lineRule="auto" w:line="259" w:after="160"/>
            </w:pPr>
            <w:r/>
            <w:r/>
          </w:p>
        </w:tc>
        <w:tc>
          <w:tcPr>
            <w:gridSpan w:val="4"/>
            <w:tcW w:w="8100" w:type="dxa"/>
            <w:textDirection w:val="lrTb"/>
            <w:noWrap w:val="false"/>
          </w:tcPr>
          <w:p>
            <w:pPr>
              <w:spacing w:lineRule="auto" w:line="259" w:after="160"/>
              <w:rPr>
                <w:ins w:id="1720" w:author="Sebastio, Stefano                           Export License Required - US Collins" w:date="2023-06-06T11:18:00Z"/>
              </w:rPr>
            </w:pPr>
            <w:ins w:id="1721" w:author="Sebastio, Stefano                           Export License Required - US Collins" w:date="2023-06-06T11:18:00Z">
              <w:r>
                <w:t xml:space="preserve">Impact factors:</w:t>
              </w:r>
            </w:ins>
            <w:ins w:id="1722" w:author="Sebastio, Stefano                           Export License Required - US Collins" w:date="2023-06-06T11:18:00Z">
              <w:r/>
            </w:ins>
          </w:p>
          <w:p>
            <w:pPr>
              <w:pStyle w:val="458"/>
              <w:numPr>
                <w:ilvl w:val="0"/>
                <w:numId w:val="27"/>
              </w:numPr>
              <w:rPr>
                <w:ins w:id="1723" w:author="Sebastio, Stefano                           Export License Required - US Collins" w:date="2023-06-06T11:18:00Z"/>
              </w:rPr>
            </w:pPr>
            <w:ins w:id="1724" w:author="Sebastio, Stefano                           Export License Required - US Collins" w:date="2023-06-06T11:18:00Z">
              <w:r>
                <w:t xml:space="preserve">Business/Financial: 4</w:t>
              </w:r>
            </w:ins>
            <w:ins w:id="1725" w:author="Sebastio, Stefano                           Export License Required - US Collins" w:date="2023-06-06T11:18:00Z">
              <w:r/>
            </w:ins>
          </w:p>
          <w:p>
            <w:pPr>
              <w:pStyle w:val="458"/>
              <w:numPr>
                <w:ilvl w:val="0"/>
                <w:numId w:val="27"/>
              </w:numPr>
              <w:rPr>
                <w:ins w:id="1726" w:author="Sebastio, Stefano                           Export License Required - US Collins" w:date="2023-06-06T11:18:00Z"/>
              </w:rPr>
            </w:pPr>
            <w:ins w:id="1727" w:author="Sebastio, Stefano                           Export License Required - US Collins" w:date="2023-06-06T11:18:00Z">
              <w:r>
                <w:t xml:space="preserve">Privacy and Regulations: 1</w:t>
              </w:r>
            </w:ins>
            <w:ins w:id="1728" w:author="Sebastio, Stefano                           Export License Required - US Collins" w:date="2023-06-06T11:18:00Z">
              <w:r/>
            </w:ins>
          </w:p>
          <w:p>
            <w:pPr>
              <w:pStyle w:val="458"/>
              <w:numPr>
                <w:ilvl w:val="0"/>
                <w:numId w:val="27"/>
              </w:numPr>
              <w:rPr>
                <w:ins w:id="1729" w:author="Sebastio, Stefano                           Export License Required - US Collins" w:date="2023-06-06T11:18:00Z"/>
              </w:rPr>
            </w:pPr>
            <w:ins w:id="1730" w:author="Sebastio, Stefano                           Export License Required - US Collins" w:date="2023-06-06T11:18:00Z">
              <w:r>
                <w:t xml:space="preserve">Operations: 5</w:t>
              </w:r>
            </w:ins>
            <w:ins w:id="1731" w:author="Sebastio, Stefano                           Export License Required - US Collins" w:date="2023-06-06T11:18:00Z">
              <w:r/>
            </w:ins>
          </w:p>
          <w:p>
            <w:pPr>
              <w:pStyle w:val="458"/>
              <w:numPr>
                <w:ilvl w:val="0"/>
                <w:numId w:val="27"/>
              </w:numPr>
              <w:rPr>
                <w:ins w:id="1732" w:author="Sebastio, Stefano                           Export License Required - US Collins" w:date="2023-06-06T11:18:00Z"/>
              </w:rPr>
            </w:pPr>
            <w:ins w:id="1733" w:author="Sebastio, Stefano                           Export License Required - US Collins" w:date="2023-06-06T11:18:00Z">
              <w:r>
                <w:t xml:space="preserve">Safety: 3 (higher workload for the crew due to the wrong info)</w:t>
              </w:r>
            </w:ins>
            <w:ins w:id="1734"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ins w:id="1735" w:author="Sebastio, Stefano                           Export License Required - US Collins" w:date="2023-06-06T11:18:00Z">
              <w:r>
                <w:t xml:space="preserve">Mitigation:</w:t>
              </w:r>
            </w:ins>
            <w:r/>
          </w:p>
        </w:tc>
        <w:tc>
          <w:tcPr>
            <w:gridSpan w:val="4"/>
            <w:tcW w:w="8100" w:type="dxa"/>
            <w:textDirection w:val="lrTb"/>
            <w:noWrap w:val="false"/>
          </w:tcPr>
          <w:p>
            <w:pPr>
              <w:spacing w:lineRule="auto" w:line="259" w:after="160"/>
              <w:rPr>
                <w:ins w:id="1736" w:author="Sebastio, Stefano                           Export License Required - US Collins" w:date="2023-06-06T11:18:00Z"/>
              </w:rPr>
            </w:pPr>
            <w:ins w:id="1737" w:author="Sebastio, Stefano                           Export License Required - US Collins" w:date="2023-06-06T11:18:00Z">
              <w:r>
                <w:t xml:space="preserve">Identified Mitigations:</w:t>
              </w:r>
            </w:ins>
            <w:ins w:id="1738" w:author="Sebastio, Stefano                           Export License Required - US Collins" w:date="2023-06-06T11:18:00Z">
              <w:r/>
            </w:ins>
          </w:p>
          <w:p>
            <w:pPr>
              <w:spacing w:lineRule="auto" w:line="259" w:after="160"/>
              <w:rPr>
                <w:highlight w:val="yellow"/>
              </w:rPr>
            </w:pPr>
            <w:ins w:id="1739" w:author="Sebastio, Stefano                           Export License Required - US Collins" w:date="2023-06-06T11:18:00Z">
              <w:r>
                <w:t xml:space="preserve">Mitigation requires authentication of source device, continuous monitoring and </w:t>
              </w:r>
            </w:ins>
            <w:ins w:id="1740" w:author="Sebastio, Stefano                           Export License Required - US Collins" w:date="2023-06-06T11:18:00Z">
              <w:r>
                <w:t xml:space="preserve">anomaly detection, and data validation solutions. The indicated measures should be all applied to the Central Controller and selected ones to the Function Collector and IoT node.</w:t>
              </w:r>
            </w:ins>
            <w:r/>
          </w:p>
        </w:tc>
      </w:tr>
    </w:tbl>
    <w:p>
      <w:pPr>
        <w:rPr>
          <w:ins w:id="1741" w:author="Sebastio, Stefano                           Export License Required - US Collins" w:date="2023-06-06T11:18:00Z"/>
        </w:rPr>
      </w:pPr>
      <w:r/>
      <w:ins w:id="1742" w:author="Sebastio, Stefano                           Export License Required - US Collins" w:date="2023-06-06T11:18:00Z">
        <w:r/>
      </w:ins>
    </w:p>
    <w:tbl>
      <w:tblPr>
        <w:tblStyle w:val="508"/>
        <w:tblW w:w="10000" w:type="dxa"/>
        <w:tblLook w:val="04A0" w:firstRow="1" w:lastRow="0" w:firstColumn="1" w:lastColumn="0" w:noHBand="0" w:noVBand="1"/>
      </w:tblPr>
      <w:tblGrid>
        <w:gridCol w:w="1900"/>
        <w:gridCol w:w="1940"/>
        <w:gridCol w:w="1880"/>
        <w:gridCol w:w="1800"/>
        <w:gridCol w:w="2480"/>
      </w:tblGrid>
      <w:tr>
        <w:trPr>
          <w:trHeight w:val="377"/>
        </w:trPr>
        <w:tc>
          <w:tcPr>
            <w:gridSpan w:val="5"/>
            <w:tcW w:w="10000" w:type="dxa"/>
            <w:textDirection w:val="lrTb"/>
            <w:noWrap w:val="false"/>
          </w:tcPr>
          <w:p>
            <w:pPr>
              <w:spacing w:lineRule="auto" w:line="259" w:after="160"/>
            </w:pPr>
            <w:ins w:id="1743" w:author="Sebastio, Stefano                           Export License Required - US Collins" w:date="2023-06-06T11:18:00Z">
              <w:r>
                <w:t xml:space="preserve">TS.06 (DoS affecting availability)</w:t>
              </w:r>
            </w:ins>
            <w:r/>
          </w:p>
        </w:tc>
      </w:tr>
      <w:tr>
        <w:trPr>
          <w:trHeight w:val="362"/>
        </w:trPr>
        <w:tc>
          <w:tcPr>
            <w:tcW w:w="1900" w:type="dxa"/>
            <w:textDirection w:val="lrTb"/>
            <w:noWrap w:val="false"/>
          </w:tcPr>
          <w:p>
            <w:pPr>
              <w:spacing w:lineRule="auto" w:line="259" w:after="160"/>
            </w:pPr>
            <w:ins w:id="1744" w:author="Sebastio, Stefano                           Export License Required - US Collins" w:date="2023-06-06T11:18:00Z">
              <w:r>
                <w:t xml:space="preserve">Description:</w:t>
              </w:r>
            </w:ins>
            <w:r/>
          </w:p>
        </w:tc>
        <w:tc>
          <w:tcPr>
            <w:gridSpan w:val="4"/>
            <w:tcW w:w="8100" w:type="dxa"/>
            <w:textDirection w:val="lrTb"/>
            <w:noWrap w:val="false"/>
          </w:tcPr>
          <w:p>
            <w:pPr>
              <w:rPr>
                <w:ins w:id="1745" w:author="Sebastio, Stefano                           Export License Required - US Collins" w:date="2023-06-06T11:18:00Z"/>
              </w:rPr>
            </w:pPr>
            <w:ins w:id="1746" w:author="Sebastio, Stefano                           Export License Required - US Collins" w:date="2023-06-06T11:18:00Z">
              <w:r>
                <w:t xml:space="preserve">During system operation ma</w:t>
              </w:r>
            </w:ins>
            <w:ins w:id="1747" w:author="Sebastio, Stefano                           Export License Required - US Collins" w:date="2023-06-06T11:18:00Z">
              <w:r>
                <w:t xml:space="preserve">licious nodes form the ground or connected to the CCS network through the Wi-Fi can generate fake connections to the Central Controller hosted services, thus reducing their availability.</w:t>
              </w:r>
            </w:ins>
            <w:ins w:id="1748" w:author="Sebastio, Stefano                           Export License Required - US Collins" w:date="2023-06-06T11:18:00Z">
              <w:r/>
            </w:ins>
          </w:p>
          <w:p>
            <w:pPr>
              <w:pStyle w:val="458"/>
              <w:numPr>
                <w:ilvl w:val="0"/>
                <w:numId w:val="182"/>
              </w:numPr>
              <w:spacing w:lineRule="auto" w:line="259" w:after="160"/>
              <w:rPr>
                <w:ins w:id="1749" w:author="Sebastio, Stefano                           Export License Required - US Collins" w:date="2023-06-06T11:18:00Z"/>
              </w:rPr>
            </w:pPr>
            <w:ins w:id="1750" w:author="Sebastio, Stefano                           Export License Required - US Collins" w:date="2023-06-06T11:18:00Z">
              <w:r>
                <w:t xml:space="preserve">An attacker leverages (ground or onboard Wi-Fi) network </w:t>
              </w:r>
            </w:ins>
            <w:ins w:id="1751" w:author="Sebastio, Stefano                           Export License Required - US Collins" w:date="2023-06-06T11:18:00Z">
              <w:r>
                <w:t xml:space="preserve">vulnerabilities to achieve access to the service network.</w:t>
              </w:r>
            </w:ins>
            <w:ins w:id="1752" w:author="Sebastio, Stefano                           Export License Required - US Collins" w:date="2023-06-06T11:18:00Z">
              <w:r/>
            </w:ins>
          </w:p>
          <w:p>
            <w:pPr>
              <w:pStyle w:val="458"/>
              <w:numPr>
                <w:ilvl w:val="0"/>
                <w:numId w:val="182"/>
              </w:numPr>
              <w:spacing w:lineRule="auto" w:line="259" w:after="160"/>
              <w:rPr>
                <w:ins w:id="1753" w:author="Sebastio, Stefano                           Export License Required - US Collins" w:date="2023-06-06T11:18:00Z"/>
              </w:rPr>
            </w:pPr>
            <w:ins w:id="1754" w:author="Sebastio, Stefano                           Export License Required - US Collins" w:date="2023-06-06T11:18:00Z">
              <w:r>
                <w:t xml:space="preserve">Service request is crafted to look like a genuine packet and sent to the Central Controller.</w:t>
              </w:r>
            </w:ins>
            <w:ins w:id="1755" w:author="Sebastio, Stefano                           Export License Required - US Collins" w:date="2023-06-06T11:18:00Z">
              <w:r/>
            </w:ins>
          </w:p>
          <w:p>
            <w:pPr>
              <w:pStyle w:val="458"/>
              <w:numPr>
                <w:ilvl w:val="0"/>
                <w:numId w:val="182"/>
              </w:numPr>
              <w:spacing w:lineRule="auto" w:line="259" w:after="160"/>
              <w:rPr>
                <w:ins w:id="1756" w:author="Sebastio, Stefano                           Export License Required - US Collins" w:date="2023-06-06T11:18:00Z"/>
              </w:rPr>
            </w:pPr>
            <w:ins w:id="1757" w:author="Sebastio, Stefano                           Export License Required - US Collins" w:date="2023-06-06T11:18:00Z">
              <w:r>
                <w:t xml:space="preserve">The Central Controller is overloaded with requests and fails to respond to genuine requests.</w:t>
              </w:r>
            </w:ins>
            <w:ins w:id="1758" w:author="Sebastio, Stefano                           Export License Required - US Collins" w:date="2023-06-06T11:18:00Z">
              <w:r/>
            </w:ins>
          </w:p>
          <w:p>
            <w:pPr>
              <w:pStyle w:val="458"/>
              <w:numPr>
                <w:ilvl w:val="0"/>
                <w:numId w:val="182"/>
              </w:numPr>
              <w:rPr>
                <w:ins w:id="1759" w:author="Sebastio, Stefano                           Export License Required - US Collins" w:date="2023-06-06T11:18:00Z"/>
              </w:rPr>
            </w:pPr>
            <w:ins w:id="1760" w:author="Sebastio, Stefano                           Export License Required - US Collins" w:date="2023-06-06T11:18:00Z">
              <w:r>
                <w:t xml:space="preserve">Services and</w:t>
              </w:r>
            </w:ins>
            <w:ins w:id="1761" w:author="Sebastio, Stefano                           Export License Required - US Collins" w:date="2023-06-06T11:18:00Z">
              <w:r>
                <w:t xml:space="preserve"> data result to be unavailable, potential reboot of the system may be caused and this in turn may cause misconfigurations or open-up additional attack vectors.</w:t>
              </w:r>
            </w:ins>
            <w:ins w:id="1762"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pPr>
              <w:spacing w:lineRule="auto" w:line="259" w:after="160"/>
            </w:pPr>
            <w:ins w:id="1763" w:author="Sebastio, Stefano                           Export License Required - US Collins" w:date="2023-06-06T11:18:00Z">
              <w:r>
                <w:t xml:space="preserve">Assets / Threats ID:</w:t>
              </w:r>
            </w:ins>
            <w:r/>
          </w:p>
        </w:tc>
        <w:tc>
          <w:tcPr>
            <w:gridSpan w:val="4"/>
            <w:tcW w:w="8100" w:type="dxa"/>
            <w:textDirection w:val="lrTb"/>
            <w:noWrap w:val="false"/>
          </w:tcPr>
          <w:p>
            <w:pPr>
              <w:spacing w:lineRule="auto" w:line="259" w:after="160"/>
              <w:rPr>
                <w:ins w:id="1764" w:author="Sebastio, Stefano                           Export License Required - US Collins" w:date="2023-06-06T11:18:00Z"/>
              </w:rPr>
            </w:pPr>
            <w:ins w:id="1765" w:author="Sebastio, Stefano                           Export License Required - US Collins" w:date="2023-06-06T11:18:00Z">
              <w:r>
                <w:t xml:space="preserve">DA.01 (data-load package) </w:t>
              </w:r>
            </w:ins>
            <w:ins w:id="1766" w:author="Sebastio, Stefano                           Export License Required - US Collins" w:date="2023-06-06T11:18:00Z">
              <w:r>
                <w:noBreakHyphen/>
                <w:t xml:space="preserve"> availability</w:t>
              </w:r>
            </w:ins>
            <w:ins w:id="1767" w:author="Sebastio, Stefano                           Export License Required - US Collins" w:date="2023-06-06T11:18:00Z">
              <w:r/>
            </w:ins>
          </w:p>
          <w:p>
            <w:pPr>
              <w:spacing w:lineRule="auto" w:line="259" w:after="160"/>
            </w:pPr>
            <w:ins w:id="1768" w:author="Sebastio, Stefano                           Export License Required - US Collins" w:date="2023-06-06T11:18:00Z">
              <w:r>
                <w:t xml:space="preserve">FA.01 (main CCS function) </w:t>
              </w:r>
            </w:ins>
            <w:ins w:id="1769" w:author="Sebastio, Stefano                           Export License Required - US Collins" w:date="2023-06-06T11:18:00Z">
              <w:r>
                <w:noBreakHyphen/>
                <w:t xml:space="preserve"> avai</w:t>
              </w:r>
            </w:ins>
            <w:ins w:id="1770" w:author="Sebastio, Stefano                           Export License Required - US Collins" w:date="2023-06-06T11:18:00Z">
              <w:r>
                <w:t xml:space="preserve">lability</w:t>
              </w:r>
            </w:ins>
            <w:r/>
          </w:p>
        </w:tc>
      </w:tr>
      <w:tr>
        <w:trPr>
          <w:trHeight w:val="310"/>
        </w:trPr>
        <w:tc>
          <w:tcPr>
            <w:tcW w:w="1900" w:type="dxa"/>
            <w:textDirection w:val="lrTb"/>
            <w:noWrap w:val="false"/>
          </w:tcPr>
          <w:p>
            <w:pPr>
              <w:spacing w:lineRule="auto" w:line="259" w:after="160"/>
            </w:pPr>
            <w:ins w:id="1771" w:author="Sebastio, Stefano                           Export License Required - US Collins" w:date="2023-06-06T11:18:00Z">
              <w:r>
                <w:t xml:space="preserve">Sources:</w:t>
              </w:r>
            </w:ins>
            <w:r/>
          </w:p>
        </w:tc>
        <w:tc>
          <w:tcPr>
            <w:gridSpan w:val="4"/>
            <w:tcW w:w="8100" w:type="dxa"/>
            <w:textDirection w:val="lrTb"/>
            <w:noWrap w:val="false"/>
          </w:tcPr>
          <w:p>
            <w:pPr>
              <w:spacing w:lineRule="auto" w:line="259" w:after="160"/>
            </w:pPr>
            <w:ins w:id="1772" w:author="Sebastio, Stefano                           Export License Required - US Collins" w:date="2023-06-06T11:18:00Z">
              <w:r>
                <w:t xml:space="preserve">TA.03 (wireless channel)</w:t>
              </w:r>
            </w:ins>
            <w:r/>
          </w:p>
        </w:tc>
      </w:tr>
      <w:tr>
        <w:trPr>
          <w:trHeight w:val="350"/>
        </w:trPr>
        <w:tc>
          <w:tcPr>
            <w:tcW w:w="1900" w:type="dxa"/>
            <w:vMerge w:val="restart"/>
            <w:textDirection w:val="lrTb"/>
            <w:noWrap w:val="false"/>
          </w:tcPr>
          <w:p>
            <w:pPr>
              <w:spacing w:lineRule="auto" w:line="259" w:after="160"/>
              <w:rPr>
                <w:ins w:id="1773" w:author="Sebastio, Stefano                           Export License Required - US Collins" w:date="2023-06-06T11:18:00Z"/>
              </w:rPr>
            </w:pPr>
            <w:ins w:id="1774" w:author="Sebastio, Stefano                           Export License Required - US Collins" w:date="2023-06-06T11:18:00Z">
              <w:r>
                <w:t xml:space="preserve">Scoring:</w:t>
              </w:r>
            </w:ins>
            <w:ins w:id="1775" w:author="Sebastio, Stefano                           Export License Required - US Collins" w:date="2023-06-06T11:18:00Z">
              <w:r/>
            </w:ins>
          </w:p>
          <w:p>
            <w:pPr>
              <w:spacing w:lineRule="auto" w:line="259" w:after="160"/>
              <w:rPr>
                <w:ins w:id="1776" w:author="Sebastio, Stefano                           Export License Required - US Collins" w:date="2023-06-06T11:18:00Z"/>
              </w:rPr>
            </w:pPr>
            <w:ins w:id="1777" w:author="Sebastio, Stefano                           Export License Required - US Collins" w:date="2023-06-06T11:18:00Z">
              <w:r>
                <w:t xml:space="preserve">(Tech. difficulty)</w:t>
              </w:r>
            </w:ins>
            <w:ins w:id="1778" w:author="Sebastio, Stefano                           Export License Required - US Collins" w:date="2023-06-06T11:18:00Z">
              <w:r/>
            </w:ins>
          </w:p>
          <w:p>
            <w:pPr>
              <w:spacing w:lineRule="auto" w:line="259" w:after="160"/>
            </w:pPr>
            <w:ins w:id="1779" w:author="Sebastio, Stefano                           Export License Required - US Collins" w:date="2023-06-06T11:18:00Z">
              <w:r>
                <w:t xml:space="preserve">(Impact)</w:t>
              </w:r>
            </w:ins>
            <w:r/>
          </w:p>
        </w:tc>
        <w:tc>
          <w:tcPr>
            <w:tcW w:w="1940" w:type="dxa"/>
            <w:textDirection w:val="lrTb"/>
            <w:noWrap w:val="false"/>
          </w:tcPr>
          <w:p>
            <w:pPr>
              <w:spacing w:lineRule="auto" w:line="259" w:after="160"/>
              <w:rPr>
                <w:ins w:id="1780" w:author="Sebastio, Stefano                           Export License Required - US Collins" w:date="2023-06-06T11:18:00Z"/>
              </w:rPr>
            </w:pPr>
            <w:ins w:id="1781" w:author="Sebastio, Stefano                           Export License Required - US Collins" w:date="2023-06-06T11:18:00Z">
              <w:r>
                <w:t xml:space="preserve">Expertise:</w:t>
              </w:r>
            </w:ins>
            <w:ins w:id="1782" w:author="Sebastio, Stefano                           Export License Required - US Collins" w:date="2023-06-06T11:18:00Z">
              <w:r/>
            </w:ins>
          </w:p>
          <w:p>
            <w:pPr>
              <w:spacing w:lineRule="auto" w:line="259" w:after="160"/>
            </w:pPr>
            <w:ins w:id="1783" w:author="Sebastio, Stefano                           Export License Required - US Collins" w:date="2023-06-06T11:18:00Z">
              <w:r>
                <w:t xml:space="preserve">[layman]</w:t>
              </w:r>
            </w:ins>
            <w:r/>
          </w:p>
        </w:tc>
        <w:tc>
          <w:tcPr>
            <w:tcW w:w="1880" w:type="dxa"/>
            <w:textDirection w:val="lrTb"/>
            <w:noWrap w:val="false"/>
          </w:tcPr>
          <w:p>
            <w:pPr>
              <w:spacing w:lineRule="auto" w:line="259" w:after="160"/>
              <w:rPr>
                <w:ins w:id="1784" w:author="Sebastio, Stefano                           Export License Required - US Collins" w:date="2023-06-06T11:18:00Z"/>
              </w:rPr>
            </w:pPr>
            <w:ins w:id="1785" w:author="Sebastio, Stefano                           Export License Required - US Collins" w:date="2023-06-06T11:18:00Z">
              <w:r>
                <w:t xml:space="preserve">Knowledge:</w:t>
              </w:r>
            </w:ins>
            <w:ins w:id="1786" w:author="Sebastio, Stefano                           Export License Required - US Collins" w:date="2023-06-06T11:18:00Z">
              <w:r/>
            </w:ins>
          </w:p>
          <w:p>
            <w:pPr>
              <w:spacing w:lineRule="auto" w:line="259" w:after="160"/>
            </w:pPr>
            <w:ins w:id="1787" w:author="Sebastio, Stefano                           Export License Required - US Collins" w:date="2023-06-06T11:18:00Z">
              <w:r>
                <w:t xml:space="preserve">[restricted]</w:t>
              </w:r>
            </w:ins>
            <w:r/>
          </w:p>
        </w:tc>
        <w:tc>
          <w:tcPr>
            <w:tcW w:w="1800" w:type="dxa"/>
            <w:textDirection w:val="lrTb"/>
            <w:noWrap w:val="false"/>
          </w:tcPr>
          <w:p>
            <w:pPr>
              <w:spacing w:lineRule="auto" w:line="259" w:after="160"/>
              <w:rPr>
                <w:ins w:id="1788" w:author="Sebastio, Stefano                           Export License Required - US Collins" w:date="2023-06-06T11:18:00Z"/>
              </w:rPr>
            </w:pPr>
            <w:ins w:id="1789" w:author="Sebastio, Stefano                           Export License Required - US Collins" w:date="2023-06-06T11:18:00Z">
              <w:r>
                <w:t xml:space="preserve">Equipment:</w:t>
              </w:r>
            </w:ins>
            <w:ins w:id="1790" w:author="Sebastio, Stefano                           Export License Required - US Collins" w:date="2023-06-06T11:18:00Z">
              <w:r/>
            </w:ins>
          </w:p>
          <w:p>
            <w:pPr>
              <w:spacing w:lineRule="auto" w:line="259" w:after="160"/>
            </w:pPr>
            <w:ins w:id="1791" w:author="Sebastio, Stefano                           Export License Required - US Collins" w:date="2023-06-06T11:18:00Z">
              <w:r>
                <w:t xml:space="preserve">[standard]</w:t>
              </w:r>
            </w:ins>
            <w:r/>
          </w:p>
        </w:tc>
        <w:tc>
          <w:tcPr>
            <w:tcW w:w="2480" w:type="dxa"/>
            <w:textDirection w:val="lrTb"/>
            <w:noWrap w:val="false"/>
          </w:tcPr>
          <w:p>
            <w:pPr>
              <w:spacing w:lineRule="auto" w:line="259" w:after="160"/>
              <w:rPr>
                <w:ins w:id="1792" w:author="Sebastio, Stefano                           Export License Required - US Collins" w:date="2023-06-06T11:18:00Z"/>
              </w:rPr>
            </w:pPr>
            <w:ins w:id="1793" w:author="Sebastio, Stefano                           Export License Required - US Collins" w:date="2023-06-06T11:18:00Z">
              <w:r>
                <w:t xml:space="preserve">Estimated Time:</w:t>
              </w:r>
            </w:ins>
            <w:ins w:id="1794" w:author="Sebastio, Stefano                           Export License Required - US Collins" w:date="2023-06-06T11:18:00Z">
              <w:r/>
            </w:ins>
          </w:p>
          <w:p>
            <w:pPr>
              <w:spacing w:lineRule="auto" w:line="259" w:after="160"/>
            </w:pPr>
            <w:ins w:id="1795" w:author="Sebastio, Stefano                           Export License Required - US Collins" w:date="2023-06-06T11:18:00Z">
              <w:r>
                <w:t xml:space="preserve">[mid-low]</w:t>
              </w:r>
            </w:ins>
            <w:r/>
          </w:p>
        </w:tc>
      </w:tr>
      <w:tr>
        <w:trPr>
          <w:trHeight w:val="298"/>
        </w:trPr>
        <w:tc>
          <w:tcPr>
            <w:tcW w:w="0" w:type="auto"/>
            <w:vMerge w:val="continue"/>
            <w:textDirection w:val="lrTb"/>
            <w:noWrap w:val="false"/>
          </w:tcPr>
          <w:p>
            <w:pPr>
              <w:spacing w:lineRule="auto" w:line="259" w:after="160"/>
            </w:pPr>
            <w:r/>
            <w:r/>
          </w:p>
        </w:tc>
        <w:tc>
          <w:tcPr>
            <w:gridSpan w:val="4"/>
            <w:tcW w:w="8100" w:type="dxa"/>
            <w:textDirection w:val="lrTb"/>
            <w:noWrap w:val="false"/>
          </w:tcPr>
          <w:p>
            <w:pPr>
              <w:spacing w:lineRule="auto" w:line="259" w:after="160"/>
              <w:rPr>
                <w:ins w:id="1796" w:author="Sebastio, Stefano                           Export License Required - US Collins" w:date="2023-06-06T11:18:00Z"/>
              </w:rPr>
            </w:pPr>
            <w:ins w:id="1797" w:author="Sebastio, Stefano                           Export License Required - US Collins" w:date="2023-06-06T11:18:00Z">
              <w:r>
                <w:t xml:space="preserve">Impact factors:</w:t>
              </w:r>
            </w:ins>
            <w:ins w:id="1798" w:author="Sebastio, Stefano                           Export License Required - US Collins" w:date="2023-06-06T11:18:00Z">
              <w:r/>
            </w:ins>
          </w:p>
          <w:p>
            <w:pPr>
              <w:pStyle w:val="458"/>
              <w:numPr>
                <w:ilvl w:val="0"/>
                <w:numId w:val="27"/>
              </w:numPr>
              <w:rPr>
                <w:ins w:id="1799" w:author="Sebastio, Stefano                           Export License Required - US Collins" w:date="2023-06-06T11:18:00Z"/>
              </w:rPr>
            </w:pPr>
            <w:ins w:id="1800" w:author="Sebastio, Stefano                           Export License Required - US Collins" w:date="2023-06-06T11:18:00Z">
              <w:r>
                <w:t xml:space="preserve">Business/Financial: 2</w:t>
              </w:r>
            </w:ins>
            <w:ins w:id="1801" w:author="Sebastio, Stefano                           Export License Required - US Collins" w:date="2023-06-06T11:18:00Z">
              <w:r/>
            </w:ins>
          </w:p>
          <w:p>
            <w:pPr>
              <w:pStyle w:val="458"/>
              <w:numPr>
                <w:ilvl w:val="0"/>
                <w:numId w:val="27"/>
              </w:numPr>
              <w:rPr>
                <w:ins w:id="1802" w:author="Sebastio, Stefano                           Export License Required - US Collins" w:date="2023-06-06T11:18:00Z"/>
              </w:rPr>
            </w:pPr>
            <w:ins w:id="1803" w:author="Sebastio, Stefano                           Export License Required - US Collins" w:date="2023-06-06T11:18:00Z">
              <w:r>
                <w:t xml:space="preserve">Privacy and Regulations: 1</w:t>
              </w:r>
            </w:ins>
            <w:ins w:id="1804" w:author="Sebastio, Stefano                           Export License Required - US Collins" w:date="2023-06-06T11:18:00Z">
              <w:r/>
            </w:ins>
          </w:p>
          <w:p>
            <w:pPr>
              <w:pStyle w:val="458"/>
              <w:numPr>
                <w:ilvl w:val="0"/>
                <w:numId w:val="27"/>
              </w:numPr>
              <w:rPr>
                <w:ins w:id="1805" w:author="Sebastio, Stefano                           Export License Required - US Collins" w:date="2023-06-06T11:18:00Z"/>
              </w:rPr>
            </w:pPr>
            <w:ins w:id="1806" w:author="Sebastio, Stefano                           Export License Required - US Collins" w:date="2023-06-06T11:18:00Z">
              <w:r>
                <w:t xml:space="preserve">Operations: 4</w:t>
              </w:r>
            </w:ins>
            <w:ins w:id="1807" w:author="Sebastio, Stefano                           Export License Required - US Collins" w:date="2023-06-06T11:18:00Z">
              <w:r/>
            </w:ins>
          </w:p>
          <w:p>
            <w:pPr>
              <w:pStyle w:val="458"/>
              <w:numPr>
                <w:ilvl w:val="0"/>
                <w:numId w:val="27"/>
              </w:numPr>
              <w:rPr>
                <w:ins w:id="1808" w:author="Sebastio, Stefano                           Export License Required - US Collins" w:date="2023-06-06T11:18:00Z"/>
              </w:rPr>
            </w:pPr>
            <w:ins w:id="1809" w:author="Sebastio, Stefano                           Export License Required - US Collins" w:date="2023-06-06T11:18:00Z">
              <w:r>
                <w:t xml:space="preserve">Safety: 4 (higher workload, negative impact on safety and performance)</w:t>
              </w:r>
            </w:ins>
            <w:ins w:id="1810"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ins w:id="1811" w:author="Sebastio, Stefano                           Export License Required - US Collins" w:date="2023-06-06T11:18:00Z">
              <w:r>
                <w:t xml:space="preserve">Mitigation:</w:t>
              </w:r>
            </w:ins>
            <w:r/>
          </w:p>
        </w:tc>
        <w:tc>
          <w:tcPr>
            <w:gridSpan w:val="4"/>
            <w:tcW w:w="8100" w:type="dxa"/>
            <w:textDirection w:val="lrTb"/>
            <w:noWrap w:val="false"/>
          </w:tcPr>
          <w:p>
            <w:pPr>
              <w:spacing w:lineRule="auto" w:line="259" w:after="160"/>
              <w:rPr>
                <w:ins w:id="1812" w:author="Sebastio, Stefano                           Export License Required - US Collins" w:date="2023-06-06T11:18:00Z"/>
              </w:rPr>
            </w:pPr>
            <w:ins w:id="1813" w:author="Sebastio, Stefano                           Export License Required - US Collins" w:date="2023-06-06T11:18:00Z">
              <w:r>
                <w:t xml:space="preserve">Identified Mitigations:</w:t>
              </w:r>
            </w:ins>
            <w:ins w:id="1814" w:author="Sebastio, Stefano                           Export License Required - US Collins" w:date="2023-06-06T11:18:00Z">
              <w:r/>
            </w:ins>
          </w:p>
          <w:p>
            <w:pPr>
              <w:spacing w:lineRule="auto" w:line="259" w:after="160"/>
              <w:rPr>
                <w:highlight w:val="yellow"/>
              </w:rPr>
            </w:pPr>
            <w:ins w:id="1815" w:author="Sebastio, Stefano                           Export License Required - US Collins" w:date="2023-06-06T11:18:00Z">
              <w:r>
                <w:t xml:space="preserve">Mitigation requires authentication of source device, continuous monitoring and anomaly detection, as well as network access </w:t>
              </w:r>
            </w:ins>
            <w:ins w:id="1816" w:author="Sebastio, Stefano                           Export License Required - US Collins" w:date="2023-06-06T11:18:00Z">
              <w:r>
                <w:t xml:space="preserve">controls. The indicated measures should be all applied to the Central Controller and selected ones to the Function Collector.</w:t>
              </w:r>
            </w:ins>
            <w:r/>
          </w:p>
        </w:tc>
      </w:tr>
    </w:tbl>
    <w:p>
      <w:pPr>
        <w:rPr>
          <w:ins w:id="1817" w:author="Sebastio, Stefano                           Export License Required - US Collins" w:date="2023-06-06T11:18:00Z"/>
        </w:rPr>
      </w:pPr>
      <w:r/>
      <w:ins w:id="1818" w:author="Sebastio, Stefano                           Export License Required - US Collins" w:date="2023-06-06T11:18:00Z">
        <w:r/>
      </w:ins>
    </w:p>
    <w:tbl>
      <w:tblPr>
        <w:tblStyle w:val="508"/>
        <w:tblW w:w="10000" w:type="dxa"/>
        <w:tblLook w:val="04A0" w:firstRow="1" w:lastRow="0" w:firstColumn="1" w:lastColumn="0" w:noHBand="0" w:noVBand="1"/>
      </w:tblPr>
      <w:tblGrid>
        <w:gridCol w:w="1900"/>
        <w:gridCol w:w="1940"/>
        <w:gridCol w:w="1880"/>
        <w:gridCol w:w="1800"/>
        <w:gridCol w:w="2480"/>
      </w:tblGrid>
      <w:tr>
        <w:trPr>
          <w:trHeight w:val="377"/>
        </w:trPr>
        <w:tc>
          <w:tcPr>
            <w:gridSpan w:val="5"/>
            <w:tcW w:w="10000" w:type="dxa"/>
            <w:textDirection w:val="lrTb"/>
            <w:noWrap w:val="false"/>
          </w:tcPr>
          <w:p>
            <w:pPr>
              <w:spacing w:lineRule="auto" w:line="259" w:after="160"/>
            </w:pPr>
            <w:ins w:id="1819" w:author="Sebastio, Stefano                           Export License Required - US Collins" w:date="2023-06-06T11:18:00Z">
              <w:r>
                <w:t xml:space="preserve">TS.07 (Data leakage due to rogue IoT/WiFi node in the CCS network)</w:t>
              </w:r>
            </w:ins>
            <w:r/>
          </w:p>
        </w:tc>
      </w:tr>
      <w:tr>
        <w:trPr>
          <w:trHeight w:val="362"/>
        </w:trPr>
        <w:tc>
          <w:tcPr>
            <w:tcW w:w="1900" w:type="dxa"/>
            <w:textDirection w:val="lrTb"/>
            <w:noWrap w:val="false"/>
          </w:tcPr>
          <w:p>
            <w:pPr>
              <w:spacing w:lineRule="auto" w:line="259" w:after="160"/>
            </w:pPr>
            <w:ins w:id="1820" w:author="Sebastio, Stefano                           Export License Required - US Collins" w:date="2023-06-06T11:18:00Z">
              <w:r>
                <w:t xml:space="preserve">Description:</w:t>
              </w:r>
            </w:ins>
            <w:r/>
          </w:p>
        </w:tc>
        <w:tc>
          <w:tcPr>
            <w:gridSpan w:val="4"/>
            <w:tcW w:w="8100" w:type="dxa"/>
            <w:textDirection w:val="lrTb"/>
            <w:noWrap w:val="false"/>
          </w:tcPr>
          <w:p>
            <w:pPr>
              <w:rPr>
                <w:ins w:id="1821" w:author="Sebastio, Stefano                           Export License Required - US Collins" w:date="2023-06-06T11:18:00Z"/>
              </w:rPr>
            </w:pPr>
            <w:ins w:id="1822" w:author="Sebastio, Stefano                           Export License Required - US Collins" w:date="2023-06-06T11:18:00Z">
              <w:r>
                <w:t xml:space="preserve">During operations data is collected by IoT </w:t>
              </w:r>
            </w:ins>
            <w:ins w:id="1823" w:author="Sebastio, Stefano                           Export License Required - US Collins" w:date="2023-06-06T11:18:00Z">
              <w:r>
                <w:t xml:space="preserve">nodes, transferred, and processed throughout the CCS architecture. A rogue device can leak data through principal or side-channels.</w:t>
              </w:r>
            </w:ins>
            <w:ins w:id="1824" w:author="Sebastio, Stefano                           Export License Required - US Collins" w:date="2023-06-06T11:18:00Z">
              <w:r/>
            </w:ins>
          </w:p>
          <w:p>
            <w:pPr>
              <w:pStyle w:val="458"/>
              <w:numPr>
                <w:ilvl w:val="0"/>
                <w:numId w:val="182"/>
              </w:numPr>
              <w:ind w:left="0" w:firstLine="360"/>
              <w:rPr>
                <w:ins w:id="1825" w:author="Sebastio, Stefano                           Export License Required - US Collins" w:date="2023-06-06T11:18:00Z"/>
              </w:rPr>
            </w:pPr>
            <w:ins w:id="1826" w:author="Sebastio, Stefano                           Export License Required - US Collins" w:date="2023-06-06T11:18:00Z">
              <w:r>
                <w:t xml:space="preserve">An authorized device can be transformed into a rogue device through TS.01</w:t>
              </w:r>
            </w:ins>
            <w:ins w:id="1827" w:author="Sebastio, Stefano                           Export License Required - US Collins" w:date="2023-06-06T11:18:00Z">
              <w:r/>
            </w:ins>
          </w:p>
          <w:p>
            <w:pPr>
              <w:pStyle w:val="458"/>
              <w:numPr>
                <w:ilvl w:val="0"/>
                <w:numId w:val="182"/>
              </w:numPr>
              <w:rPr>
                <w:ins w:id="1828" w:author="Sebastio, Stefano                           Export License Required - US Collins" w:date="2023-06-06T11:18:00Z"/>
              </w:rPr>
            </w:pPr>
            <w:ins w:id="1829" w:author="Sebastio, Stefano                           Export License Required - US Collins" w:date="2023-06-06T11:18:00Z">
              <w:r>
                <w:t xml:space="preserve">An unauthorized device can gain access to the netw</w:t>
              </w:r>
            </w:ins>
            <w:ins w:id="1830" w:author="Sebastio, Stefano                           Export License Required - US Collins" w:date="2023-06-06T11:18:00Z">
              <w:r>
                <w:t xml:space="preserve">ork through TS.02</w:t>
              </w:r>
            </w:ins>
            <w:ins w:id="1831" w:author="Sebastio, Stefano                           Export License Required - US Collins" w:date="2023-06-06T11:18:00Z">
              <w:r/>
            </w:ins>
          </w:p>
          <w:p>
            <w:pPr>
              <w:pStyle w:val="458"/>
              <w:numPr>
                <w:ilvl w:val="0"/>
                <w:numId w:val="182"/>
              </w:numPr>
              <w:rPr>
                <w:ins w:id="1832" w:author="Sebastio, Stefano                           Export License Required - US Collins" w:date="2023-06-06T11:18:00Z"/>
              </w:rPr>
            </w:pPr>
            <w:ins w:id="1833" w:author="Sebastio, Stefano                           Export License Required - US Collins" w:date="2023-06-06T11:18:00Z">
              <w:r>
                <w:t xml:space="preserve">Collected data or data in transit in the CCS subnet are leaked through principal or side-channels</w:t>
              </w:r>
            </w:ins>
            <w:ins w:id="1834"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pPr>
              <w:spacing w:lineRule="auto" w:line="259" w:after="160"/>
            </w:pPr>
            <w:ins w:id="1835" w:author="Sebastio, Stefano                           Export License Required - US Collins" w:date="2023-06-06T11:18:00Z">
              <w:r>
                <w:t xml:space="preserve">Assets / Threats ID:</w:t>
              </w:r>
            </w:ins>
            <w:r/>
          </w:p>
        </w:tc>
        <w:tc>
          <w:tcPr>
            <w:gridSpan w:val="4"/>
            <w:tcW w:w="8100" w:type="dxa"/>
            <w:textDirection w:val="lrTb"/>
            <w:noWrap w:val="false"/>
          </w:tcPr>
          <w:p>
            <w:pPr>
              <w:spacing w:lineRule="auto" w:line="259" w:after="160"/>
            </w:pPr>
            <w:ins w:id="1836" w:author="Sebastio, Stefano                           Export License Required - US Collins" w:date="2023-06-06T11:18:00Z">
              <w:r>
                <w:t xml:space="preserve">DA.02 (sensitive data) </w:t>
              </w:r>
            </w:ins>
            <w:ins w:id="1837" w:author="Sebastio, Stefano                           Export License Required - US Collins" w:date="2023-06-06T11:18:00Z">
              <w:r>
                <w:noBreakHyphen/>
                <w:t xml:space="preserve"> confidentiality</w:t>
              </w:r>
            </w:ins>
            <w:r/>
          </w:p>
        </w:tc>
      </w:tr>
      <w:tr>
        <w:trPr>
          <w:trHeight w:val="310"/>
        </w:trPr>
        <w:tc>
          <w:tcPr>
            <w:tcW w:w="1900" w:type="dxa"/>
            <w:textDirection w:val="lrTb"/>
            <w:noWrap w:val="false"/>
          </w:tcPr>
          <w:p>
            <w:pPr>
              <w:spacing w:lineRule="auto" w:line="259" w:after="160"/>
            </w:pPr>
            <w:ins w:id="1838" w:author="Sebastio, Stefano                           Export License Required - US Collins" w:date="2023-06-06T11:18:00Z">
              <w:r>
                <w:t xml:space="preserve">Sources:</w:t>
              </w:r>
            </w:ins>
            <w:r/>
          </w:p>
        </w:tc>
        <w:tc>
          <w:tcPr>
            <w:gridSpan w:val="4"/>
            <w:tcW w:w="8100" w:type="dxa"/>
            <w:textDirection w:val="lrTb"/>
            <w:noWrap w:val="false"/>
          </w:tcPr>
          <w:p>
            <w:pPr>
              <w:spacing w:lineRule="auto" w:line="259" w:after="160"/>
              <w:rPr>
                <w:ins w:id="1839" w:author="Sebastio, Stefano                           Export License Required - US Collins" w:date="2023-06-06T11:18:00Z"/>
              </w:rPr>
            </w:pPr>
            <w:ins w:id="1840" w:author="Sebastio, Stefano                           Export License Required - US Collins" w:date="2023-06-06T11:18:00Z">
              <w:r>
                <w:t xml:space="preserve">TA.03 (wireless channel)</w:t>
              </w:r>
            </w:ins>
            <w:ins w:id="1841" w:author="Sebastio, Stefano                           Export License Required - US Collins" w:date="2023-06-06T11:18:00Z">
              <w:r/>
            </w:ins>
          </w:p>
          <w:p>
            <w:pPr>
              <w:spacing w:lineRule="auto" w:line="259" w:after="160"/>
            </w:pPr>
            <w:ins w:id="1842" w:author="Sebastio, Stefano                           Export License Required - US Collins" w:date="2023-06-06T11:18:00Z">
              <w:r>
                <w:t xml:space="preserve">TA.04 (HMI/HW interfaces)</w:t>
              </w:r>
            </w:ins>
            <w:r/>
          </w:p>
        </w:tc>
      </w:tr>
      <w:tr>
        <w:trPr>
          <w:trHeight w:val="350"/>
        </w:trPr>
        <w:tc>
          <w:tcPr>
            <w:tcW w:w="1900" w:type="dxa"/>
            <w:vMerge w:val="restart"/>
            <w:textDirection w:val="lrTb"/>
            <w:noWrap w:val="false"/>
          </w:tcPr>
          <w:p>
            <w:pPr>
              <w:spacing w:lineRule="auto" w:line="259" w:after="160"/>
              <w:rPr>
                <w:ins w:id="1843" w:author="Sebastio, Stefano                           Export License Required - US Collins" w:date="2023-06-06T11:18:00Z"/>
              </w:rPr>
            </w:pPr>
            <w:ins w:id="1844" w:author="Sebastio, Stefano                           Export License Required - US Collins" w:date="2023-06-06T11:18:00Z">
              <w:r>
                <w:t xml:space="preserve">Scoring:</w:t>
              </w:r>
            </w:ins>
            <w:ins w:id="1845" w:author="Sebastio, Stefano                           Export License Required - US Collins" w:date="2023-06-06T11:18:00Z">
              <w:r/>
            </w:ins>
          </w:p>
          <w:p>
            <w:pPr>
              <w:spacing w:lineRule="auto" w:line="259" w:after="160"/>
              <w:rPr>
                <w:ins w:id="1846" w:author="Sebastio, Stefano                           Export License Required - US Collins" w:date="2023-06-06T11:18:00Z"/>
              </w:rPr>
            </w:pPr>
            <w:ins w:id="1847" w:author="Sebastio, Stefano                           Export License Required - US Collins" w:date="2023-06-06T11:18:00Z">
              <w:r>
                <w:t xml:space="preserve">(Tech. difficulty)</w:t>
              </w:r>
            </w:ins>
            <w:ins w:id="1848" w:author="Sebastio, Stefano                           Export License Required - US Collins" w:date="2023-06-06T11:18:00Z">
              <w:r/>
            </w:ins>
          </w:p>
          <w:p>
            <w:pPr>
              <w:spacing w:lineRule="auto" w:line="259" w:after="160"/>
            </w:pPr>
            <w:ins w:id="1849" w:author="Sebastio, Stefano                           Export License Required - US Collins" w:date="2023-06-06T11:18:00Z">
              <w:r>
                <w:t xml:space="preserve">(Impact)</w:t>
              </w:r>
            </w:ins>
            <w:r/>
          </w:p>
        </w:tc>
        <w:tc>
          <w:tcPr>
            <w:tcW w:w="1940" w:type="dxa"/>
            <w:textDirection w:val="lrTb"/>
            <w:noWrap w:val="false"/>
          </w:tcPr>
          <w:p>
            <w:pPr>
              <w:spacing w:lineRule="auto" w:line="259" w:after="160"/>
              <w:rPr>
                <w:ins w:id="1850" w:author="Sebastio, Stefano                           Export License Required - US Collins" w:date="2023-06-06T11:18:00Z"/>
              </w:rPr>
            </w:pPr>
            <w:ins w:id="1851" w:author="Sebastio, Stefano                           Export License Required - US Collins" w:date="2023-06-06T11:18:00Z">
              <w:r>
                <w:t xml:space="preserve">Expertise:</w:t>
              </w:r>
            </w:ins>
            <w:ins w:id="1852" w:author="Sebastio, Stefano                           Export License Required - US Collins" w:date="2023-06-06T11:18:00Z">
              <w:r/>
            </w:ins>
          </w:p>
          <w:p>
            <w:pPr>
              <w:spacing w:lineRule="auto" w:line="259" w:after="160"/>
            </w:pPr>
            <w:ins w:id="1853" w:author="Sebastio, Stefano                           Export License Required - US Collins" w:date="2023-06-06T11:18:00Z">
              <w:r>
                <w:t xml:space="preserve">[expert]</w:t>
              </w:r>
            </w:ins>
            <w:r/>
          </w:p>
        </w:tc>
        <w:tc>
          <w:tcPr>
            <w:tcW w:w="1880" w:type="dxa"/>
            <w:textDirection w:val="lrTb"/>
            <w:noWrap w:val="false"/>
          </w:tcPr>
          <w:p>
            <w:pPr>
              <w:spacing w:lineRule="auto" w:line="259" w:after="160"/>
              <w:rPr>
                <w:ins w:id="1854" w:author="Sebastio, Stefano                           Export License Required - US Collins" w:date="2023-06-06T11:18:00Z"/>
              </w:rPr>
            </w:pPr>
            <w:ins w:id="1855" w:author="Sebastio, Stefano                           Export License Required - US Collins" w:date="2023-06-06T11:18:00Z">
              <w:r>
                <w:t xml:space="preserve">Knowledge:</w:t>
              </w:r>
            </w:ins>
            <w:ins w:id="1856" w:author="Sebastio, Stefano                           Export License Required - US Collins" w:date="2023-06-06T11:18:00Z">
              <w:r/>
            </w:ins>
          </w:p>
          <w:p>
            <w:pPr>
              <w:spacing w:lineRule="auto" w:line="259" w:after="160"/>
            </w:pPr>
            <w:ins w:id="1857" w:author="Sebastio, Stefano                           Export License Required - US Collins" w:date="2023-06-06T11:18:00Z">
              <w:r>
                <w:t xml:space="preserve">[restricted]</w:t>
              </w:r>
            </w:ins>
            <w:r/>
          </w:p>
        </w:tc>
        <w:tc>
          <w:tcPr>
            <w:tcW w:w="1800" w:type="dxa"/>
            <w:textDirection w:val="lrTb"/>
            <w:noWrap w:val="false"/>
          </w:tcPr>
          <w:p>
            <w:pPr>
              <w:spacing w:lineRule="auto" w:line="259" w:after="160"/>
              <w:rPr>
                <w:ins w:id="1858" w:author="Sebastio, Stefano                           Export License Required - US Collins" w:date="2023-06-06T11:18:00Z"/>
              </w:rPr>
            </w:pPr>
            <w:ins w:id="1859" w:author="Sebastio, Stefano                           Export License Required - US Collins" w:date="2023-06-06T11:18:00Z">
              <w:r>
                <w:t xml:space="preserve">Equipment:</w:t>
              </w:r>
            </w:ins>
            <w:ins w:id="1860" w:author="Sebastio, Stefano                           Export License Required - US Collins" w:date="2023-06-06T11:18:00Z">
              <w:r/>
            </w:ins>
          </w:p>
          <w:p>
            <w:pPr>
              <w:spacing w:lineRule="auto" w:line="259" w:after="160"/>
            </w:pPr>
            <w:ins w:id="1861" w:author="Sebastio, Stefano                           Export License Required - US Collins" w:date="2023-06-06T11:18:00Z">
              <w:r>
                <w:t xml:space="preserve">[bespoke]</w:t>
              </w:r>
            </w:ins>
            <w:r/>
          </w:p>
        </w:tc>
        <w:tc>
          <w:tcPr>
            <w:tcW w:w="2480" w:type="dxa"/>
            <w:textDirection w:val="lrTb"/>
            <w:noWrap w:val="false"/>
          </w:tcPr>
          <w:p>
            <w:pPr>
              <w:spacing w:lineRule="auto" w:line="259" w:after="160"/>
              <w:rPr>
                <w:ins w:id="1862" w:author="Sebastio, Stefano                           Export License Required - US Collins" w:date="2023-06-06T11:18:00Z"/>
              </w:rPr>
            </w:pPr>
            <w:ins w:id="1863" w:author="Sebastio, Stefano                           Export License Required - US Collins" w:date="2023-06-06T11:18:00Z">
              <w:r>
                <w:t xml:space="preserve">Estimated Time:</w:t>
              </w:r>
            </w:ins>
            <w:ins w:id="1864" w:author="Sebastio, Stefano                           Export License Required - US Collins" w:date="2023-06-06T11:18:00Z">
              <w:r/>
            </w:ins>
          </w:p>
          <w:p>
            <w:pPr>
              <w:spacing w:lineRule="auto" w:line="259" w:after="160"/>
            </w:pPr>
            <w:ins w:id="1865" w:author="Sebastio, Stefano                           Export License Required - US Collins" w:date="2023-06-06T11:18:00Z">
              <w:r>
                <w:t xml:space="preserve">[mid-high]</w:t>
              </w:r>
            </w:ins>
            <w:r/>
          </w:p>
        </w:tc>
      </w:tr>
      <w:tr>
        <w:trPr>
          <w:trHeight w:val="298"/>
        </w:trPr>
        <w:tc>
          <w:tcPr>
            <w:tcW w:w="0" w:type="auto"/>
            <w:vMerge w:val="continue"/>
            <w:textDirection w:val="lrTb"/>
            <w:noWrap w:val="false"/>
          </w:tcPr>
          <w:p>
            <w:pPr>
              <w:spacing w:lineRule="auto" w:line="259" w:after="160"/>
            </w:pPr>
            <w:r/>
            <w:r/>
          </w:p>
        </w:tc>
        <w:tc>
          <w:tcPr>
            <w:gridSpan w:val="4"/>
            <w:tcW w:w="8100" w:type="dxa"/>
            <w:textDirection w:val="lrTb"/>
            <w:noWrap w:val="false"/>
          </w:tcPr>
          <w:p>
            <w:pPr>
              <w:spacing w:lineRule="auto" w:line="259" w:after="160"/>
              <w:rPr>
                <w:ins w:id="1866" w:author="Sebastio, Stefano                           Export License Required - US Collins" w:date="2023-06-06T11:18:00Z"/>
              </w:rPr>
            </w:pPr>
            <w:ins w:id="1867" w:author="Sebastio, Stefano                           Export License Required - US Collins" w:date="2023-06-06T11:18:00Z">
              <w:r>
                <w:t xml:space="preserve">Impact factors:</w:t>
              </w:r>
            </w:ins>
            <w:ins w:id="1868" w:author="Sebastio, Stefano                           Export License Required - US Collins" w:date="2023-06-06T11:18:00Z">
              <w:r/>
            </w:ins>
          </w:p>
          <w:p>
            <w:pPr>
              <w:pStyle w:val="458"/>
              <w:numPr>
                <w:ilvl w:val="0"/>
                <w:numId w:val="27"/>
              </w:numPr>
              <w:rPr>
                <w:ins w:id="1869" w:author="Sebastio, Stefano                           Export License Required - US Collins" w:date="2023-06-06T11:18:00Z"/>
              </w:rPr>
            </w:pPr>
            <w:ins w:id="1870" w:author="Sebastio, Stefano                           Export License Required - US Collins" w:date="2023-06-06T11:18:00Z">
              <w:r>
                <w:t xml:space="preserve">Business/Financial: 3</w:t>
              </w:r>
            </w:ins>
            <w:ins w:id="1871" w:author="Sebastio, Stefano                           Export License Required - US Collins" w:date="2023-06-06T11:18:00Z">
              <w:r/>
            </w:ins>
          </w:p>
          <w:p>
            <w:pPr>
              <w:pStyle w:val="458"/>
              <w:numPr>
                <w:ilvl w:val="0"/>
                <w:numId w:val="27"/>
              </w:numPr>
              <w:rPr>
                <w:ins w:id="1872" w:author="Sebastio, Stefano                           Export License Required - US Collins" w:date="2023-06-06T11:18:00Z"/>
              </w:rPr>
            </w:pPr>
            <w:ins w:id="1873" w:author="Sebastio, Stefano                           Export License Required - US Collins" w:date="2023-06-06T11:18:00Z">
              <w:r>
                <w:t xml:space="preserve">Privacy and Regulations: 4</w:t>
              </w:r>
            </w:ins>
            <w:ins w:id="1874" w:author="Sebastio, Stefano                           Export License Required - US Collins" w:date="2023-06-06T11:18:00Z">
              <w:r/>
            </w:ins>
          </w:p>
          <w:p>
            <w:pPr>
              <w:pStyle w:val="458"/>
              <w:numPr>
                <w:ilvl w:val="0"/>
                <w:numId w:val="27"/>
              </w:numPr>
              <w:rPr>
                <w:ins w:id="1875" w:author="Sebastio, Stefano                           Export License Required - US Collins" w:date="2023-06-06T11:18:00Z"/>
              </w:rPr>
            </w:pPr>
            <w:ins w:id="1876" w:author="Sebastio, Stefano                           Export License Required - US Collins" w:date="2023-06-06T11:18:00Z">
              <w:r>
                <w:t xml:space="preserve">Operations: 1</w:t>
              </w:r>
            </w:ins>
            <w:ins w:id="1877" w:author="Sebastio, Stefano                           Export License Required - US Collins" w:date="2023-06-06T11:18:00Z">
              <w:r/>
            </w:ins>
          </w:p>
          <w:p>
            <w:pPr>
              <w:pStyle w:val="458"/>
              <w:numPr>
                <w:ilvl w:val="0"/>
                <w:numId w:val="27"/>
              </w:numPr>
              <w:rPr>
                <w:ins w:id="1878" w:author="Sebastio, Stefano                           Export License Required - US Collins" w:date="2023-06-06T11:18:00Z"/>
              </w:rPr>
            </w:pPr>
            <w:ins w:id="1879" w:author="Sebastio, Stefano                           Export License Required - US Collins" w:date="2023-06-06T11:18:00Z">
              <w:r>
                <w:t xml:space="preserve">Safety: 1</w:t>
              </w:r>
            </w:ins>
            <w:ins w:id="1880"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ins w:id="1881" w:author="Sebastio, Stefano                           Export License Required - US Collins" w:date="2023-06-06T11:18:00Z">
              <w:r>
                <w:t xml:space="preserve">Mitigation:</w:t>
              </w:r>
            </w:ins>
            <w:r/>
          </w:p>
        </w:tc>
        <w:tc>
          <w:tcPr>
            <w:gridSpan w:val="4"/>
            <w:tcW w:w="8100" w:type="dxa"/>
            <w:textDirection w:val="lrTb"/>
            <w:noWrap w:val="false"/>
          </w:tcPr>
          <w:p>
            <w:pPr>
              <w:spacing w:lineRule="auto" w:line="259" w:after="160"/>
              <w:rPr>
                <w:ins w:id="1882" w:author="Sebastio, Stefano                           Export License Required - US Collins" w:date="2023-06-06T11:18:00Z"/>
              </w:rPr>
            </w:pPr>
            <w:ins w:id="1883" w:author="Sebastio, Stefano                           Export License Required - US Collins" w:date="2023-06-06T11:18:00Z">
              <w:r>
                <w:t xml:space="preserve">Identified </w:t>
              </w:r>
            </w:ins>
            <w:ins w:id="1884" w:author="Sebastio, Stefano                           Export License Required - US Collins" w:date="2023-06-06T11:18:00Z">
              <w:r>
                <w:t xml:space="preserve">Mitigations:</w:t>
              </w:r>
            </w:ins>
            <w:ins w:id="1885" w:author="Sebastio, Stefano                           Export License Required - US Collins" w:date="2023-06-06T11:18:00Z">
              <w:r/>
            </w:ins>
          </w:p>
          <w:p>
            <w:pPr>
              <w:spacing w:lineRule="auto" w:line="259" w:after="160"/>
              <w:rPr>
                <w:highlight w:val="yellow"/>
              </w:rPr>
            </w:pPr>
            <w:ins w:id="1886" w:author="Sebastio, Stefano                           Export License Required - US Collins" w:date="2023-06-06T11:18:00Z">
              <w:r>
                <w:t xml:space="preserve">The requested mitigation requires the implementation of strong authentication mechanisms in every node of the CCS (central controller, function collector, IoT node) as well as a continuous monitoring, integrity, and anomaly detection, with spe</w:t>
              </w:r>
            </w:ins>
            <w:ins w:id="1887" w:author="Sebastio, Stefano                           Export License Required - US Collins" w:date="2023-06-06T11:18:00Z">
              <w:r>
                <w:t xml:space="preserve">cial care for the wireless connected IoT nodes, where there is also the challenge of (1) limiting needed resources and (2) protecting sensitive data (in particular, certificates) at rest.</w:t>
              </w:r>
            </w:ins>
            <w:r/>
          </w:p>
        </w:tc>
      </w:tr>
    </w:tbl>
    <w:p>
      <w:pPr>
        <w:rPr>
          <w:ins w:id="1888" w:author="Sebastio, Stefano                           Export License Required - US Collins" w:date="2023-06-06T11:18:00Z"/>
        </w:rPr>
      </w:pPr>
      <w:r/>
      <w:ins w:id="1889" w:author="Sebastio, Stefano                           Export License Required - US Collins" w:date="2023-06-06T11:18:00Z">
        <w:r/>
      </w:ins>
    </w:p>
    <w:tbl>
      <w:tblPr>
        <w:tblStyle w:val="508"/>
        <w:tblW w:w="10000" w:type="dxa"/>
        <w:tblLook w:val="04A0" w:firstRow="1" w:lastRow="0" w:firstColumn="1" w:lastColumn="0" w:noHBand="0" w:noVBand="1"/>
      </w:tblPr>
      <w:tblGrid>
        <w:gridCol w:w="1900"/>
        <w:gridCol w:w="1940"/>
        <w:gridCol w:w="1880"/>
        <w:gridCol w:w="1800"/>
        <w:gridCol w:w="2480"/>
      </w:tblGrid>
      <w:tr>
        <w:trPr>
          <w:trHeight w:val="377"/>
        </w:trPr>
        <w:tc>
          <w:tcPr>
            <w:gridSpan w:val="5"/>
            <w:tcW w:w="10000" w:type="dxa"/>
            <w:textDirection w:val="lrTb"/>
            <w:noWrap w:val="false"/>
          </w:tcPr>
          <w:p>
            <w:pPr>
              <w:spacing w:lineRule="auto" w:line="259" w:after="160"/>
            </w:pPr>
            <w:ins w:id="1890" w:author="Sebastio, Stefano                           Export License Required - US Collins" w:date="2023-06-06T11:18:00Z">
              <w:r>
                <w:t xml:space="preserve">TS.08 (Malicious SW or LRU injection through the supply chain)</w:t>
              </w:r>
            </w:ins>
            <w:r/>
          </w:p>
        </w:tc>
      </w:tr>
      <w:tr>
        <w:trPr>
          <w:trHeight w:val="362"/>
        </w:trPr>
        <w:tc>
          <w:tcPr>
            <w:tcW w:w="1900" w:type="dxa"/>
            <w:textDirection w:val="lrTb"/>
            <w:noWrap w:val="false"/>
          </w:tcPr>
          <w:p>
            <w:pPr>
              <w:spacing w:lineRule="auto" w:line="259" w:after="160"/>
            </w:pPr>
            <w:ins w:id="1891" w:author="Sebastio, Stefano                           Export License Required - US Collins" w:date="2023-06-06T11:18:00Z">
              <w:r>
                <w:t xml:space="preserve">Description:</w:t>
              </w:r>
            </w:ins>
            <w:r/>
          </w:p>
        </w:tc>
        <w:tc>
          <w:tcPr>
            <w:gridSpan w:val="4"/>
            <w:tcW w:w="8100" w:type="dxa"/>
            <w:textDirection w:val="lrTb"/>
            <w:noWrap w:val="false"/>
          </w:tcPr>
          <w:p>
            <w:pPr>
              <w:rPr>
                <w:ins w:id="1892" w:author="Sebastio, Stefano                           Export License Required - US Collins" w:date="2023-06-06T11:18:00Z"/>
              </w:rPr>
            </w:pPr>
            <w:ins w:id="1893" w:author="Sebastio, Stefano                           Export License Required - US Collins" w:date="2023-06-06T11:18:00Z">
              <w:r>
                <w:t xml:space="preserve">During the LRU replacement phase, a counterfeit LRU can be introduced in the supply-chain and cause an untrusted node to enter the CCS network. Malicious SW can be injected through the supply chain lifecycle.</w:t>
              </w:r>
            </w:ins>
            <w:ins w:id="1894" w:author="Sebastio, Stefano                           Export License Required - US Collins" w:date="2023-06-06T11:18:00Z">
              <w:r/>
            </w:ins>
          </w:p>
          <w:p>
            <w:pPr>
              <w:pStyle w:val="458"/>
              <w:numPr>
                <w:ilvl w:val="0"/>
                <w:numId w:val="182"/>
              </w:numPr>
              <w:spacing w:lineRule="auto" w:line="259" w:after="160"/>
              <w:rPr>
                <w:ins w:id="1895" w:author="Sebastio, Stefano                           Export License Required - US Collins" w:date="2023-06-06T11:18:00Z"/>
              </w:rPr>
            </w:pPr>
            <w:ins w:id="1896" w:author="Sebastio, Stefano                           Export License Required - US Collins" w:date="2023-06-06T11:18:00Z">
              <w:r>
                <w:t xml:space="preserve">The LRU is flashed offline with a </w:t>
              </w:r>
            </w:ins>
            <w:ins w:id="1897" w:author="Sebastio, Stefano                           Export License Required - US Collins" w:date="2023-06-06T11:18:00Z">
              <w:r>
                <w:t xml:space="preserve">different SW, containing malicious payload that can be activated remotely.</w:t>
              </w:r>
            </w:ins>
            <w:ins w:id="1898" w:author="Sebastio, Stefano                           Export License Required - US Collins" w:date="2023-06-06T11:18:00Z">
              <w:r/>
            </w:ins>
          </w:p>
          <w:p>
            <w:pPr>
              <w:pStyle w:val="458"/>
              <w:numPr>
                <w:ilvl w:val="0"/>
                <w:numId w:val="182"/>
              </w:numPr>
              <w:spacing w:lineRule="auto" w:line="259" w:after="160"/>
              <w:rPr>
                <w:ins w:id="1899" w:author="Sebastio, Stefano                           Export License Required - US Collins" w:date="2023-06-06T11:18:00Z"/>
              </w:rPr>
            </w:pPr>
            <w:ins w:id="1900" w:author="Sebastio, Stefano                           Export License Required - US Collins" w:date="2023-06-06T11:18:00Z">
              <w:r>
                <w:t xml:space="preserve">Alternatively, the replacement LRU is not a genuine part of the Product Owner, but a compatible LRU on which the original Product Owner SW has been flashed.</w:t>
              </w:r>
            </w:ins>
            <w:ins w:id="1901" w:author="Sebastio, Stefano                           Export License Required - US Collins" w:date="2023-06-06T11:18:00Z">
              <w:r/>
            </w:ins>
          </w:p>
          <w:p>
            <w:pPr>
              <w:pStyle w:val="458"/>
              <w:numPr>
                <w:ilvl w:val="0"/>
                <w:numId w:val="182"/>
              </w:numPr>
              <w:spacing w:lineRule="auto" w:line="259" w:after="160"/>
              <w:rPr>
                <w:ins w:id="1902" w:author="Sebastio, Stefano                           Export License Required - US Collins" w:date="2023-06-06T11:18:00Z"/>
              </w:rPr>
            </w:pPr>
            <w:ins w:id="1903" w:author="Sebastio, Stefano                           Export License Required - US Collins" w:date="2023-06-06T11:18:00Z">
              <w:r>
                <w:t xml:space="preserve">The cabin system compone</w:t>
              </w:r>
            </w:ins>
            <w:ins w:id="1904" w:author="Sebastio, Stefano                           Export License Required - US Collins" w:date="2023-06-06T11:18:00Z">
              <w:r>
                <w:t xml:space="preserve">nt behavior and reliability are not guaranteed.</w:t>
              </w:r>
            </w:ins>
            <w:ins w:id="1905" w:author="Sebastio, Stefano                           Export License Required - US Collins" w:date="2023-06-06T11:18:00Z">
              <w:r/>
            </w:ins>
          </w:p>
          <w:p>
            <w:pPr>
              <w:pStyle w:val="458"/>
              <w:numPr>
                <w:ilvl w:val="0"/>
                <w:numId w:val="182"/>
              </w:numPr>
            </w:pPr>
            <w:ins w:id="1906" w:author="Sebastio, Stefano                           Export License Required - US Collins" w:date="2023-06-06T11:18:00Z">
              <w:r>
                <w:t xml:space="preserve">Nodes may become rogue devices in the aircraft network, disrupt service availability, and leak sensitive information to the outer world.</w:t>
              </w:r>
            </w:ins>
            <w:r/>
          </w:p>
        </w:tc>
      </w:tr>
      <w:tr>
        <w:trPr>
          <w:trHeight w:val="341"/>
        </w:trPr>
        <w:tc>
          <w:tcPr>
            <w:tcW w:w="1900" w:type="dxa"/>
            <w:textDirection w:val="lrTb"/>
            <w:noWrap w:val="false"/>
          </w:tcPr>
          <w:p>
            <w:pPr>
              <w:spacing w:lineRule="auto" w:line="259" w:after="160"/>
            </w:pPr>
            <w:ins w:id="1907" w:author="Sebastio, Stefano                           Export License Required - US Collins" w:date="2023-06-06T11:18:00Z">
              <w:r>
                <w:t xml:space="preserve">Assets / Threats ID:</w:t>
              </w:r>
            </w:ins>
            <w:r/>
          </w:p>
        </w:tc>
        <w:tc>
          <w:tcPr>
            <w:gridSpan w:val="4"/>
            <w:tcW w:w="8100" w:type="dxa"/>
            <w:textDirection w:val="lrTb"/>
            <w:noWrap w:val="false"/>
          </w:tcPr>
          <w:p>
            <w:pPr>
              <w:spacing w:lineRule="auto" w:line="259" w:after="160"/>
              <w:rPr>
                <w:ins w:id="1908" w:author="Sebastio, Stefano                           Export License Required - US Collins" w:date="2023-06-06T11:18:00Z"/>
              </w:rPr>
            </w:pPr>
            <w:ins w:id="1909" w:author="Sebastio, Stefano                           Export License Required - US Collins" w:date="2023-06-06T11:18:00Z">
              <w:r>
                <w:t xml:space="preserve">FA.01 (Main CCS function) </w:t>
              </w:r>
            </w:ins>
            <w:ins w:id="1910" w:author="Sebastio, Stefano                           Export License Required - US Collins" w:date="2023-06-06T11:18:00Z">
              <w:r>
                <w:noBreakHyphen/>
                <w:t xml:space="preserve"> integrity</w:t>
              </w:r>
            </w:ins>
            <w:ins w:id="1911" w:author="Sebastio, Stefano                           Export License Required - US Collins" w:date="2023-06-06T11:18:00Z">
              <w:r/>
            </w:ins>
          </w:p>
          <w:p>
            <w:pPr>
              <w:spacing w:lineRule="auto" w:line="259" w:after="160"/>
            </w:pPr>
            <w:ins w:id="1912" w:author="Sebastio, Stefano                           Export License Required - US Collins" w:date="2023-06-06T11:18:00Z">
              <w:r>
                <w:t xml:space="preserve">FA.02 (PHM/</w:t>
              </w:r>
            </w:ins>
            <w:ins w:id="1913" w:author="Sebastio, Stefano                           Export License Required - US Collins" w:date="2023-06-06T11:18:00Z">
              <w:r>
                <w:t xml:space="preserve">maintenance) </w:t>
              </w:r>
            </w:ins>
            <w:ins w:id="1914" w:author="Sebastio, Stefano                           Export License Required - US Collins" w:date="2023-06-06T11:18:00Z">
              <w:r>
                <w:noBreakHyphen/>
                <w:t xml:space="preserve"> integrity</w:t>
              </w:r>
            </w:ins>
            <w:r/>
          </w:p>
        </w:tc>
      </w:tr>
      <w:tr>
        <w:trPr>
          <w:trHeight w:val="310"/>
        </w:trPr>
        <w:tc>
          <w:tcPr>
            <w:tcW w:w="1900" w:type="dxa"/>
            <w:textDirection w:val="lrTb"/>
            <w:noWrap w:val="false"/>
          </w:tcPr>
          <w:p>
            <w:pPr>
              <w:spacing w:lineRule="auto" w:line="259" w:after="160"/>
            </w:pPr>
            <w:ins w:id="1915" w:author="Sebastio, Stefano                           Export License Required - US Collins" w:date="2023-06-06T11:18:00Z">
              <w:r>
                <w:t xml:space="preserve">Sources:</w:t>
              </w:r>
            </w:ins>
            <w:r/>
          </w:p>
        </w:tc>
        <w:tc>
          <w:tcPr>
            <w:gridSpan w:val="4"/>
            <w:tcW w:w="8100" w:type="dxa"/>
            <w:textDirection w:val="lrTb"/>
            <w:noWrap w:val="false"/>
          </w:tcPr>
          <w:p>
            <w:pPr>
              <w:spacing w:lineRule="auto" w:line="259" w:after="160"/>
            </w:pPr>
            <w:ins w:id="1916" w:author="Sebastio, Stefano                           Export License Required - US Collins" w:date="2023-06-06T11:18:00Z">
              <w:r>
                <w:t xml:space="preserve">TA.02 (aircraft network through maintainer or data-load equipment)</w:t>
              </w:r>
            </w:ins>
            <w:r/>
          </w:p>
        </w:tc>
      </w:tr>
      <w:tr>
        <w:trPr>
          <w:trHeight w:val="350"/>
        </w:trPr>
        <w:tc>
          <w:tcPr>
            <w:tcW w:w="1900" w:type="dxa"/>
            <w:vMerge w:val="restart"/>
            <w:textDirection w:val="lrTb"/>
            <w:noWrap w:val="false"/>
          </w:tcPr>
          <w:p>
            <w:pPr>
              <w:spacing w:lineRule="auto" w:line="259" w:after="160"/>
              <w:rPr>
                <w:ins w:id="1917" w:author="Sebastio, Stefano                           Export License Required - US Collins" w:date="2023-06-06T11:18:00Z"/>
              </w:rPr>
            </w:pPr>
            <w:ins w:id="1918" w:author="Sebastio, Stefano                           Export License Required - US Collins" w:date="2023-06-06T11:18:00Z">
              <w:r>
                <w:t xml:space="preserve">Scoring:</w:t>
              </w:r>
            </w:ins>
            <w:ins w:id="1919" w:author="Sebastio, Stefano                           Export License Required - US Collins" w:date="2023-06-06T11:18:00Z">
              <w:r/>
            </w:ins>
          </w:p>
          <w:p>
            <w:pPr>
              <w:spacing w:lineRule="auto" w:line="259" w:after="160"/>
              <w:rPr>
                <w:ins w:id="1920" w:author="Sebastio, Stefano                           Export License Required - US Collins" w:date="2023-06-06T11:18:00Z"/>
              </w:rPr>
            </w:pPr>
            <w:ins w:id="1921" w:author="Sebastio, Stefano                           Export License Required - US Collins" w:date="2023-06-06T11:18:00Z">
              <w:r>
                <w:t xml:space="preserve">(Tech. difficulty)</w:t>
              </w:r>
            </w:ins>
            <w:ins w:id="1922" w:author="Sebastio, Stefano                           Export License Required - US Collins" w:date="2023-06-06T11:18:00Z">
              <w:r/>
            </w:ins>
          </w:p>
          <w:p>
            <w:pPr>
              <w:spacing w:lineRule="auto" w:line="259" w:after="160"/>
            </w:pPr>
            <w:ins w:id="1923" w:author="Sebastio, Stefano                           Export License Required - US Collins" w:date="2023-06-06T11:18:00Z">
              <w:r>
                <w:t xml:space="preserve">(Impact)</w:t>
              </w:r>
            </w:ins>
            <w:r/>
          </w:p>
        </w:tc>
        <w:tc>
          <w:tcPr>
            <w:tcW w:w="1940" w:type="dxa"/>
            <w:textDirection w:val="lrTb"/>
            <w:noWrap w:val="false"/>
          </w:tcPr>
          <w:p>
            <w:pPr>
              <w:spacing w:lineRule="auto" w:line="259" w:after="160"/>
              <w:rPr>
                <w:ins w:id="1924" w:author="Sebastio, Stefano                           Export License Required - US Collins" w:date="2023-06-06T11:18:00Z"/>
              </w:rPr>
            </w:pPr>
            <w:ins w:id="1925" w:author="Sebastio, Stefano                           Export License Required - US Collins" w:date="2023-06-06T11:18:00Z">
              <w:r>
                <w:t xml:space="preserve">Expertise:</w:t>
              </w:r>
            </w:ins>
            <w:ins w:id="1926" w:author="Sebastio, Stefano                           Export License Required - US Collins" w:date="2023-06-06T11:18:00Z">
              <w:r/>
            </w:ins>
          </w:p>
          <w:p>
            <w:pPr>
              <w:spacing w:lineRule="auto" w:line="259" w:after="160"/>
            </w:pPr>
            <w:ins w:id="1927" w:author="Sebastio, Stefano                           Export License Required - US Collins" w:date="2023-06-06T11:18:00Z">
              <w:r>
                <w:t xml:space="preserve">[multiple experts]</w:t>
              </w:r>
            </w:ins>
            <w:r/>
          </w:p>
        </w:tc>
        <w:tc>
          <w:tcPr>
            <w:tcW w:w="1880" w:type="dxa"/>
            <w:textDirection w:val="lrTb"/>
            <w:noWrap w:val="false"/>
          </w:tcPr>
          <w:p>
            <w:pPr>
              <w:spacing w:lineRule="auto" w:line="259" w:after="160"/>
              <w:rPr>
                <w:ins w:id="1928" w:author="Sebastio, Stefano                           Export License Required - US Collins" w:date="2023-06-06T11:18:00Z"/>
              </w:rPr>
            </w:pPr>
            <w:ins w:id="1929" w:author="Sebastio, Stefano                           Export License Required - US Collins" w:date="2023-06-06T11:18:00Z">
              <w:r>
                <w:t xml:space="preserve">Knowledge:</w:t>
              </w:r>
            </w:ins>
            <w:ins w:id="1930" w:author="Sebastio, Stefano                           Export License Required - US Collins" w:date="2023-06-06T11:18:00Z">
              <w:r/>
            </w:ins>
          </w:p>
          <w:p>
            <w:pPr>
              <w:spacing w:lineRule="auto" w:line="259" w:after="160"/>
              <w:rPr>
                <w:highlight w:val="yellow"/>
              </w:rPr>
            </w:pPr>
            <w:ins w:id="1931" w:author="Sebastio, Stefano                           Export License Required - US Collins" w:date="2023-06-06T11:18:00Z">
              <w:r>
                <w:t xml:space="preserve">[sensitive]</w:t>
              </w:r>
            </w:ins>
            <w:r/>
          </w:p>
        </w:tc>
        <w:tc>
          <w:tcPr>
            <w:tcW w:w="1800" w:type="dxa"/>
            <w:textDirection w:val="lrTb"/>
            <w:noWrap w:val="false"/>
          </w:tcPr>
          <w:p>
            <w:pPr>
              <w:spacing w:lineRule="auto" w:line="259" w:after="160"/>
              <w:rPr>
                <w:ins w:id="1932" w:author="Sebastio, Stefano                           Export License Required - US Collins" w:date="2023-06-06T11:18:00Z"/>
              </w:rPr>
            </w:pPr>
            <w:ins w:id="1933" w:author="Sebastio, Stefano                           Export License Required - US Collins" w:date="2023-06-06T11:18:00Z">
              <w:r>
                <w:t xml:space="preserve">Equipment:</w:t>
              </w:r>
            </w:ins>
            <w:ins w:id="1934" w:author="Sebastio, Stefano                           Export License Required - US Collins" w:date="2023-06-06T11:18:00Z">
              <w:r/>
            </w:ins>
          </w:p>
          <w:p>
            <w:pPr>
              <w:spacing w:lineRule="auto" w:line="259" w:after="160"/>
            </w:pPr>
            <w:ins w:id="1935" w:author="Sebastio, Stefano                           Export License Required - US Collins" w:date="2023-06-06T11:18:00Z">
              <w:r>
                <w:t xml:space="preserve">[bespoke]</w:t>
              </w:r>
            </w:ins>
            <w:r/>
          </w:p>
        </w:tc>
        <w:tc>
          <w:tcPr>
            <w:tcW w:w="2480" w:type="dxa"/>
            <w:textDirection w:val="lrTb"/>
            <w:noWrap w:val="false"/>
          </w:tcPr>
          <w:p>
            <w:pPr>
              <w:spacing w:lineRule="auto" w:line="259" w:after="160"/>
              <w:rPr>
                <w:ins w:id="1936" w:author="Sebastio, Stefano                           Export License Required - US Collins" w:date="2023-06-06T11:18:00Z"/>
              </w:rPr>
            </w:pPr>
            <w:ins w:id="1937" w:author="Sebastio, Stefano                           Export License Required - US Collins" w:date="2023-06-06T11:18:00Z">
              <w:r>
                <w:t xml:space="preserve">Estimated Time:</w:t>
              </w:r>
            </w:ins>
            <w:ins w:id="1938" w:author="Sebastio, Stefano                           Export License Required - US Collins" w:date="2023-06-06T11:18:00Z">
              <w:r/>
            </w:ins>
          </w:p>
          <w:p>
            <w:pPr>
              <w:spacing w:lineRule="auto" w:line="259" w:after="160"/>
            </w:pPr>
            <w:ins w:id="1939" w:author="Sebastio, Stefano                           Export License Required - US Collins" w:date="2023-06-06T11:18:00Z">
              <w:r>
                <w:t xml:space="preserve">[high]</w:t>
              </w:r>
            </w:ins>
            <w:r/>
          </w:p>
        </w:tc>
      </w:tr>
      <w:tr>
        <w:trPr>
          <w:trHeight w:val="298"/>
        </w:trPr>
        <w:tc>
          <w:tcPr>
            <w:tcW w:w="0" w:type="auto"/>
            <w:vMerge w:val="continue"/>
            <w:textDirection w:val="lrTb"/>
            <w:noWrap w:val="false"/>
          </w:tcPr>
          <w:p>
            <w:pPr>
              <w:spacing w:lineRule="auto" w:line="259" w:after="160"/>
            </w:pPr>
            <w:r/>
            <w:r/>
          </w:p>
        </w:tc>
        <w:tc>
          <w:tcPr>
            <w:gridSpan w:val="4"/>
            <w:tcW w:w="8100" w:type="dxa"/>
            <w:textDirection w:val="lrTb"/>
            <w:noWrap w:val="false"/>
          </w:tcPr>
          <w:p>
            <w:pPr>
              <w:spacing w:lineRule="auto" w:line="259" w:after="160"/>
              <w:rPr>
                <w:ins w:id="1940" w:author="Sebastio, Stefano                           Export License Required - US Collins" w:date="2023-06-06T11:18:00Z"/>
              </w:rPr>
            </w:pPr>
            <w:ins w:id="1941" w:author="Sebastio, Stefano                           Export License Required - US Collins" w:date="2023-06-06T11:18:00Z">
              <w:r>
                <w:t xml:space="preserve">Impact </w:t>
              </w:r>
            </w:ins>
            <w:ins w:id="1942" w:author="Sebastio, Stefano                           Export License Required - US Collins" w:date="2023-06-06T11:18:00Z">
              <w:r>
                <w:t xml:space="preserve">factors:</w:t>
              </w:r>
            </w:ins>
            <w:ins w:id="1943" w:author="Sebastio, Stefano                           Export License Required - US Collins" w:date="2023-06-06T11:18:00Z">
              <w:r/>
            </w:ins>
          </w:p>
          <w:p>
            <w:pPr>
              <w:pStyle w:val="458"/>
              <w:numPr>
                <w:ilvl w:val="0"/>
                <w:numId w:val="27"/>
              </w:numPr>
              <w:rPr>
                <w:ins w:id="1944" w:author="Sebastio, Stefano                           Export License Required - US Collins" w:date="2023-06-06T11:18:00Z"/>
              </w:rPr>
            </w:pPr>
            <w:ins w:id="1945" w:author="Sebastio, Stefano                           Export License Required - US Collins" w:date="2023-06-06T11:18:00Z">
              <w:r>
                <w:t xml:space="preserve">Business/Financial: 5</w:t>
              </w:r>
            </w:ins>
            <w:ins w:id="1946" w:author="Sebastio, Stefano                           Export License Required - US Collins" w:date="2023-06-06T11:18:00Z">
              <w:r/>
            </w:ins>
          </w:p>
          <w:p>
            <w:pPr>
              <w:pStyle w:val="458"/>
              <w:numPr>
                <w:ilvl w:val="0"/>
                <w:numId w:val="27"/>
              </w:numPr>
              <w:rPr>
                <w:ins w:id="1947" w:author="Sebastio, Stefano                           Export License Required - US Collins" w:date="2023-06-06T11:18:00Z"/>
              </w:rPr>
            </w:pPr>
            <w:ins w:id="1948" w:author="Sebastio, Stefano                           Export License Required - US Collins" w:date="2023-06-06T11:18:00Z">
              <w:r>
                <w:t xml:space="preserve">Privacy and Regulations: 5</w:t>
              </w:r>
            </w:ins>
            <w:ins w:id="1949" w:author="Sebastio, Stefano                           Export License Required - US Collins" w:date="2023-06-06T11:18:00Z">
              <w:r/>
            </w:ins>
          </w:p>
          <w:p>
            <w:pPr>
              <w:pStyle w:val="458"/>
              <w:numPr>
                <w:ilvl w:val="0"/>
                <w:numId w:val="27"/>
              </w:numPr>
              <w:rPr>
                <w:ins w:id="1950" w:author="Sebastio, Stefano                           Export License Required - US Collins" w:date="2023-06-06T11:18:00Z"/>
              </w:rPr>
            </w:pPr>
            <w:ins w:id="1951" w:author="Sebastio, Stefano                           Export License Required - US Collins" w:date="2023-06-06T11:18:00Z">
              <w:r>
                <w:t xml:space="preserve">Operations: 4</w:t>
              </w:r>
            </w:ins>
            <w:ins w:id="1952" w:author="Sebastio, Stefano                           Export License Required - US Collins" w:date="2023-06-06T11:18:00Z">
              <w:r/>
            </w:ins>
          </w:p>
          <w:p>
            <w:pPr>
              <w:pStyle w:val="458"/>
              <w:numPr>
                <w:ilvl w:val="0"/>
                <w:numId w:val="27"/>
              </w:numPr>
              <w:rPr>
                <w:ins w:id="1953" w:author="Sebastio, Stefano                           Export License Required - US Collins" w:date="2023-06-06T11:18:00Z"/>
              </w:rPr>
            </w:pPr>
            <w:ins w:id="1954" w:author="Sebastio, Stefano                           Export License Required - US Collins" w:date="2023-06-06T11:18:00Z">
              <w:r>
                <w:t xml:space="preserve">Safety: 4</w:t>
              </w:r>
            </w:ins>
            <w:ins w:id="1955"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ins w:id="1956" w:author="Sebastio, Stefano                           Export License Required - US Collins" w:date="2023-06-06T11:18:00Z">
              <w:r>
                <w:t xml:space="preserve">Mitigation:</w:t>
              </w:r>
            </w:ins>
            <w:r/>
          </w:p>
        </w:tc>
        <w:tc>
          <w:tcPr>
            <w:gridSpan w:val="4"/>
            <w:tcW w:w="8100" w:type="dxa"/>
            <w:textDirection w:val="lrTb"/>
            <w:noWrap w:val="false"/>
          </w:tcPr>
          <w:p>
            <w:pPr>
              <w:spacing w:lineRule="auto" w:line="259" w:after="160"/>
              <w:rPr>
                <w:ins w:id="1957" w:author="Sebastio, Stefano                           Export License Required - US Collins" w:date="2023-06-06T11:18:00Z"/>
              </w:rPr>
            </w:pPr>
            <w:ins w:id="1958" w:author="Sebastio, Stefano                           Export License Required - US Collins" w:date="2023-06-06T11:18:00Z">
              <w:r>
                <w:t xml:space="preserve">Identified Mitigations:</w:t>
              </w:r>
            </w:ins>
            <w:ins w:id="1959" w:author="Sebastio, Stefano                           Export License Required - US Collins" w:date="2023-06-06T11:18:00Z">
              <w:r/>
            </w:ins>
          </w:p>
          <w:p>
            <w:pPr>
              <w:spacing w:lineRule="auto" w:line="259" w:after="160"/>
              <w:rPr>
                <w:highlight w:val="yellow"/>
              </w:rPr>
            </w:pPr>
            <w:ins w:id="1960" w:author="Sebastio, Stefano                           Export License Required - US Collins" w:date="2023-06-06T11:18:00Z">
              <w:r>
                <w:t xml:space="preserve">Mitigation requires SW update package signature for integrity and authenticity. Boot/Update shall not be allowed unless </w:t>
              </w:r>
            </w:ins>
            <w:ins w:id="1961" w:author="Sebastio, Stefano                           Export License Required - US Collins" w:date="2023-06-06T11:18:00Z">
              <w:r>
                <w:t xml:space="preserve">signature matches, with certificates/hashes preserved in a tamperproof secure element providing sensitive data protection at rest and in use and the extra care of never requiring extraction of the certificates/hashes from the secure element. Additional mit</w:t>
              </w:r>
            </w:ins>
            <w:ins w:id="1962" w:author="Sebastio, Stefano                           Export License Required - US Collins" w:date="2023-06-06T11:18:00Z">
              <w:r>
                <w:t xml:space="preserve">igation requires SW packages encryption to enable use only by authorized users and on authorized boards, with certificates/hashes preserved in tamperproof secure element providing sensitive data protection at rest and in use and the extra care of never req</w:t>
              </w:r>
            </w:ins>
            <w:ins w:id="1963" w:author="Sebastio, Stefano                           Export License Required - US Collins" w:date="2023-06-06T11:18:00Z">
              <w:r>
                <w:t xml:space="preserve">uiring extraction of the certificates/hashes from the secure element. Boards should have a unique, tamperproof identifier and be tracked remotely. The indicated measures should be applied in every node of the CCS (central controller, function collector, Io</w:t>
              </w:r>
            </w:ins>
            <w:ins w:id="1964" w:author="Sebastio, Stefano                           Export License Required - US Collins" w:date="2023-06-06T11:18:00Z">
              <w:r>
                <w:t xml:space="preserve">T node) but may be implemented at different degrees of effectiveness, considering the available resources at every node.</w:t>
              </w:r>
            </w:ins>
            <w:r/>
          </w:p>
        </w:tc>
      </w:tr>
    </w:tbl>
    <w:p>
      <w:pPr>
        <w:rPr>
          <w:ins w:id="1965" w:author="Sebastio, Stefano                           Export License Required - US Collins" w:date="2023-06-06T11:18:00Z"/>
        </w:rPr>
      </w:pPr>
      <w:r/>
      <w:ins w:id="1966" w:author="Sebastio, Stefano                           Export License Required - US Collins" w:date="2023-06-06T11:18:00Z">
        <w:r/>
      </w:ins>
    </w:p>
    <w:tbl>
      <w:tblPr>
        <w:tblStyle w:val="508"/>
        <w:tblW w:w="10000" w:type="dxa"/>
        <w:tblLook w:val="04A0" w:firstRow="1" w:lastRow="0" w:firstColumn="1" w:lastColumn="0" w:noHBand="0" w:noVBand="1"/>
      </w:tblPr>
      <w:tblGrid>
        <w:gridCol w:w="1900"/>
        <w:gridCol w:w="1940"/>
        <w:gridCol w:w="1880"/>
        <w:gridCol w:w="1800"/>
        <w:gridCol w:w="2480"/>
      </w:tblGrid>
      <w:tr>
        <w:trPr>
          <w:trHeight w:val="377"/>
        </w:trPr>
        <w:tc>
          <w:tcPr>
            <w:gridSpan w:val="5"/>
            <w:tcW w:w="10000" w:type="dxa"/>
            <w:textDirection w:val="lrTb"/>
            <w:noWrap w:val="false"/>
          </w:tcPr>
          <w:p>
            <w:pPr>
              <w:spacing w:lineRule="auto" w:line="259" w:after="160"/>
            </w:pPr>
            <w:ins w:id="1967" w:author="Sebastio, Stefano                           Export License Required - US Collins" w:date="2023-06-06T11:18:00Z">
              <w:r>
                <w:t xml:space="preserve">TS.09 (On board attack to an IoT node through HMI or wireless interfaces)</w:t>
              </w:r>
            </w:ins>
            <w:r/>
          </w:p>
        </w:tc>
      </w:tr>
      <w:tr>
        <w:trPr>
          <w:trHeight w:val="362"/>
        </w:trPr>
        <w:tc>
          <w:tcPr>
            <w:tcW w:w="1900" w:type="dxa"/>
            <w:textDirection w:val="lrTb"/>
            <w:noWrap w:val="false"/>
          </w:tcPr>
          <w:p>
            <w:pPr>
              <w:spacing w:lineRule="auto" w:line="259" w:after="160"/>
            </w:pPr>
            <w:ins w:id="1968" w:author="Sebastio, Stefano                           Export License Required - US Collins" w:date="2023-06-06T11:18:00Z">
              <w:r>
                <w:t xml:space="preserve">Description:</w:t>
              </w:r>
            </w:ins>
            <w:r/>
          </w:p>
        </w:tc>
        <w:tc>
          <w:tcPr>
            <w:gridSpan w:val="4"/>
            <w:tcW w:w="8100" w:type="dxa"/>
            <w:textDirection w:val="lrTb"/>
            <w:noWrap w:val="false"/>
          </w:tcPr>
          <w:p>
            <w:pPr>
              <w:rPr>
                <w:ins w:id="1969" w:author="Sebastio, Stefano                           Export License Required - US Collins" w:date="2023-06-06T11:18:00Z"/>
              </w:rPr>
            </w:pPr>
            <w:ins w:id="1970" w:author="Sebastio, Stefano                           Export License Required - US Collins" w:date="2023-06-06T11:18:00Z">
              <w:r>
                <w:t xml:space="preserve">A malicious actor on board the </w:t>
              </w:r>
            </w:ins>
            <w:ins w:id="1971" w:author="Sebastio, Stefano                           Export License Required - US Collins" w:date="2023-06-06T11:18:00Z">
              <w:r>
                <w:t xml:space="preserve">airplane can attempt to compromise an IoT node that has accessible HMI/ports or wireless connection, thus causing injection of malicious packets trying to compromise the integrity of the CCS function, loss of availability of CSS services, and compromise of</w:t>
              </w:r>
            </w:ins>
            <w:ins w:id="1972" w:author="Sebastio, Stefano                           Export License Required - US Collins" w:date="2023-06-06T11:18:00Z">
              <w:r>
                <w:t xml:space="preserve"> the collected data.</w:t>
              </w:r>
            </w:ins>
            <w:ins w:id="1973" w:author="Sebastio, Stefano                           Export License Required - US Collins" w:date="2023-06-06T11:18:00Z">
              <w:r/>
            </w:ins>
          </w:p>
          <w:p>
            <w:pPr>
              <w:pStyle w:val="458"/>
              <w:numPr>
                <w:ilvl w:val="0"/>
                <w:numId w:val="182"/>
              </w:numPr>
              <w:spacing w:lineRule="auto" w:line="259" w:after="160"/>
              <w:rPr>
                <w:ins w:id="1974" w:author="Sebastio, Stefano                           Export License Required - US Collins" w:date="2023-06-06T11:18:00Z"/>
              </w:rPr>
            </w:pPr>
            <w:ins w:id="1975" w:author="Sebastio, Stefano                           Export License Required - US Collins" w:date="2023-06-06T11:18:00Z">
              <w:r>
                <w:t xml:space="preserve">The malicious actor exploits a vulnerability in the HMI or HW interface (e.g., USB port) or the Wi-Fi radio to inject malicious code or payload and have it executed.</w:t>
              </w:r>
            </w:ins>
            <w:ins w:id="1976" w:author="Sebastio, Stefano                           Export License Required - US Collins" w:date="2023-06-06T11:18:00Z">
              <w:r/>
            </w:ins>
          </w:p>
          <w:p>
            <w:pPr>
              <w:pStyle w:val="458"/>
              <w:numPr>
                <w:ilvl w:val="0"/>
                <w:numId w:val="182"/>
              </w:numPr>
              <w:spacing w:lineRule="auto" w:line="259" w:after="160"/>
              <w:rPr>
                <w:ins w:id="1977" w:author="Sebastio, Stefano                           Export License Required - US Collins" w:date="2023-06-06T11:18:00Z"/>
              </w:rPr>
            </w:pPr>
            <w:ins w:id="1978" w:author="Sebastio, Stefano                           Export License Required - US Collins" w:date="2023-06-06T11:18:00Z">
              <w:r>
                <w:t xml:space="preserve">Intended behavior is bypassed and it is possible to compromise integr</w:t>
              </w:r>
            </w:ins>
            <w:ins w:id="1979" w:author="Sebastio, Stefano                           Export License Required - US Collins" w:date="2023-06-06T11:18:00Z">
              <w:r>
                <w:t xml:space="preserve">ity of the functions, availability of the services, and confidentiality of data on the IoT node.</w:t>
              </w:r>
            </w:ins>
            <w:ins w:id="1980" w:author="Sebastio, Stefano                           Export License Required - US Collins" w:date="2023-06-06T11:18:00Z">
              <w:r/>
            </w:ins>
          </w:p>
          <w:p>
            <w:pPr>
              <w:pStyle w:val="458"/>
              <w:numPr>
                <w:ilvl w:val="0"/>
                <w:numId w:val="182"/>
              </w:numPr>
              <w:spacing w:lineRule="auto" w:line="259" w:after="160"/>
              <w:rPr>
                <w:ins w:id="1981" w:author="Sebastio, Stefano                           Export License Required - US Collins" w:date="2023-06-06T11:18:00Z"/>
              </w:rPr>
            </w:pPr>
            <w:ins w:id="1982" w:author="Sebastio, Stefano                           Export License Required - US Collins" w:date="2023-06-06T11:18:00Z">
              <w:r>
                <w:t xml:space="preserve">In addition, certificates/keys can be leaked enabling network authentication of untrusted devices.</w:t>
              </w:r>
            </w:ins>
            <w:ins w:id="1983" w:author="Sebastio, Stefano                           Export License Required - US Collins" w:date="2023-06-06T11:18:00Z">
              <w:r/>
            </w:ins>
          </w:p>
          <w:p>
            <w:pPr>
              <w:rPr>
                <w:ins w:id="1984" w:author="Sebastio, Stefano                           Export License Required - US Collins" w:date="2023-06-06T11:18:00Z"/>
              </w:rPr>
            </w:pPr>
            <w:ins w:id="1985" w:author="Sebastio, Stefano                           Export License Required - US Collins" w:date="2023-06-06T11:18:00Z">
              <w:r>
                <w:t xml:space="preserve">By further exploitation of these threats several of the othe</w:t>
              </w:r>
            </w:ins>
            <w:ins w:id="1986" w:author="Sebastio, Stefano                           Export License Required - US Collins" w:date="2023-06-06T11:18:00Z">
              <w:r>
                <w:t xml:space="preserve">r threat scenarios can be enabled or facilitated.</w:t>
              </w:r>
            </w:ins>
            <w:ins w:id="1987" w:author="Sebastio, Stefano                           Export License Required - US Collins" w:date="2023-06-06T11:18:00Z">
              <w:r/>
            </w:ins>
          </w:p>
          <w:p>
            <w:pPr>
              <w:pStyle w:val="458"/>
              <w:rPr>
                <w:ins w:id="1988" w:author="Sebastio, Stefano                           Export License Required - US Collins" w:date="2023-06-06T11:18:00Z"/>
              </w:rPr>
            </w:pPr>
            <w:r/>
            <w:ins w:id="1989"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pPr>
              <w:spacing w:lineRule="auto" w:line="259" w:after="160"/>
            </w:pPr>
            <w:ins w:id="1990" w:author="Sebastio, Stefano                           Export License Required - US Collins" w:date="2023-06-06T11:18:00Z">
              <w:r>
                <w:t xml:space="preserve">Assets / Threats ID:</w:t>
              </w:r>
            </w:ins>
            <w:r/>
          </w:p>
        </w:tc>
        <w:tc>
          <w:tcPr>
            <w:gridSpan w:val="4"/>
            <w:tcW w:w="8100" w:type="dxa"/>
            <w:textDirection w:val="lrTb"/>
            <w:noWrap w:val="false"/>
          </w:tcPr>
          <w:p>
            <w:pPr>
              <w:spacing w:lineRule="auto" w:line="259" w:after="160"/>
              <w:rPr>
                <w:ins w:id="1991" w:author="Sebastio, Stefano                           Export License Required - US Collins" w:date="2023-06-06T11:18:00Z"/>
              </w:rPr>
            </w:pPr>
            <w:ins w:id="1992" w:author="Sebastio, Stefano                           Export License Required - US Collins" w:date="2023-06-06T11:18:00Z">
              <w:r>
                <w:t xml:space="preserve">FA.01 (Main CCS function) </w:t>
              </w:r>
            </w:ins>
            <w:ins w:id="1993" w:author="Sebastio, Stefano                           Export License Required - US Collins" w:date="2023-06-06T11:18:00Z">
              <w:r>
                <w:noBreakHyphen/>
                <w:t xml:space="preserve"> integrity</w:t>
              </w:r>
            </w:ins>
            <w:ins w:id="1994" w:author="Sebastio, Stefano                           Export License Required - US Collins" w:date="2023-06-06T11:18:00Z">
              <w:r/>
            </w:ins>
          </w:p>
          <w:p>
            <w:pPr>
              <w:spacing w:lineRule="auto" w:line="259" w:after="160"/>
              <w:rPr>
                <w:ins w:id="1995" w:author="Sebastio, Stefano                           Export License Required - US Collins" w:date="2023-06-06T11:18:00Z"/>
              </w:rPr>
            </w:pPr>
            <w:ins w:id="1996" w:author="Sebastio, Stefano                           Export License Required - US Collins" w:date="2023-06-06T11:18:00Z">
              <w:r>
                <w:t xml:space="preserve">FA.02 (PHM/maintenance) </w:t>
              </w:r>
            </w:ins>
            <w:ins w:id="1997" w:author="Sebastio, Stefano                           Export License Required - US Collins" w:date="2023-06-06T11:18:00Z">
              <w:r>
                <w:noBreakHyphen/>
                <w:t xml:space="preserve"> integrity</w:t>
              </w:r>
            </w:ins>
            <w:ins w:id="1998" w:author="Sebastio, Stefano                           Export License Required - US Collins" w:date="2023-06-06T11:18:00Z">
              <w:r/>
            </w:ins>
          </w:p>
          <w:p>
            <w:pPr>
              <w:spacing w:lineRule="auto" w:line="259" w:after="160"/>
            </w:pPr>
            <w:ins w:id="1999" w:author="Sebastio, Stefano                           Export License Required - US Collins" w:date="2023-06-06T11:18:00Z">
              <w:r>
                <w:t xml:space="preserve">DA.01 (data-load package) </w:t>
              </w:r>
            </w:ins>
            <w:ins w:id="2000" w:author="Sebastio, Stefano                           Export License Required - US Collins" w:date="2023-06-06T11:18:00Z">
              <w:r>
                <w:noBreakHyphen/>
                <w:t xml:space="preserve"> PHM, integrity</w:t>
              </w:r>
            </w:ins>
            <w:r/>
          </w:p>
        </w:tc>
      </w:tr>
      <w:tr>
        <w:trPr>
          <w:trHeight w:val="310"/>
        </w:trPr>
        <w:tc>
          <w:tcPr>
            <w:tcW w:w="1900" w:type="dxa"/>
            <w:textDirection w:val="lrTb"/>
            <w:noWrap w:val="false"/>
          </w:tcPr>
          <w:p>
            <w:pPr>
              <w:spacing w:lineRule="auto" w:line="259" w:after="160"/>
            </w:pPr>
            <w:ins w:id="2001" w:author="Sebastio, Stefano                           Export License Required - US Collins" w:date="2023-06-06T11:18:00Z">
              <w:r>
                <w:t xml:space="preserve">Sources:</w:t>
              </w:r>
            </w:ins>
            <w:r/>
          </w:p>
        </w:tc>
        <w:tc>
          <w:tcPr>
            <w:gridSpan w:val="4"/>
            <w:tcW w:w="8100" w:type="dxa"/>
            <w:textDirection w:val="lrTb"/>
            <w:noWrap w:val="false"/>
          </w:tcPr>
          <w:p>
            <w:pPr>
              <w:spacing w:lineRule="auto" w:line="259" w:after="160"/>
              <w:rPr>
                <w:ins w:id="2002" w:author="Sebastio, Stefano                           Export License Required - US Collins" w:date="2023-06-06T11:18:00Z"/>
              </w:rPr>
            </w:pPr>
            <w:ins w:id="2003" w:author="Sebastio, Stefano                           Export License Required - US Collins" w:date="2023-06-06T11:18:00Z">
              <w:r>
                <w:t xml:space="preserve">TA.04 (HMI/HW interfaces)</w:t>
              </w:r>
            </w:ins>
            <w:ins w:id="2004" w:author="Sebastio, Stefano                           Export License Required - US Collins" w:date="2023-06-06T11:18:00Z">
              <w:r/>
            </w:ins>
          </w:p>
          <w:p>
            <w:pPr>
              <w:spacing w:lineRule="auto" w:line="259" w:after="160"/>
            </w:pPr>
            <w:ins w:id="2005" w:author="Sebastio, Stefano                           Export License Required - US Collins" w:date="2023-06-06T11:18:00Z">
              <w:r>
                <w:t xml:space="preserve">TA.03 (wireless </w:t>
              </w:r>
            </w:ins>
            <w:ins w:id="2006" w:author="Sebastio, Stefano                           Export License Required - US Collins" w:date="2023-06-06T11:18:00Z">
              <w:r>
                <w:t xml:space="preserve">channel)</w:t>
              </w:r>
            </w:ins>
            <w:r/>
          </w:p>
        </w:tc>
      </w:tr>
      <w:tr>
        <w:trPr>
          <w:trHeight w:val="350"/>
        </w:trPr>
        <w:tc>
          <w:tcPr>
            <w:tcW w:w="1900" w:type="dxa"/>
            <w:vMerge w:val="restart"/>
            <w:textDirection w:val="lrTb"/>
            <w:noWrap w:val="false"/>
          </w:tcPr>
          <w:p>
            <w:pPr>
              <w:spacing w:lineRule="auto" w:line="259" w:after="160"/>
              <w:rPr>
                <w:ins w:id="2007" w:author="Sebastio, Stefano                           Export License Required - US Collins" w:date="2023-06-06T11:18:00Z"/>
              </w:rPr>
            </w:pPr>
            <w:ins w:id="2008" w:author="Sebastio, Stefano                           Export License Required - US Collins" w:date="2023-06-06T11:18:00Z">
              <w:r>
                <w:t xml:space="preserve">Scoring:</w:t>
              </w:r>
            </w:ins>
            <w:ins w:id="2009" w:author="Sebastio, Stefano                           Export License Required - US Collins" w:date="2023-06-06T11:18:00Z">
              <w:r/>
            </w:ins>
          </w:p>
          <w:p>
            <w:pPr>
              <w:spacing w:lineRule="auto" w:line="259" w:after="160"/>
              <w:rPr>
                <w:ins w:id="2010" w:author="Sebastio, Stefano                           Export License Required - US Collins" w:date="2023-06-06T11:18:00Z"/>
              </w:rPr>
            </w:pPr>
            <w:ins w:id="2011" w:author="Sebastio, Stefano                           Export License Required - US Collins" w:date="2023-06-06T11:18:00Z">
              <w:r>
                <w:t xml:space="preserve">(Tech. difficulty)</w:t>
              </w:r>
            </w:ins>
            <w:ins w:id="2012" w:author="Sebastio, Stefano                           Export License Required - US Collins" w:date="2023-06-06T11:18:00Z">
              <w:r/>
            </w:ins>
          </w:p>
          <w:p>
            <w:pPr>
              <w:spacing w:lineRule="auto" w:line="259" w:after="160"/>
            </w:pPr>
            <w:ins w:id="2013" w:author="Sebastio, Stefano                           Export License Required - US Collins" w:date="2023-06-06T11:18:00Z">
              <w:r>
                <w:t xml:space="preserve">(Impact)</w:t>
              </w:r>
            </w:ins>
            <w:r/>
          </w:p>
        </w:tc>
        <w:tc>
          <w:tcPr>
            <w:tcW w:w="1940" w:type="dxa"/>
            <w:textDirection w:val="lrTb"/>
            <w:noWrap w:val="false"/>
          </w:tcPr>
          <w:p>
            <w:pPr>
              <w:spacing w:lineRule="auto" w:line="259" w:after="160"/>
              <w:rPr>
                <w:ins w:id="2014" w:author="Sebastio, Stefano                           Export License Required - US Collins" w:date="2023-06-06T11:18:00Z"/>
              </w:rPr>
            </w:pPr>
            <w:ins w:id="2015" w:author="Sebastio, Stefano                           Export License Required - US Collins" w:date="2023-06-06T11:18:00Z">
              <w:r>
                <w:t xml:space="preserve">Expertise:</w:t>
              </w:r>
            </w:ins>
            <w:ins w:id="2016" w:author="Sebastio, Stefano                           Export License Required - US Collins" w:date="2023-06-06T11:18:00Z">
              <w:r/>
            </w:ins>
          </w:p>
          <w:p>
            <w:pPr>
              <w:spacing w:lineRule="auto" w:line="259" w:after="160"/>
            </w:pPr>
            <w:ins w:id="2017" w:author="Sebastio, Stefano                           Export License Required - US Collins" w:date="2023-06-06T11:18:00Z">
              <w:r>
                <w:t xml:space="preserve">[expert]</w:t>
              </w:r>
            </w:ins>
            <w:r/>
          </w:p>
        </w:tc>
        <w:tc>
          <w:tcPr>
            <w:tcW w:w="1880" w:type="dxa"/>
            <w:textDirection w:val="lrTb"/>
            <w:noWrap w:val="false"/>
          </w:tcPr>
          <w:p>
            <w:pPr>
              <w:spacing w:lineRule="auto" w:line="259" w:after="160"/>
              <w:rPr>
                <w:ins w:id="2018" w:author="Sebastio, Stefano                           Export License Required - US Collins" w:date="2023-06-06T11:18:00Z"/>
              </w:rPr>
            </w:pPr>
            <w:ins w:id="2019" w:author="Sebastio, Stefano                           Export License Required - US Collins" w:date="2023-06-06T11:18:00Z">
              <w:r>
                <w:t xml:space="preserve">Knowledge:</w:t>
              </w:r>
            </w:ins>
            <w:ins w:id="2020" w:author="Sebastio, Stefano                           Export License Required - US Collins" w:date="2023-06-06T11:18:00Z">
              <w:r/>
            </w:ins>
          </w:p>
          <w:p>
            <w:pPr>
              <w:spacing w:lineRule="auto" w:line="259" w:after="160"/>
              <w:rPr>
                <w:highlight w:val="yellow"/>
              </w:rPr>
            </w:pPr>
            <w:ins w:id="2021" w:author="Sebastio, Stefano                           Export License Required - US Collins" w:date="2023-06-06T11:18:00Z">
              <w:r>
                <w:t xml:space="preserve">[sensitive]</w:t>
              </w:r>
            </w:ins>
            <w:r/>
          </w:p>
        </w:tc>
        <w:tc>
          <w:tcPr>
            <w:tcW w:w="1800" w:type="dxa"/>
            <w:textDirection w:val="lrTb"/>
            <w:noWrap w:val="false"/>
          </w:tcPr>
          <w:p>
            <w:pPr>
              <w:spacing w:lineRule="auto" w:line="259" w:after="160"/>
              <w:rPr>
                <w:ins w:id="2022" w:author="Sebastio, Stefano                           Export License Required - US Collins" w:date="2023-06-06T11:18:00Z"/>
              </w:rPr>
            </w:pPr>
            <w:ins w:id="2023" w:author="Sebastio, Stefano                           Export License Required - US Collins" w:date="2023-06-06T11:18:00Z">
              <w:r>
                <w:t xml:space="preserve">Equipment:</w:t>
              </w:r>
            </w:ins>
            <w:ins w:id="2024" w:author="Sebastio, Stefano                           Export License Required - US Collins" w:date="2023-06-06T11:18:00Z">
              <w:r/>
            </w:ins>
          </w:p>
          <w:p>
            <w:pPr>
              <w:spacing w:lineRule="auto" w:line="259" w:after="160"/>
            </w:pPr>
            <w:ins w:id="2025" w:author="Sebastio, Stefano                           Export License Required - US Collins" w:date="2023-06-06T11:18:00Z">
              <w:r>
                <w:t xml:space="preserve">[specialized]</w:t>
              </w:r>
            </w:ins>
            <w:r/>
          </w:p>
        </w:tc>
        <w:tc>
          <w:tcPr>
            <w:tcW w:w="2480" w:type="dxa"/>
            <w:textDirection w:val="lrTb"/>
            <w:noWrap w:val="false"/>
          </w:tcPr>
          <w:p>
            <w:pPr>
              <w:spacing w:lineRule="auto" w:line="259" w:after="160"/>
              <w:rPr>
                <w:ins w:id="2026" w:author="Sebastio, Stefano                           Export License Required - US Collins" w:date="2023-06-06T11:18:00Z"/>
              </w:rPr>
            </w:pPr>
            <w:ins w:id="2027" w:author="Sebastio, Stefano                           Export License Required - US Collins" w:date="2023-06-06T11:18:00Z">
              <w:r>
                <w:t xml:space="preserve">Estimated Time:</w:t>
              </w:r>
            </w:ins>
            <w:ins w:id="2028" w:author="Sebastio, Stefano                           Export License Required - US Collins" w:date="2023-06-06T11:18:00Z">
              <w:r/>
            </w:ins>
          </w:p>
          <w:p>
            <w:pPr>
              <w:spacing w:lineRule="auto" w:line="259" w:after="160"/>
            </w:pPr>
            <w:ins w:id="2029" w:author="Sebastio, Stefano                           Export License Required - US Collins" w:date="2023-06-06T11:18:00Z">
              <w:r>
                <w:t xml:space="preserve">[mid-high]</w:t>
              </w:r>
            </w:ins>
            <w:r/>
          </w:p>
        </w:tc>
      </w:tr>
      <w:tr>
        <w:trPr>
          <w:trHeight w:val="298"/>
        </w:trPr>
        <w:tc>
          <w:tcPr>
            <w:tcW w:w="0" w:type="auto"/>
            <w:vMerge w:val="continue"/>
            <w:textDirection w:val="lrTb"/>
            <w:noWrap w:val="false"/>
          </w:tcPr>
          <w:p>
            <w:pPr>
              <w:spacing w:lineRule="auto" w:line="259" w:after="160"/>
            </w:pPr>
            <w:r/>
            <w:r/>
          </w:p>
        </w:tc>
        <w:tc>
          <w:tcPr>
            <w:gridSpan w:val="4"/>
            <w:tcW w:w="8100" w:type="dxa"/>
            <w:textDirection w:val="lrTb"/>
            <w:noWrap w:val="false"/>
          </w:tcPr>
          <w:p>
            <w:pPr>
              <w:spacing w:lineRule="auto" w:line="259" w:after="160"/>
              <w:rPr>
                <w:ins w:id="2030" w:author="Sebastio, Stefano                           Export License Required - US Collins" w:date="2023-06-06T11:18:00Z"/>
              </w:rPr>
            </w:pPr>
            <w:ins w:id="2031" w:author="Sebastio, Stefano                           Export License Required - US Collins" w:date="2023-06-06T11:18:00Z">
              <w:r>
                <w:t xml:space="preserve">Impact factors:</w:t>
              </w:r>
            </w:ins>
            <w:ins w:id="2032" w:author="Sebastio, Stefano                           Export License Required - US Collins" w:date="2023-06-06T11:18:00Z">
              <w:r/>
            </w:ins>
          </w:p>
          <w:p>
            <w:pPr>
              <w:pStyle w:val="458"/>
              <w:numPr>
                <w:ilvl w:val="0"/>
                <w:numId w:val="27"/>
              </w:numPr>
              <w:rPr>
                <w:ins w:id="2033" w:author="Sebastio, Stefano                           Export License Required - US Collins" w:date="2023-06-06T11:18:00Z"/>
              </w:rPr>
            </w:pPr>
            <w:ins w:id="2034" w:author="Sebastio, Stefano                           Export License Required - US Collins" w:date="2023-06-06T11:18:00Z">
              <w:r>
                <w:t xml:space="preserve">Business/Financial: 2</w:t>
              </w:r>
            </w:ins>
            <w:ins w:id="2035" w:author="Sebastio, Stefano                           Export License Required - US Collins" w:date="2023-06-06T11:18:00Z">
              <w:r/>
            </w:ins>
          </w:p>
          <w:p>
            <w:pPr>
              <w:pStyle w:val="458"/>
              <w:numPr>
                <w:ilvl w:val="0"/>
                <w:numId w:val="27"/>
              </w:numPr>
              <w:rPr>
                <w:ins w:id="2036" w:author="Sebastio, Stefano                           Export License Required - US Collins" w:date="2023-06-06T11:18:00Z"/>
              </w:rPr>
            </w:pPr>
            <w:ins w:id="2037" w:author="Sebastio, Stefano                           Export License Required - US Collins" w:date="2023-06-06T11:18:00Z">
              <w:r>
                <w:t xml:space="preserve">Privacy and Regulations: 4</w:t>
              </w:r>
            </w:ins>
            <w:ins w:id="2038" w:author="Sebastio, Stefano                           Export License Required - US Collins" w:date="2023-06-06T11:18:00Z">
              <w:r/>
            </w:ins>
          </w:p>
          <w:p>
            <w:pPr>
              <w:pStyle w:val="458"/>
              <w:numPr>
                <w:ilvl w:val="0"/>
                <w:numId w:val="27"/>
              </w:numPr>
              <w:rPr>
                <w:ins w:id="2039" w:author="Sebastio, Stefano                           Export License Required - US Collins" w:date="2023-06-06T11:18:00Z"/>
              </w:rPr>
            </w:pPr>
            <w:ins w:id="2040" w:author="Sebastio, Stefano                           Export License Required - US Collins" w:date="2023-06-06T11:18:00Z">
              <w:r>
                <w:t xml:space="preserve">Operations: 2</w:t>
              </w:r>
            </w:ins>
            <w:ins w:id="2041" w:author="Sebastio, Stefano                           Export License Required - US Collins" w:date="2023-06-06T11:18:00Z">
              <w:r/>
            </w:ins>
          </w:p>
          <w:p>
            <w:pPr>
              <w:pStyle w:val="458"/>
              <w:numPr>
                <w:ilvl w:val="0"/>
                <w:numId w:val="27"/>
              </w:numPr>
              <w:rPr>
                <w:ins w:id="2042" w:author="Sebastio, Stefano                           Export License Required - US Collins" w:date="2023-06-06T11:18:00Z"/>
              </w:rPr>
            </w:pPr>
            <w:ins w:id="2043" w:author="Sebastio, Stefano                           Export License Required - US Collins" w:date="2023-06-06T11:18:00Z">
              <w:r>
                <w:t xml:space="preserve">Safety: 3 (passenger </w:t>
              </w:r>
            </w:ins>
            <w:ins w:id="2044" w:author="Sebastio, Stefano                           Export License Required - US Collins" w:date="2023-06-06T11:18:00Z">
              <w:r>
                <w:t xml:space="preserve">discomfort)</w:t>
              </w:r>
            </w:ins>
            <w:ins w:id="2045" w:author="Sebastio, Stefano                           Export License Required - US Collins" w:date="2023-06-06T11:18:00Z">
              <w:r/>
            </w:ins>
          </w:p>
          <w:p>
            <w:pPr>
              <w:spacing w:lineRule="auto" w:line="259" w:after="160"/>
              <w:rPr>
                <w:highlight w:val="yellow"/>
              </w:rPr>
            </w:pPr>
            <w:r>
              <w:rPr>
                <w:highlight w:val="yellow"/>
              </w:rPr>
            </w:r>
            <w:r/>
          </w:p>
        </w:tc>
      </w:tr>
      <w:tr>
        <w:trPr>
          <w:trHeight w:val="341"/>
        </w:trPr>
        <w:tc>
          <w:tcPr>
            <w:tcW w:w="1900" w:type="dxa"/>
            <w:textDirection w:val="lrTb"/>
            <w:noWrap w:val="false"/>
          </w:tcPr>
          <w:p>
            <w:ins w:id="2046" w:author="Sebastio, Stefano                           Export License Required - US Collins" w:date="2023-06-06T11:18:00Z">
              <w:r>
                <w:t xml:space="preserve">Mitigation:</w:t>
              </w:r>
            </w:ins>
            <w:r/>
          </w:p>
        </w:tc>
        <w:tc>
          <w:tcPr>
            <w:gridSpan w:val="4"/>
            <w:tcW w:w="8100" w:type="dxa"/>
            <w:textDirection w:val="lrTb"/>
            <w:noWrap w:val="false"/>
          </w:tcPr>
          <w:p>
            <w:pPr>
              <w:spacing w:lineRule="auto" w:line="259" w:after="160"/>
              <w:rPr>
                <w:ins w:id="2047" w:author="Sebastio, Stefano                           Export License Required - US Collins" w:date="2023-06-06T11:18:00Z"/>
              </w:rPr>
            </w:pPr>
            <w:ins w:id="2048" w:author="Sebastio, Stefano                           Export License Required - US Collins" w:date="2023-06-06T11:18:00Z">
              <w:r>
                <w:t xml:space="preserve">Identified Mitigations:</w:t>
              </w:r>
            </w:ins>
            <w:ins w:id="2049" w:author="Sebastio, Stefano                           Export License Required - US Collins" w:date="2023-06-06T11:18:00Z">
              <w:r/>
            </w:ins>
          </w:p>
          <w:p>
            <w:pPr>
              <w:spacing w:lineRule="auto" w:line="259" w:after="160"/>
              <w:rPr>
                <w:highlight w:val="yellow"/>
              </w:rPr>
            </w:pPr>
            <w:ins w:id="2050" w:author="Sebastio, Stefano                           Export License Required - US Collins" w:date="2023-06-06T11:18:00Z">
              <w:r>
                <w:t xml:space="preserve">Mitigations include continuous remote attestation of integrity, behavioral and network monitoring to identify unexpected deviations. The indicated measures should be applied in every node as well as at </w:t>
              </w:r>
            </w:ins>
            <w:ins w:id="2051" w:author="Sebastio, Stefano                           Export License Required - US Collins" w:date="2023-06-06T11:18:00Z">
              <w:r>
                <w:t xml:space="preserve">the CCS but may be implemented at different degrees of effectiveness, considering the available resources at every node.</w:t>
              </w:r>
            </w:ins>
            <w:r/>
          </w:p>
        </w:tc>
      </w:tr>
    </w:tbl>
    <w:p>
      <w:pPr>
        <w:rPr>
          <w:lang w:val="en-US"/>
          <w:del w:id="2052" w:author="Sebastio, Stefano                           Export License Required - US Collins" w:date="2023-06-06T11:19:00Z"/>
        </w:rPr>
      </w:pPr>
      <w:del w:id="2053" w:author="Sebastio, Stefano                           Export License Required - US Collins" w:date="2023-06-06T11:19:00Z">
        <w:r>
          <w:rPr>
            <w:lang w:val="en-US"/>
          </w:rPr>
          <w:delText xml:space="preserve">(xN -&gt; describe each threat scenario)</w:delText>
        </w:r>
      </w:del>
      <w:del w:id="2054" w:author="Sebastio, Stefano                           Export License Required - US Collins" w:date="2023-06-06T11:19:00Z">
        <w:r/>
      </w:del>
    </w:p>
    <w:p>
      <w:pPr>
        <w:pStyle w:val="458"/>
        <w:numPr>
          <w:ilvl w:val="0"/>
          <w:numId w:val="154"/>
        </w:numPr>
        <w:rPr>
          <w:lang w:val="en-US"/>
          <w:del w:id="2055" w:author="Sebastio, Stefano                           Export License Required - US Collins" w:date="2023-06-06T11:19:00Z"/>
        </w:rPr>
      </w:pPr>
      <w:del w:id="2056" w:author="Sebastio, Stefano                           Export License Required - US Collins" w:date="2023-06-06T11:19:00Z">
        <w:r>
          <w:rPr>
            <w:lang w:val="en-US"/>
          </w:rPr>
          <w:delText xml:space="preserve">Vulnerability and Sources</w:delText>
        </w:r>
      </w:del>
      <w:del w:id="2057" w:author="Sebastio, Stefano                           Export License Required - US Collins" w:date="2023-06-06T11:19:00Z">
        <w:r/>
      </w:del>
    </w:p>
    <w:p>
      <w:pPr>
        <w:pStyle w:val="458"/>
        <w:numPr>
          <w:ilvl w:val="0"/>
          <w:numId w:val="154"/>
        </w:numPr>
        <w:rPr>
          <w:lang w:val="en-US"/>
          <w:del w:id="2058" w:author="Sebastio, Stefano                           Export License Required - US Collins" w:date="2023-06-06T11:19:00Z"/>
        </w:rPr>
      </w:pPr>
      <w:del w:id="2059" w:author="Sebastio, Stefano                           Export License Required - US Collins" w:date="2023-06-06T11:19:00Z">
        <w:r>
          <w:rPr>
            <w:lang w:val="en-US"/>
          </w:rPr>
          <w:delText xml:space="preserve">Description (attack scenarios)</w:delText>
        </w:r>
      </w:del>
      <w:del w:id="2060" w:author="Sebastio, Stefano                           Export License Required - US Collins" w:date="2023-06-06T11:19:00Z">
        <w:r/>
      </w:del>
    </w:p>
    <w:p>
      <w:pPr>
        <w:pStyle w:val="458"/>
        <w:numPr>
          <w:ilvl w:val="0"/>
          <w:numId w:val="154"/>
        </w:numPr>
        <w:rPr>
          <w:lang w:val="en-US"/>
          <w:del w:id="2061" w:author="Sebastio, Stefano                           Export License Required - US Collins" w:date="2023-06-06T11:19:00Z"/>
        </w:rPr>
      </w:pPr>
      <w:del w:id="2062" w:author="Sebastio, Stefano                           Export License Required - US Collins" w:date="2023-06-06T11:19:00Z">
        <w:r>
          <w:rPr>
            <w:lang w:val="en-US"/>
          </w:rPr>
          <w:delText xml:space="preserve">Related Assets</w:delText>
        </w:r>
      </w:del>
      <w:del w:id="2063" w:author="Sebastio, Stefano                           Export License Required - US Collins" w:date="2023-06-06T11:19:00Z">
        <w:r/>
      </w:del>
    </w:p>
    <w:p>
      <w:pPr>
        <w:pStyle w:val="458"/>
        <w:rPr>
          <w:lang w:val="en-US"/>
        </w:rPr>
        <w:pPrChange w:id="2064" w:author="Sebastio, Stefano                           Export License Required - US Collins" w:date="2023-06-06T11:19:00Z">
          <w:pPr>
            <w:pStyle w:val="458"/>
            <w:numPr>
              <w:numId w:val="154"/>
            </w:numPr>
            <w:ind w:hanging="346"/>
          </w:pPr>
        </w:pPrChange>
      </w:pPr>
      <w:del w:id="2065" w:author="Sebastio, Stefano                           Export License Required - US Collins" w:date="2023-06-06T11:19:00Z">
        <w:r>
          <w:rPr>
            <w:lang w:val="en-US"/>
          </w:rPr>
          <w:delText xml:space="preserve">Scoring (technical diffi</w:delText>
        </w:r>
      </w:del>
      <w:del w:id="2066" w:author="Sebastio, Stefano                           Export License Required - US Collins" w:date="2023-06-06T11:19:00Z">
        <w:r>
          <w:rPr>
            <w:lang w:val="en-US"/>
          </w:rPr>
          <w:delText xml:space="preserve">culty and impact)</w:delText>
        </w:r>
      </w:del>
      <w:r/>
    </w:p>
    <w:p>
      <w:pPr>
        <w:pStyle w:val="412"/>
        <w:rPr>
          <w:lang w:val="en-US"/>
        </w:rPr>
      </w:pPr>
      <w:r>
        <w:rPr>
          <w:lang w:val="en-US"/>
        </w:rPr>
        <w:t xml:space="preserve">Risk Evaluation and Mitigations</w:t>
      </w:r>
      <w:r/>
    </w:p>
    <w:p>
      <w:pPr>
        <w:pStyle w:val="413"/>
        <w:rPr>
          <w:lang w:val="en-US"/>
        </w:rPr>
      </w:pPr>
      <w:r>
        <w:rPr>
          <w:lang w:val="en-US"/>
        </w:rPr>
        <w:t xml:space="preserve">Ranking</w:t>
      </w:r>
      <w:r/>
    </w:p>
    <w:p>
      <w:pPr>
        <w:rPr>
          <w:ins w:id="2067" w:author="Sebastio, Stefano                           Export License Required - US Collins" w:date="2023-06-06T11:19:00Z"/>
        </w:rPr>
      </w:pPr>
      <w:ins w:id="2068" w:author="Sebastio, Stefano                           Export License Required - US Collins" w:date="2023-06-06T11:19:00Z">
        <w:r>
          <w:t xml:space="preserve">The final scoring of the above-described threats useful for prioritization is computed as:</w:t>
        </w:r>
      </w:ins>
      <w:ins w:id="2069" w:author="Sebastio, Stefano                           Export License Required - US Collins" w:date="2023-06-06T11:19:00Z">
        <w:r/>
      </w:ins>
    </w:p>
    <w:p>
      <w:pPr>
        <w:jc w:val="center"/>
        <w:rPr>
          <w:ins w:id="2070" w:author="Sebastio, Stefano                           Export License Required - US Collins" w:date="2023-06-06T11:19:00Z"/>
        </w:rPr>
      </w:pPr>
      <w:ins w:id="2071" w:author="Sebastio, Stefano                           Export License Required - US Collins" w:date="2023-06-06T11:19:00Z">
        <w:r>
          <w:t xml:space="preserve">sum(impact)/sum(technical difficulty)</w:t>
        </w:r>
      </w:ins>
      <w:ins w:id="2072" w:author="Sebastio, Stefano                           Export License Required - US Collins" w:date="2023-06-06T11:19:00Z">
        <w:r/>
      </w:ins>
    </w:p>
    <w:p>
      <w:pPr>
        <w:rPr>
          <w:ins w:id="2073" w:author="Sebastio, Stefano                           Export License Required - US Collins" w:date="2023-06-06T11:19:00Z"/>
        </w:rPr>
      </w:pPr>
      <w:ins w:id="2074" w:author="Sebastio, Stefano                           Export License Required - US Collins" w:date="2023-06-06T11:19:00Z">
        <w:r>
          <w:t xml:space="preserve">the final results should be read be </w:t>
        </w:r>
      </w:ins>
      <w:ins w:id="2075" w:author="Sebastio, Stefano                           Export License Required - US Collins" w:date="2023-06-06T11:19:00Z">
        <w:r>
          <w:rPr>
            <w:i/>
            <w:iCs/>
          </w:rPr>
          <w:t xml:space="preserve">considered qualitative only</w:t>
        </w:r>
      </w:ins>
      <w:ins w:id="2076" w:author="Sebastio, Stefano                           Export License Required - US Collins" w:date="2023-06-06T11:19:00Z">
        <w:r>
          <w:t xml:space="preserve">.</w:t>
        </w:r>
      </w:ins>
      <w:ins w:id="2077" w:author="Sebastio, Stefano                           Export License Required - US Collins" w:date="2023-06-06T11:19:00Z">
        <w:r/>
      </w:ins>
    </w:p>
    <w:p>
      <w:pPr>
        <w:rPr>
          <w:ins w:id="2078" w:author="Sebastio, Stefano                           Export License Required - US Collins" w:date="2023-06-06T11:19:00Z"/>
        </w:rPr>
      </w:pPr>
      <w:r/>
      <w:ins w:id="2079" w:author="Sebastio, Stefano                           Export License Required - US Collins" w:date="2023-06-06T11:19:00Z">
        <w:r/>
      </w:ins>
    </w:p>
    <w:p>
      <w:pPr>
        <w:rPr>
          <w:ins w:id="2080" w:author="Sebastio, Stefano                           Export License Required - US Collins" w:date="2023-06-06T11:40:00Z"/>
        </w:rPr>
      </w:pPr>
      <w:ins w:id="2081" w:author="Sebastio, Stefano                           Export License Required - US Collins" w:date="2023-06-06T11:19:00Z">
        <w:r>
          <w:t xml:space="preserve">The resulting scoring for the threat scenarios and the corresponding priority for their treating is reported in the following table:</w:t>
        </w:r>
      </w:ins>
      <w:ins w:id="2082" w:author="Sebastio, Stefano                           Export License Required - US Collins" w:date="2023-06-06T11:40:00Z">
        <w:r/>
      </w:ins>
    </w:p>
    <w:p>
      <w:pPr>
        <w:rPr>
          <w:ins w:id="2083" w:author="Sebastio, Stefano                           Export License Required - US Collins" w:date="2023-06-06T11:19:00Z"/>
        </w:rPr>
      </w:pPr>
      <w:r/>
      <w:ins w:id="2084" w:author="Sebastio, Stefano                           Export License Required - US Collins" w:date="2023-06-06T11:19:00Z">
        <w:r/>
      </w:ins>
    </w:p>
    <w:p>
      <w:pPr>
        <w:pStyle w:val="488"/>
        <w:rPr>
          <w:ins w:id="2085" w:author="Sebastio, Stefano                           Export License Required - US Collins" w:date="2023-06-06T11:40:00Z"/>
        </w:rPr>
        <w:pPrChange w:id="2086" w:author="Senni, Valerio                           Export License Required - US Collins" w:date="2023-06-07T11:24:00Z">
          <w:pPr/>
        </w:pPrChange>
      </w:pPr>
      <w:ins w:id="2087" w:author="Sebastio, Stefano                           Export License Required - US Collins" w:date="2023-06-06T11:40:00Z">
        <w:r>
          <w:t xml:space="preserve">Table 2 Ranking of the threat scenarios in the connected</w:t>
        </w:r>
      </w:ins>
      <w:ins w:id="2088" w:author="Sebastio, Stefano                           Export License Required - US Collins" w:date="2023-06-06T11:40:00Z">
        <w:r>
          <w:t xml:space="preserve"> cabin use case</w:t>
        </w:r>
      </w:ins>
      <w:ins w:id="2089" w:author="Sebastio, Stefano                           Export License Required - US Collins" w:date="2023-06-06T11:40:00Z">
        <w:r/>
      </w:ins>
    </w:p>
    <w:tbl>
      <w:tblPr>
        <w:tblStyle w:val="451"/>
        <w:tblW w:w="0" w:type="auto"/>
        <w:tblLook w:val="04A0" w:firstRow="1" w:lastRow="0" w:firstColumn="1" w:lastColumn="0" w:noHBand="0" w:noVBand="1"/>
      </w:tblPr>
      <w:tblGrid>
        <w:gridCol w:w="859"/>
        <w:gridCol w:w="712"/>
        <w:gridCol w:w="712"/>
        <w:gridCol w:w="712"/>
        <w:gridCol w:w="712"/>
        <w:gridCol w:w="690"/>
        <w:gridCol w:w="712"/>
        <w:gridCol w:w="712"/>
        <w:gridCol w:w="712"/>
        <w:gridCol w:w="712"/>
        <w:gridCol w:w="690"/>
        <w:gridCol w:w="751"/>
        <w:gridCol w:w="936"/>
      </w:tblGrid>
      <w:tr>
        <w:trPr/>
        <w:tc>
          <w:tcPr>
            <w:tcW w:w="859" w:type="dxa"/>
            <w:textDirection w:val="lrTb"/>
            <w:noWrap w:val="false"/>
          </w:tcPr>
          <w:p>
            <w:r/>
            <w:r/>
          </w:p>
        </w:tc>
        <w:tc>
          <w:tcPr>
            <w:gridSpan w:val="5"/>
            <w:tcW w:w="3538" w:type="dxa"/>
            <w:textDirection w:val="lrTb"/>
            <w:noWrap w:val="false"/>
          </w:tcPr>
          <w:p>
            <w:ins w:id="2090" w:author="Sebastio, Stefano                           Export License Required - US Collins" w:date="2023-06-06T11:19:00Z">
              <w:r>
                <w:t xml:space="preserve">Technical difficulty</w:t>
              </w:r>
            </w:ins>
            <w:r/>
          </w:p>
        </w:tc>
        <w:tc>
          <w:tcPr>
            <w:gridSpan w:val="5"/>
            <w:tcW w:w="3538" w:type="dxa"/>
            <w:textDirection w:val="lrTb"/>
            <w:noWrap w:val="false"/>
          </w:tcPr>
          <w:p>
            <w:ins w:id="2091" w:author="Sebastio, Stefano                           Export License Required - US Collins" w:date="2023-06-06T11:19:00Z">
              <w:r>
                <w:t xml:space="preserve">Impact</w:t>
              </w:r>
            </w:ins>
            <w:r/>
          </w:p>
        </w:tc>
        <w:tc>
          <w:tcPr>
            <w:tcW w:w="751" w:type="dxa"/>
            <w:textDirection w:val="lrTb"/>
            <w:noWrap w:val="false"/>
          </w:tcPr>
          <w:p>
            <w:ins w:id="2092" w:author="Sebastio, Stefano                           Export License Required - US Collins" w:date="2023-06-06T11:19:00Z">
              <w:r>
                <w:t xml:space="preserve">TOT</w:t>
              </w:r>
            </w:ins>
            <w:r/>
          </w:p>
        </w:tc>
        <w:tc>
          <w:tcPr>
            <w:tcW w:w="936" w:type="dxa"/>
            <w:textDirection w:val="lrTb"/>
            <w:noWrap w:val="false"/>
          </w:tcPr>
          <w:p>
            <w:ins w:id="2093" w:author="Sebastio, Stefano                           Export License Required - US Collins" w:date="2023-06-06T11:19:00Z">
              <w:r>
                <w:t xml:space="preserve">priority</w:t>
              </w:r>
            </w:ins>
            <w:r/>
          </w:p>
        </w:tc>
      </w:tr>
      <w:tr>
        <w:trPr>
          <w:cantSplit/>
          <w:trHeight w:val="2069"/>
        </w:trPr>
        <w:tc>
          <w:tcPr>
            <w:tcW w:w="859" w:type="dxa"/>
            <w:textDirection w:val="lrTb"/>
            <w:noWrap w:val="false"/>
          </w:tcPr>
          <w:p>
            <w:ins w:id="2094" w:author="Sebastio, Stefano                           Export License Required - US Collins" w:date="2023-06-06T11:19:00Z">
              <w:r>
                <w:t xml:space="preserve">Threat ID</w:t>
              </w:r>
            </w:ins>
            <w:r/>
          </w:p>
        </w:tc>
        <w:tc>
          <w:tcPr>
            <w:tcW w:w="712" w:type="dxa"/>
            <w:textDirection w:val="btLr"/>
            <w:noWrap w:val="false"/>
          </w:tcPr>
          <w:p>
            <w:pPr>
              <w:ind w:left="113" w:right="113"/>
            </w:pPr>
            <w:ins w:id="2095" w:author="Sebastio, Stefano                           Export License Required - US Collins" w:date="2023-06-06T11:19:00Z">
              <w:r>
                <w:t xml:space="preserve">expertise</w:t>
              </w:r>
            </w:ins>
            <w:r/>
          </w:p>
        </w:tc>
        <w:tc>
          <w:tcPr>
            <w:tcW w:w="712" w:type="dxa"/>
            <w:textDirection w:val="btLr"/>
            <w:noWrap w:val="false"/>
          </w:tcPr>
          <w:p>
            <w:pPr>
              <w:ind w:left="113" w:right="113"/>
            </w:pPr>
            <w:ins w:id="2096" w:author="Sebastio, Stefano                           Export License Required - US Collins" w:date="2023-06-06T11:19:00Z">
              <w:r>
                <w:t xml:space="preserve">knowledge</w:t>
              </w:r>
            </w:ins>
            <w:r/>
          </w:p>
        </w:tc>
        <w:tc>
          <w:tcPr>
            <w:tcW w:w="712" w:type="dxa"/>
            <w:textDirection w:val="btLr"/>
            <w:noWrap w:val="false"/>
          </w:tcPr>
          <w:p>
            <w:pPr>
              <w:ind w:left="113" w:right="113"/>
            </w:pPr>
            <w:ins w:id="2097" w:author="Sebastio, Stefano                           Export License Required - US Collins" w:date="2023-06-06T11:19:00Z">
              <w:r>
                <w:t xml:space="preserve">equipment</w:t>
              </w:r>
            </w:ins>
            <w:r/>
          </w:p>
        </w:tc>
        <w:tc>
          <w:tcPr>
            <w:tcW w:w="712" w:type="dxa"/>
            <w:textDirection w:val="btLr"/>
            <w:noWrap w:val="false"/>
          </w:tcPr>
          <w:p>
            <w:pPr>
              <w:ind w:left="113" w:right="113"/>
            </w:pPr>
            <w:ins w:id="2098" w:author="Sebastio, Stefano                           Export License Required - US Collins" w:date="2023-06-06T11:19:00Z">
              <w:r>
                <w:t xml:space="preserve">time</w:t>
              </w:r>
            </w:ins>
            <w:r/>
          </w:p>
        </w:tc>
        <w:tc>
          <w:tcPr>
            <w:tcW w:w="690" w:type="dxa"/>
            <w:textDirection w:val="btLr"/>
            <w:noWrap w:val="false"/>
          </w:tcPr>
          <w:p>
            <w:pPr>
              <w:ind w:left="113" w:right="113"/>
              <w:rPr>
                <w:b/>
                <w:bCs/>
              </w:rPr>
            </w:pPr>
            <w:r>
              <w:rPr>
                <w:b/>
                <w:bCs/>
              </w:rPr>
            </w:r>
            <w:r/>
          </w:p>
        </w:tc>
        <w:tc>
          <w:tcPr>
            <w:tcW w:w="712" w:type="dxa"/>
            <w:textDirection w:val="btLr"/>
            <w:noWrap w:val="false"/>
          </w:tcPr>
          <w:p>
            <w:pPr>
              <w:ind w:left="113" w:right="113"/>
            </w:pPr>
            <w:ins w:id="2099" w:author="Sebastio, Stefano                           Export License Required - US Collins" w:date="2023-06-06T11:19:00Z">
              <w:r>
                <w:t xml:space="preserve">Business/financial</w:t>
              </w:r>
            </w:ins>
            <w:r/>
          </w:p>
        </w:tc>
        <w:tc>
          <w:tcPr>
            <w:tcW w:w="712" w:type="dxa"/>
            <w:textDirection w:val="btLr"/>
            <w:noWrap w:val="false"/>
          </w:tcPr>
          <w:p>
            <w:pPr>
              <w:ind w:left="113" w:right="113"/>
            </w:pPr>
            <w:ins w:id="2100" w:author="Sebastio, Stefano                           Export License Required - US Collins" w:date="2023-06-06T11:19:00Z">
              <w:r>
                <w:t xml:space="preserve">Privacy and regulations</w:t>
              </w:r>
            </w:ins>
            <w:r/>
          </w:p>
        </w:tc>
        <w:tc>
          <w:tcPr>
            <w:tcW w:w="712" w:type="dxa"/>
            <w:textDirection w:val="btLr"/>
            <w:noWrap w:val="false"/>
          </w:tcPr>
          <w:p>
            <w:pPr>
              <w:ind w:left="113" w:right="113"/>
            </w:pPr>
            <w:ins w:id="2101" w:author="Sebastio, Stefano                           Export License Required - US Collins" w:date="2023-06-06T11:19:00Z">
              <w:r>
                <w:t xml:space="preserve">operations</w:t>
              </w:r>
            </w:ins>
            <w:r/>
          </w:p>
        </w:tc>
        <w:tc>
          <w:tcPr>
            <w:tcW w:w="712" w:type="dxa"/>
            <w:textDirection w:val="btLr"/>
            <w:noWrap w:val="false"/>
          </w:tcPr>
          <w:p>
            <w:pPr>
              <w:ind w:left="113" w:right="113"/>
            </w:pPr>
            <w:ins w:id="2102" w:author="Sebastio, Stefano                           Export License Required - US Collins" w:date="2023-06-06T11:19:00Z">
              <w:r>
                <w:t xml:space="preserve">safety</w:t>
              </w:r>
            </w:ins>
            <w:r/>
          </w:p>
        </w:tc>
        <w:tc>
          <w:tcPr>
            <w:tcW w:w="690" w:type="dxa"/>
            <w:textDirection w:val="btLr"/>
            <w:noWrap w:val="false"/>
          </w:tcPr>
          <w:p>
            <w:pPr>
              <w:ind w:left="113" w:right="113"/>
            </w:pPr>
            <w:r/>
            <w:r/>
          </w:p>
        </w:tc>
        <w:tc>
          <w:tcPr>
            <w:tcW w:w="751" w:type="dxa"/>
            <w:textDirection w:val="btLr"/>
            <w:noWrap w:val="false"/>
          </w:tcPr>
          <w:p>
            <w:pPr>
              <w:ind w:left="113" w:right="113"/>
            </w:pPr>
            <w:r/>
            <w:r/>
          </w:p>
        </w:tc>
        <w:tc>
          <w:tcPr>
            <w:tcW w:w="936" w:type="dxa"/>
            <w:textDirection w:val="btLr"/>
            <w:noWrap w:val="false"/>
          </w:tcPr>
          <w:p>
            <w:pPr>
              <w:ind w:left="113" w:right="113"/>
            </w:pPr>
            <w:r/>
            <w:r/>
          </w:p>
        </w:tc>
      </w:tr>
      <w:tr>
        <w:trPr/>
        <w:tc>
          <w:tcPr>
            <w:tcW w:w="859" w:type="dxa"/>
            <w:textDirection w:val="lrTb"/>
            <w:noWrap w:val="false"/>
          </w:tcPr>
          <w:p>
            <w:ins w:id="2103" w:author="Sebastio, Stefano                           Export License Required - US Collins" w:date="2023-06-06T11:19:00Z">
              <w:r>
                <w:t xml:space="preserve">TS.01</w:t>
              </w:r>
            </w:ins>
            <w:r/>
          </w:p>
        </w:tc>
        <w:tc>
          <w:tcPr>
            <w:tcW w:w="712" w:type="dxa"/>
            <w:textDirection w:val="lrTb"/>
            <w:noWrap w:val="false"/>
          </w:tcPr>
          <w:p>
            <w:ins w:id="2104" w:author="Sebastio, Stefano                           Export License Required - US Collins" w:date="2023-06-06T11:19:00Z">
              <w:r>
                <w:t xml:space="preserve">3</w:t>
              </w:r>
            </w:ins>
            <w:r/>
          </w:p>
        </w:tc>
        <w:tc>
          <w:tcPr>
            <w:tcW w:w="712" w:type="dxa"/>
            <w:textDirection w:val="lrTb"/>
            <w:noWrap w:val="false"/>
          </w:tcPr>
          <w:p>
            <w:ins w:id="2105" w:author="Sebastio, Stefano                           Export License Required - US Collins" w:date="2023-06-06T11:19:00Z">
              <w:r>
                <w:t xml:space="preserve">2</w:t>
              </w:r>
            </w:ins>
            <w:r/>
          </w:p>
        </w:tc>
        <w:tc>
          <w:tcPr>
            <w:tcW w:w="712" w:type="dxa"/>
            <w:textDirection w:val="lrTb"/>
            <w:noWrap w:val="false"/>
          </w:tcPr>
          <w:p>
            <w:ins w:id="2106" w:author="Sebastio, Stefano                           Export License Required - US Collins" w:date="2023-06-06T11:19:00Z">
              <w:r>
                <w:t xml:space="preserve">3</w:t>
              </w:r>
            </w:ins>
            <w:r/>
          </w:p>
        </w:tc>
        <w:tc>
          <w:tcPr>
            <w:tcW w:w="712" w:type="dxa"/>
            <w:textDirection w:val="lrTb"/>
            <w:noWrap w:val="false"/>
          </w:tcPr>
          <w:p>
            <w:ins w:id="2107" w:author="Sebastio, Stefano                           Export License Required - US Collins" w:date="2023-06-06T11:19:00Z">
              <w:r>
                <w:t xml:space="preserve">3</w:t>
              </w:r>
            </w:ins>
            <w:r/>
          </w:p>
        </w:tc>
        <w:tc>
          <w:tcPr>
            <w:tcW w:w="690" w:type="dxa"/>
            <w:textDirection w:val="lrTb"/>
            <w:noWrap w:val="false"/>
          </w:tcPr>
          <w:p>
            <w:pPr>
              <w:rPr>
                <w:b/>
                <w:bCs/>
              </w:rPr>
            </w:pPr>
            <w:ins w:id="2108" w:author="Sebastio, Stefano                           Export License Required - US Collins" w:date="2023-06-06T11:19:00Z">
              <w:r>
                <w:rPr>
                  <w:b/>
                  <w:bCs/>
                </w:rPr>
                <w:t xml:space="preserve">11</w:t>
              </w:r>
            </w:ins>
            <w:r/>
          </w:p>
        </w:tc>
        <w:tc>
          <w:tcPr>
            <w:tcW w:w="712" w:type="dxa"/>
            <w:textDirection w:val="lrTb"/>
            <w:noWrap w:val="false"/>
          </w:tcPr>
          <w:p>
            <w:ins w:id="2109" w:author="Sebastio, Stefano                           Export License Required - US Collins" w:date="2023-06-06T11:19:00Z">
              <w:r>
                <w:t xml:space="preserve">4</w:t>
              </w:r>
            </w:ins>
            <w:r/>
          </w:p>
        </w:tc>
        <w:tc>
          <w:tcPr>
            <w:tcW w:w="712" w:type="dxa"/>
            <w:textDirection w:val="lrTb"/>
            <w:noWrap w:val="false"/>
          </w:tcPr>
          <w:p>
            <w:ins w:id="2110" w:author="Sebastio, Stefano                           Export License Required - US Collins" w:date="2023-06-06T11:19:00Z">
              <w:r>
                <w:t xml:space="preserve">2</w:t>
              </w:r>
            </w:ins>
            <w:r/>
          </w:p>
        </w:tc>
        <w:tc>
          <w:tcPr>
            <w:tcW w:w="712" w:type="dxa"/>
            <w:textDirection w:val="lrTb"/>
            <w:noWrap w:val="false"/>
          </w:tcPr>
          <w:p>
            <w:ins w:id="2111" w:author="Sebastio, Stefano                           Export License Required - US Collins" w:date="2023-06-06T11:19:00Z">
              <w:r>
                <w:t xml:space="preserve">4</w:t>
              </w:r>
            </w:ins>
            <w:r/>
          </w:p>
        </w:tc>
        <w:tc>
          <w:tcPr>
            <w:tcW w:w="712" w:type="dxa"/>
            <w:textDirection w:val="lrTb"/>
            <w:noWrap w:val="false"/>
          </w:tcPr>
          <w:p>
            <w:ins w:id="2112" w:author="Sebastio, Stefano                           Export License Required - US Collins" w:date="2023-06-06T11:19:00Z">
              <w:r>
                <w:t xml:space="preserve">3</w:t>
              </w:r>
            </w:ins>
            <w:r/>
          </w:p>
        </w:tc>
        <w:tc>
          <w:tcPr>
            <w:tcW w:w="690" w:type="dxa"/>
            <w:textDirection w:val="lrTb"/>
            <w:noWrap w:val="false"/>
          </w:tcPr>
          <w:p>
            <w:pPr>
              <w:rPr>
                <w:b/>
                <w:bCs/>
              </w:rPr>
            </w:pPr>
            <w:ins w:id="2113" w:author="Sebastio, Stefano                           Export License Required - US Collins" w:date="2023-06-06T11:19:00Z">
              <w:r>
                <w:rPr>
                  <w:b/>
                  <w:bCs/>
                </w:rPr>
                <w:t xml:space="preserve">13</w:t>
              </w:r>
            </w:ins>
            <w:r/>
          </w:p>
        </w:tc>
        <w:tc>
          <w:tcPr>
            <w:tcW w:w="751" w:type="dxa"/>
            <w:textDirection w:val="lrTb"/>
            <w:noWrap w:val="false"/>
          </w:tcPr>
          <w:p>
            <w:ins w:id="2114" w:author="Sebastio, Stefano                           Export License Required - US Collins" w:date="2023-06-06T11:19:00Z">
              <w:r>
                <w:t xml:space="preserve">1.18</w:t>
              </w:r>
            </w:ins>
            <w:r/>
          </w:p>
        </w:tc>
        <w:tc>
          <w:tcPr>
            <w:tcW w:w="936" w:type="dxa"/>
            <w:textDirection w:val="lrTb"/>
            <w:noWrap w:val="false"/>
          </w:tcPr>
          <w:p>
            <w:ins w:id="2115" w:author="Sebastio, Stefano                           Export License Required - US Collins" w:date="2023-06-06T11:19:00Z">
              <w:r>
                <w:t xml:space="preserve">Mid</w:t>
              </w:r>
            </w:ins>
            <w:r/>
          </w:p>
        </w:tc>
      </w:tr>
      <w:tr>
        <w:trPr/>
        <w:tc>
          <w:tcPr>
            <w:tcW w:w="859" w:type="dxa"/>
            <w:textDirection w:val="lrTb"/>
            <w:noWrap w:val="false"/>
          </w:tcPr>
          <w:p>
            <w:ins w:id="2116" w:author="Sebastio, Stefano                           Export License Required - US Collins" w:date="2023-06-06T11:19:00Z">
              <w:r>
                <w:t xml:space="preserve">TS.02</w:t>
              </w:r>
            </w:ins>
            <w:r/>
          </w:p>
        </w:tc>
        <w:tc>
          <w:tcPr>
            <w:tcW w:w="712" w:type="dxa"/>
            <w:textDirection w:val="lrTb"/>
            <w:noWrap w:val="false"/>
          </w:tcPr>
          <w:p>
            <w:ins w:id="2117" w:author="Sebastio, Stefano                           Export License Required - US Collins" w:date="2023-06-06T11:19:00Z">
              <w:r>
                <w:t xml:space="preserve">3</w:t>
              </w:r>
            </w:ins>
            <w:r/>
          </w:p>
        </w:tc>
        <w:tc>
          <w:tcPr>
            <w:tcW w:w="712" w:type="dxa"/>
            <w:textDirection w:val="lrTb"/>
            <w:noWrap w:val="false"/>
          </w:tcPr>
          <w:p>
            <w:ins w:id="2118" w:author="Sebastio, Stefano                           Export License Required - US Collins" w:date="2023-06-06T11:19:00Z">
              <w:r>
                <w:t xml:space="preserve">3</w:t>
              </w:r>
            </w:ins>
            <w:r/>
          </w:p>
        </w:tc>
        <w:tc>
          <w:tcPr>
            <w:tcW w:w="712" w:type="dxa"/>
            <w:textDirection w:val="lrTb"/>
            <w:noWrap w:val="false"/>
          </w:tcPr>
          <w:p>
            <w:ins w:id="2119" w:author="Sebastio, Stefano                           Export License Required - US Collins" w:date="2023-06-06T11:19:00Z">
              <w:r>
                <w:t xml:space="preserve">2</w:t>
              </w:r>
            </w:ins>
            <w:r/>
          </w:p>
        </w:tc>
        <w:tc>
          <w:tcPr>
            <w:tcW w:w="712" w:type="dxa"/>
            <w:textDirection w:val="lrTb"/>
            <w:noWrap w:val="false"/>
          </w:tcPr>
          <w:p>
            <w:ins w:id="2120" w:author="Sebastio, Stefano                           Export License Required - US Collins" w:date="2023-06-06T11:19:00Z">
              <w:r>
                <w:t xml:space="preserve">3</w:t>
              </w:r>
            </w:ins>
            <w:r/>
          </w:p>
        </w:tc>
        <w:tc>
          <w:tcPr>
            <w:tcW w:w="690" w:type="dxa"/>
            <w:textDirection w:val="lrTb"/>
            <w:noWrap w:val="false"/>
          </w:tcPr>
          <w:p>
            <w:pPr>
              <w:rPr>
                <w:b/>
                <w:bCs/>
              </w:rPr>
            </w:pPr>
            <w:ins w:id="2121" w:author="Sebastio, Stefano                           Export License Required - US Collins" w:date="2023-06-06T11:19:00Z">
              <w:r>
                <w:rPr>
                  <w:b/>
                  <w:bCs/>
                </w:rPr>
                <w:t xml:space="preserve">11</w:t>
              </w:r>
            </w:ins>
            <w:r/>
          </w:p>
        </w:tc>
        <w:tc>
          <w:tcPr>
            <w:tcW w:w="712" w:type="dxa"/>
            <w:textDirection w:val="lrTb"/>
            <w:noWrap w:val="false"/>
          </w:tcPr>
          <w:p>
            <w:ins w:id="2122" w:author="Sebastio, Stefano                           Export License Required - US Collins" w:date="2023-06-06T11:19:00Z">
              <w:r>
                <w:t xml:space="preserve">4</w:t>
              </w:r>
            </w:ins>
            <w:r/>
          </w:p>
        </w:tc>
        <w:tc>
          <w:tcPr>
            <w:tcW w:w="712" w:type="dxa"/>
            <w:textDirection w:val="lrTb"/>
            <w:noWrap w:val="false"/>
          </w:tcPr>
          <w:p>
            <w:ins w:id="2123" w:author="Sebastio, Stefano                           Export License Required - US Collins" w:date="2023-06-06T11:19:00Z">
              <w:r>
                <w:t xml:space="preserve">1</w:t>
              </w:r>
            </w:ins>
            <w:r/>
          </w:p>
        </w:tc>
        <w:tc>
          <w:tcPr>
            <w:tcW w:w="712" w:type="dxa"/>
            <w:textDirection w:val="lrTb"/>
            <w:noWrap w:val="false"/>
          </w:tcPr>
          <w:p>
            <w:ins w:id="2124" w:author="Sebastio, Stefano                           Export License Required - US Collins" w:date="2023-06-06T11:19:00Z">
              <w:r>
                <w:t xml:space="preserve">4</w:t>
              </w:r>
            </w:ins>
            <w:r/>
          </w:p>
        </w:tc>
        <w:tc>
          <w:tcPr>
            <w:tcW w:w="712" w:type="dxa"/>
            <w:textDirection w:val="lrTb"/>
            <w:noWrap w:val="false"/>
          </w:tcPr>
          <w:p>
            <w:ins w:id="2125" w:author="Sebastio, Stefano                           Export License Required - US Collins" w:date="2023-06-06T11:19:00Z">
              <w:r>
                <w:t xml:space="preserve">2</w:t>
              </w:r>
            </w:ins>
            <w:r/>
          </w:p>
        </w:tc>
        <w:tc>
          <w:tcPr>
            <w:tcW w:w="690" w:type="dxa"/>
            <w:textDirection w:val="lrTb"/>
            <w:noWrap w:val="false"/>
          </w:tcPr>
          <w:p>
            <w:pPr>
              <w:rPr>
                <w:b/>
                <w:bCs/>
              </w:rPr>
            </w:pPr>
            <w:ins w:id="2126" w:author="Sebastio, Stefano                           Export License Required - US Collins" w:date="2023-06-06T11:19:00Z">
              <w:r>
                <w:rPr>
                  <w:b/>
                  <w:bCs/>
                </w:rPr>
                <w:t xml:space="preserve">11</w:t>
              </w:r>
            </w:ins>
            <w:r/>
          </w:p>
        </w:tc>
        <w:tc>
          <w:tcPr>
            <w:tcW w:w="751" w:type="dxa"/>
            <w:textDirection w:val="lrTb"/>
            <w:noWrap w:val="false"/>
          </w:tcPr>
          <w:p>
            <w:ins w:id="2127" w:author="Sebastio, Stefano                           Export License Required - US Collins" w:date="2023-06-06T11:19:00Z">
              <w:r>
                <w:t xml:space="preserve">1</w:t>
              </w:r>
            </w:ins>
            <w:r/>
          </w:p>
        </w:tc>
        <w:tc>
          <w:tcPr>
            <w:tcW w:w="936" w:type="dxa"/>
            <w:textDirection w:val="lrTb"/>
            <w:noWrap w:val="false"/>
          </w:tcPr>
          <w:p>
            <w:ins w:id="2128" w:author="Sebastio, Stefano                           Export License Required - US Collins" w:date="2023-06-06T11:19:00Z">
              <w:r>
                <w:t xml:space="preserve">Mid</w:t>
              </w:r>
            </w:ins>
            <w:r/>
          </w:p>
        </w:tc>
      </w:tr>
      <w:tr>
        <w:trPr/>
        <w:tc>
          <w:tcPr>
            <w:tcW w:w="859" w:type="dxa"/>
            <w:textDirection w:val="lrTb"/>
            <w:noWrap w:val="false"/>
          </w:tcPr>
          <w:p>
            <w:ins w:id="2129" w:author="Sebastio, Stefano                           Export License Required - US Collins" w:date="2023-06-06T11:19:00Z">
              <w:r>
                <w:t xml:space="preserve">TS.03</w:t>
              </w:r>
            </w:ins>
            <w:r/>
          </w:p>
        </w:tc>
        <w:tc>
          <w:tcPr>
            <w:tcW w:w="712" w:type="dxa"/>
            <w:textDirection w:val="lrTb"/>
            <w:noWrap w:val="false"/>
          </w:tcPr>
          <w:p>
            <w:ins w:id="2130" w:author="Sebastio, Stefano                           Export License Required - US Collins" w:date="2023-06-06T11:19:00Z">
              <w:r>
                <w:t xml:space="preserve">2</w:t>
              </w:r>
            </w:ins>
            <w:r/>
          </w:p>
        </w:tc>
        <w:tc>
          <w:tcPr>
            <w:tcW w:w="712" w:type="dxa"/>
            <w:textDirection w:val="lrTb"/>
            <w:noWrap w:val="false"/>
          </w:tcPr>
          <w:p>
            <w:ins w:id="2131" w:author="Sebastio, Stefano                           Export License Required - US Collins" w:date="2023-06-06T11:19:00Z">
              <w:r>
                <w:t xml:space="preserve">3</w:t>
              </w:r>
            </w:ins>
            <w:r/>
          </w:p>
        </w:tc>
        <w:tc>
          <w:tcPr>
            <w:tcW w:w="712" w:type="dxa"/>
            <w:textDirection w:val="lrTb"/>
            <w:noWrap w:val="false"/>
          </w:tcPr>
          <w:p>
            <w:ins w:id="2132" w:author="Sebastio, Stefano                           Export License Required - US Collins" w:date="2023-06-06T11:19:00Z">
              <w:r>
                <w:t xml:space="preserve">1</w:t>
              </w:r>
            </w:ins>
            <w:r/>
          </w:p>
        </w:tc>
        <w:tc>
          <w:tcPr>
            <w:tcW w:w="712" w:type="dxa"/>
            <w:textDirection w:val="lrTb"/>
            <w:noWrap w:val="false"/>
          </w:tcPr>
          <w:p>
            <w:ins w:id="2133" w:author="Sebastio, Stefano                           Export License Required - US Collins" w:date="2023-06-06T11:19:00Z">
              <w:r>
                <w:t xml:space="preserve">3</w:t>
              </w:r>
            </w:ins>
            <w:r/>
          </w:p>
        </w:tc>
        <w:tc>
          <w:tcPr>
            <w:tcW w:w="690" w:type="dxa"/>
            <w:textDirection w:val="lrTb"/>
            <w:noWrap w:val="false"/>
          </w:tcPr>
          <w:p>
            <w:pPr>
              <w:rPr>
                <w:b/>
                <w:bCs/>
              </w:rPr>
            </w:pPr>
            <w:ins w:id="2134" w:author="Sebastio, Stefano                           Export License Required - US Collins" w:date="2023-06-06T11:19:00Z">
              <w:r>
                <w:rPr>
                  <w:b/>
                  <w:bCs/>
                </w:rPr>
                <w:t xml:space="preserve">9</w:t>
              </w:r>
            </w:ins>
            <w:r/>
          </w:p>
        </w:tc>
        <w:tc>
          <w:tcPr>
            <w:tcW w:w="712" w:type="dxa"/>
            <w:textDirection w:val="lrTb"/>
            <w:noWrap w:val="false"/>
          </w:tcPr>
          <w:p>
            <w:ins w:id="2135" w:author="Sebastio, Stefano                           Export License Required - US Collins" w:date="2023-06-06T11:19:00Z">
              <w:r>
                <w:t xml:space="preserve">3</w:t>
              </w:r>
            </w:ins>
            <w:r/>
          </w:p>
        </w:tc>
        <w:tc>
          <w:tcPr>
            <w:tcW w:w="712" w:type="dxa"/>
            <w:textDirection w:val="lrTb"/>
            <w:noWrap w:val="false"/>
          </w:tcPr>
          <w:p>
            <w:ins w:id="2136" w:author="Sebastio, Stefano                           Export License Required - US Collins" w:date="2023-06-06T11:19:00Z">
              <w:r>
                <w:t xml:space="preserve">4</w:t>
              </w:r>
            </w:ins>
            <w:r/>
          </w:p>
        </w:tc>
        <w:tc>
          <w:tcPr>
            <w:tcW w:w="712" w:type="dxa"/>
            <w:textDirection w:val="lrTb"/>
            <w:noWrap w:val="false"/>
          </w:tcPr>
          <w:p>
            <w:ins w:id="2137" w:author="Sebastio, Stefano                           Export License Required - US Collins" w:date="2023-06-06T11:19:00Z">
              <w:r>
                <w:t xml:space="preserve">2</w:t>
              </w:r>
            </w:ins>
            <w:r/>
          </w:p>
        </w:tc>
        <w:tc>
          <w:tcPr>
            <w:tcW w:w="712" w:type="dxa"/>
            <w:textDirection w:val="lrTb"/>
            <w:noWrap w:val="false"/>
          </w:tcPr>
          <w:p>
            <w:ins w:id="2138" w:author="Sebastio, Stefano                           Export License Required - US Collins" w:date="2023-06-06T11:19:00Z">
              <w:r>
                <w:t xml:space="preserve">1</w:t>
              </w:r>
            </w:ins>
            <w:r/>
          </w:p>
        </w:tc>
        <w:tc>
          <w:tcPr>
            <w:tcW w:w="690" w:type="dxa"/>
            <w:textDirection w:val="lrTb"/>
            <w:noWrap w:val="false"/>
          </w:tcPr>
          <w:p>
            <w:pPr>
              <w:rPr>
                <w:b/>
                <w:bCs/>
              </w:rPr>
            </w:pPr>
            <w:ins w:id="2139" w:author="Sebastio, Stefano                           Export License Required - US Collins" w:date="2023-06-06T11:19:00Z">
              <w:r>
                <w:rPr>
                  <w:b/>
                  <w:bCs/>
                </w:rPr>
                <w:t xml:space="preserve">10</w:t>
              </w:r>
            </w:ins>
            <w:r/>
          </w:p>
        </w:tc>
        <w:tc>
          <w:tcPr>
            <w:tcW w:w="751" w:type="dxa"/>
            <w:textDirection w:val="lrTb"/>
            <w:noWrap w:val="false"/>
          </w:tcPr>
          <w:p>
            <w:ins w:id="2140" w:author="Sebastio, Stefano                           Export License Required - US Collins" w:date="2023-06-06T11:19:00Z">
              <w:r>
                <w:t xml:space="preserve">1.11</w:t>
              </w:r>
            </w:ins>
            <w:r/>
          </w:p>
        </w:tc>
        <w:tc>
          <w:tcPr>
            <w:tcW w:w="936" w:type="dxa"/>
            <w:textDirection w:val="lrTb"/>
            <w:noWrap w:val="false"/>
          </w:tcPr>
          <w:p>
            <w:ins w:id="2141" w:author="Sebastio, Stefano                           Export License Required - US Collins" w:date="2023-06-06T11:19:00Z">
              <w:r>
                <w:t xml:space="preserve">Mid</w:t>
              </w:r>
            </w:ins>
            <w:r/>
          </w:p>
        </w:tc>
      </w:tr>
      <w:tr>
        <w:trPr/>
        <w:tc>
          <w:tcPr>
            <w:tcW w:w="859" w:type="dxa"/>
            <w:textDirection w:val="lrTb"/>
            <w:noWrap w:val="false"/>
          </w:tcPr>
          <w:p>
            <w:ins w:id="2142" w:author="Sebastio, Stefano                           Export License Required - US Collins" w:date="2023-06-06T11:19:00Z">
              <w:r>
                <w:t xml:space="preserve">TS.04</w:t>
              </w:r>
            </w:ins>
            <w:r/>
          </w:p>
        </w:tc>
        <w:tc>
          <w:tcPr>
            <w:tcW w:w="712" w:type="dxa"/>
            <w:textDirection w:val="lrTb"/>
            <w:noWrap w:val="false"/>
          </w:tcPr>
          <w:p>
            <w:ins w:id="2143" w:author="Sebastio, Stefano                           Export License Required - US Collins" w:date="2023-06-06T11:19:00Z">
              <w:r>
                <w:t xml:space="preserve">3</w:t>
              </w:r>
            </w:ins>
            <w:r/>
          </w:p>
        </w:tc>
        <w:tc>
          <w:tcPr>
            <w:tcW w:w="712" w:type="dxa"/>
            <w:textDirection w:val="lrTb"/>
            <w:noWrap w:val="false"/>
          </w:tcPr>
          <w:p>
            <w:ins w:id="2144" w:author="Sebastio, Stefano                           Export License Required - US Collins" w:date="2023-06-06T11:19:00Z">
              <w:r>
                <w:t xml:space="preserve">3</w:t>
              </w:r>
            </w:ins>
            <w:r/>
          </w:p>
        </w:tc>
        <w:tc>
          <w:tcPr>
            <w:tcW w:w="712" w:type="dxa"/>
            <w:textDirection w:val="lrTb"/>
            <w:noWrap w:val="false"/>
          </w:tcPr>
          <w:p>
            <w:ins w:id="2145" w:author="Sebastio, Stefano                           Export License Required - US Collins" w:date="2023-06-06T11:19:00Z">
              <w:r>
                <w:t xml:space="preserve">2</w:t>
              </w:r>
            </w:ins>
            <w:r/>
          </w:p>
        </w:tc>
        <w:tc>
          <w:tcPr>
            <w:tcW w:w="712" w:type="dxa"/>
            <w:textDirection w:val="lrTb"/>
            <w:noWrap w:val="false"/>
          </w:tcPr>
          <w:p>
            <w:ins w:id="2146" w:author="Sebastio, Stefano                           Export License Required - US Collins" w:date="2023-06-06T11:19:00Z">
              <w:r>
                <w:t xml:space="preserve">3</w:t>
              </w:r>
            </w:ins>
            <w:r/>
          </w:p>
        </w:tc>
        <w:tc>
          <w:tcPr>
            <w:tcW w:w="690" w:type="dxa"/>
            <w:textDirection w:val="lrTb"/>
            <w:noWrap w:val="false"/>
          </w:tcPr>
          <w:p>
            <w:pPr>
              <w:rPr>
                <w:b/>
                <w:bCs/>
              </w:rPr>
            </w:pPr>
            <w:ins w:id="2147" w:author="Sebastio, Stefano                           Export License Required - US Collins" w:date="2023-06-06T11:19:00Z">
              <w:r>
                <w:rPr>
                  <w:b/>
                  <w:bCs/>
                </w:rPr>
                <w:t xml:space="preserve">11</w:t>
              </w:r>
            </w:ins>
            <w:r/>
          </w:p>
        </w:tc>
        <w:tc>
          <w:tcPr>
            <w:tcW w:w="712" w:type="dxa"/>
            <w:textDirection w:val="lrTb"/>
            <w:noWrap w:val="false"/>
          </w:tcPr>
          <w:p>
            <w:ins w:id="2148" w:author="Sebastio, Stefano                           Export License Required - US Collins" w:date="2023-06-06T11:19:00Z">
              <w:r>
                <w:t xml:space="preserve">3</w:t>
              </w:r>
            </w:ins>
            <w:r/>
          </w:p>
        </w:tc>
        <w:tc>
          <w:tcPr>
            <w:tcW w:w="712" w:type="dxa"/>
            <w:textDirection w:val="lrTb"/>
            <w:noWrap w:val="false"/>
          </w:tcPr>
          <w:p>
            <w:ins w:id="2149" w:author="Sebastio, Stefano                           Export License Required - US Collins" w:date="2023-06-06T11:19:00Z">
              <w:r>
                <w:t xml:space="preserve">4</w:t>
              </w:r>
            </w:ins>
            <w:r/>
          </w:p>
        </w:tc>
        <w:tc>
          <w:tcPr>
            <w:tcW w:w="712" w:type="dxa"/>
            <w:textDirection w:val="lrTb"/>
            <w:noWrap w:val="false"/>
          </w:tcPr>
          <w:p>
            <w:ins w:id="2150" w:author="Sebastio, Stefano                           Export License Required - US Collins" w:date="2023-06-06T11:19:00Z">
              <w:r>
                <w:t xml:space="preserve">4</w:t>
              </w:r>
            </w:ins>
            <w:r/>
          </w:p>
        </w:tc>
        <w:tc>
          <w:tcPr>
            <w:tcW w:w="712" w:type="dxa"/>
            <w:textDirection w:val="lrTb"/>
            <w:noWrap w:val="false"/>
          </w:tcPr>
          <w:p>
            <w:ins w:id="2151" w:author="Sebastio, Stefano                           Export License Required - US Collins" w:date="2023-06-06T11:19:00Z">
              <w:r>
                <w:t xml:space="preserve">4</w:t>
              </w:r>
            </w:ins>
            <w:r/>
          </w:p>
        </w:tc>
        <w:tc>
          <w:tcPr>
            <w:tcW w:w="690" w:type="dxa"/>
            <w:textDirection w:val="lrTb"/>
            <w:noWrap w:val="false"/>
          </w:tcPr>
          <w:p>
            <w:pPr>
              <w:rPr>
                <w:b/>
                <w:bCs/>
              </w:rPr>
            </w:pPr>
            <w:ins w:id="2152" w:author="Sebastio, Stefano                           Export License Required - US Collins" w:date="2023-06-06T11:19:00Z">
              <w:r>
                <w:rPr>
                  <w:b/>
                  <w:bCs/>
                </w:rPr>
                <w:t xml:space="preserve">15</w:t>
              </w:r>
            </w:ins>
            <w:r/>
          </w:p>
        </w:tc>
        <w:tc>
          <w:tcPr>
            <w:tcW w:w="751" w:type="dxa"/>
            <w:textDirection w:val="lrTb"/>
            <w:noWrap w:val="false"/>
          </w:tcPr>
          <w:p>
            <w:ins w:id="2153" w:author="Sebastio, Stefano                           Export License Required - US Collins" w:date="2023-06-06T11:19:00Z">
              <w:r>
                <w:t xml:space="preserve">1.36</w:t>
              </w:r>
            </w:ins>
            <w:r/>
          </w:p>
        </w:tc>
        <w:tc>
          <w:tcPr>
            <w:tcW w:w="936" w:type="dxa"/>
            <w:textDirection w:val="lrTb"/>
            <w:noWrap w:val="false"/>
          </w:tcPr>
          <w:p>
            <w:ins w:id="2154" w:author="Sebastio, Stefano                           Export License Required - US Collins" w:date="2023-06-06T11:19:00Z">
              <w:r>
                <w:t xml:space="preserve">High</w:t>
              </w:r>
            </w:ins>
            <w:r/>
          </w:p>
        </w:tc>
      </w:tr>
      <w:tr>
        <w:trPr/>
        <w:tc>
          <w:tcPr>
            <w:tcW w:w="859" w:type="dxa"/>
            <w:textDirection w:val="lrTb"/>
            <w:noWrap w:val="false"/>
          </w:tcPr>
          <w:p>
            <w:ins w:id="2155" w:author="Sebastio, Stefano                           Export License Required - US Collins" w:date="2023-06-06T11:19:00Z">
              <w:r>
                <w:t xml:space="preserve">TS.05</w:t>
              </w:r>
            </w:ins>
            <w:r/>
          </w:p>
        </w:tc>
        <w:tc>
          <w:tcPr>
            <w:tcW w:w="712" w:type="dxa"/>
            <w:textDirection w:val="lrTb"/>
            <w:noWrap w:val="false"/>
          </w:tcPr>
          <w:p>
            <w:ins w:id="2156" w:author="Sebastio, Stefano                           Export License Required - US Collins" w:date="2023-06-06T11:19:00Z">
              <w:r>
                <w:t xml:space="preserve">2</w:t>
              </w:r>
            </w:ins>
            <w:r/>
          </w:p>
        </w:tc>
        <w:tc>
          <w:tcPr>
            <w:tcW w:w="712" w:type="dxa"/>
            <w:textDirection w:val="lrTb"/>
            <w:noWrap w:val="false"/>
          </w:tcPr>
          <w:p>
            <w:ins w:id="2157" w:author="Sebastio, Stefano                           Export License Required - US Collins" w:date="2023-06-06T11:19:00Z">
              <w:r>
                <w:t xml:space="preserve">2</w:t>
              </w:r>
            </w:ins>
            <w:r/>
          </w:p>
        </w:tc>
        <w:tc>
          <w:tcPr>
            <w:tcW w:w="712" w:type="dxa"/>
            <w:textDirection w:val="lrTb"/>
            <w:noWrap w:val="false"/>
          </w:tcPr>
          <w:p>
            <w:ins w:id="2158" w:author="Sebastio, Stefano                           Export License Required - US Collins" w:date="2023-06-06T11:19:00Z">
              <w:r>
                <w:t xml:space="preserve">2</w:t>
              </w:r>
            </w:ins>
            <w:r/>
          </w:p>
        </w:tc>
        <w:tc>
          <w:tcPr>
            <w:tcW w:w="712" w:type="dxa"/>
            <w:textDirection w:val="lrTb"/>
            <w:noWrap w:val="false"/>
          </w:tcPr>
          <w:p>
            <w:ins w:id="2159" w:author="Sebastio, Stefano                           Export License Required - US Collins" w:date="2023-06-06T11:19:00Z">
              <w:r>
                <w:t xml:space="preserve">3</w:t>
              </w:r>
            </w:ins>
            <w:r/>
          </w:p>
        </w:tc>
        <w:tc>
          <w:tcPr>
            <w:tcW w:w="690" w:type="dxa"/>
            <w:textDirection w:val="lrTb"/>
            <w:noWrap w:val="false"/>
          </w:tcPr>
          <w:p>
            <w:pPr>
              <w:rPr>
                <w:b/>
                <w:bCs/>
              </w:rPr>
            </w:pPr>
            <w:ins w:id="2160" w:author="Sebastio, Stefano                           Export License Required - US Collins" w:date="2023-06-06T11:19:00Z">
              <w:r>
                <w:rPr>
                  <w:b/>
                  <w:bCs/>
                </w:rPr>
                <w:t xml:space="preserve">9</w:t>
              </w:r>
            </w:ins>
            <w:r/>
          </w:p>
        </w:tc>
        <w:tc>
          <w:tcPr>
            <w:tcW w:w="712" w:type="dxa"/>
            <w:textDirection w:val="lrTb"/>
            <w:noWrap w:val="false"/>
          </w:tcPr>
          <w:p>
            <w:ins w:id="2161" w:author="Sebastio, Stefano                           Export License Required - US Collins" w:date="2023-06-06T11:19:00Z">
              <w:r>
                <w:t xml:space="preserve">4</w:t>
              </w:r>
            </w:ins>
            <w:r/>
          </w:p>
        </w:tc>
        <w:tc>
          <w:tcPr>
            <w:tcW w:w="712" w:type="dxa"/>
            <w:textDirection w:val="lrTb"/>
            <w:noWrap w:val="false"/>
          </w:tcPr>
          <w:p>
            <w:ins w:id="2162" w:author="Sebastio, Stefano                           Export License Required - US Collins" w:date="2023-06-06T11:19:00Z">
              <w:r>
                <w:t xml:space="preserve">1</w:t>
              </w:r>
            </w:ins>
            <w:r/>
          </w:p>
        </w:tc>
        <w:tc>
          <w:tcPr>
            <w:tcW w:w="712" w:type="dxa"/>
            <w:textDirection w:val="lrTb"/>
            <w:noWrap w:val="false"/>
          </w:tcPr>
          <w:p>
            <w:ins w:id="2163" w:author="Sebastio, Stefano                           Export License Required - US Collins" w:date="2023-06-06T11:19:00Z">
              <w:r>
                <w:t xml:space="preserve">5</w:t>
              </w:r>
            </w:ins>
            <w:r/>
          </w:p>
        </w:tc>
        <w:tc>
          <w:tcPr>
            <w:tcW w:w="712" w:type="dxa"/>
            <w:textDirection w:val="lrTb"/>
            <w:noWrap w:val="false"/>
          </w:tcPr>
          <w:p>
            <w:ins w:id="2164" w:author="Sebastio, Stefano                           Export License Required - US Collins" w:date="2023-06-06T11:19:00Z">
              <w:r>
                <w:t xml:space="preserve">3</w:t>
              </w:r>
            </w:ins>
            <w:r/>
          </w:p>
        </w:tc>
        <w:tc>
          <w:tcPr>
            <w:tcW w:w="690" w:type="dxa"/>
            <w:textDirection w:val="lrTb"/>
            <w:noWrap w:val="false"/>
          </w:tcPr>
          <w:p>
            <w:pPr>
              <w:rPr>
                <w:b/>
                <w:bCs/>
              </w:rPr>
            </w:pPr>
            <w:ins w:id="2165" w:author="Sebastio, Stefano                           Export License Required - US Collins" w:date="2023-06-06T11:19:00Z">
              <w:r>
                <w:rPr>
                  <w:b/>
                  <w:bCs/>
                </w:rPr>
                <w:t xml:space="preserve">13</w:t>
              </w:r>
            </w:ins>
            <w:r/>
          </w:p>
        </w:tc>
        <w:tc>
          <w:tcPr>
            <w:tcW w:w="751" w:type="dxa"/>
            <w:textDirection w:val="lrTb"/>
            <w:noWrap w:val="false"/>
          </w:tcPr>
          <w:p>
            <w:ins w:id="2166" w:author="Sebastio, Stefano                           Export License Required - US Collins" w:date="2023-06-06T11:19:00Z">
              <w:r>
                <w:t xml:space="preserve">1.44</w:t>
              </w:r>
            </w:ins>
            <w:r/>
          </w:p>
        </w:tc>
        <w:tc>
          <w:tcPr>
            <w:tcW w:w="936" w:type="dxa"/>
            <w:textDirection w:val="lrTb"/>
            <w:noWrap w:val="false"/>
          </w:tcPr>
          <w:p>
            <w:ins w:id="2167" w:author="Sebastio, Stefano                           Export License Required - US Collins" w:date="2023-06-06T11:19:00Z">
              <w:r>
                <w:t xml:space="preserve">High</w:t>
              </w:r>
            </w:ins>
            <w:r/>
          </w:p>
        </w:tc>
      </w:tr>
      <w:tr>
        <w:trPr/>
        <w:tc>
          <w:tcPr>
            <w:tcW w:w="859" w:type="dxa"/>
            <w:textDirection w:val="lrTb"/>
            <w:noWrap w:val="false"/>
          </w:tcPr>
          <w:p>
            <w:ins w:id="2168" w:author="Sebastio, Stefano                           Export License Required - US Collins" w:date="2023-06-06T11:19:00Z">
              <w:r>
                <w:t xml:space="preserve">TS.06</w:t>
              </w:r>
            </w:ins>
            <w:r/>
          </w:p>
        </w:tc>
        <w:tc>
          <w:tcPr>
            <w:tcW w:w="712" w:type="dxa"/>
            <w:textDirection w:val="lrTb"/>
            <w:noWrap w:val="false"/>
          </w:tcPr>
          <w:p>
            <w:ins w:id="2169" w:author="Sebastio, Stefano                           Export License Required - US Collins" w:date="2023-06-06T11:19:00Z">
              <w:r>
                <w:t xml:space="preserve">1</w:t>
              </w:r>
            </w:ins>
            <w:r/>
          </w:p>
        </w:tc>
        <w:tc>
          <w:tcPr>
            <w:tcW w:w="712" w:type="dxa"/>
            <w:textDirection w:val="lrTb"/>
            <w:noWrap w:val="false"/>
          </w:tcPr>
          <w:p>
            <w:ins w:id="2170" w:author="Sebastio, Stefano                           Export License Required - US Collins" w:date="2023-06-06T11:19:00Z">
              <w:r>
                <w:t xml:space="preserve">2</w:t>
              </w:r>
            </w:ins>
            <w:r/>
          </w:p>
        </w:tc>
        <w:tc>
          <w:tcPr>
            <w:tcW w:w="712" w:type="dxa"/>
            <w:textDirection w:val="lrTb"/>
            <w:noWrap w:val="false"/>
          </w:tcPr>
          <w:p>
            <w:ins w:id="2171" w:author="Sebastio, Stefano                           Export License Required - US Collins" w:date="2023-06-06T11:19:00Z">
              <w:r>
                <w:t xml:space="preserve">1</w:t>
              </w:r>
            </w:ins>
            <w:r/>
          </w:p>
        </w:tc>
        <w:tc>
          <w:tcPr>
            <w:tcW w:w="712" w:type="dxa"/>
            <w:textDirection w:val="lrTb"/>
            <w:noWrap w:val="false"/>
          </w:tcPr>
          <w:p>
            <w:ins w:id="2172" w:author="Sebastio, Stefano                           Export License Required - US Collins" w:date="2023-06-06T11:19:00Z">
              <w:r>
                <w:t xml:space="preserve">2</w:t>
              </w:r>
            </w:ins>
            <w:r/>
          </w:p>
        </w:tc>
        <w:tc>
          <w:tcPr>
            <w:tcW w:w="690" w:type="dxa"/>
            <w:textDirection w:val="lrTb"/>
            <w:noWrap w:val="false"/>
          </w:tcPr>
          <w:p>
            <w:pPr>
              <w:rPr>
                <w:b/>
                <w:bCs/>
              </w:rPr>
            </w:pPr>
            <w:ins w:id="2173" w:author="Sebastio, Stefano                           Export License Required - US Collins" w:date="2023-06-06T11:19:00Z">
              <w:r>
                <w:rPr>
                  <w:b/>
                  <w:bCs/>
                </w:rPr>
                <w:t xml:space="preserve">6</w:t>
              </w:r>
            </w:ins>
            <w:r/>
          </w:p>
        </w:tc>
        <w:tc>
          <w:tcPr>
            <w:tcW w:w="712" w:type="dxa"/>
            <w:textDirection w:val="lrTb"/>
            <w:noWrap w:val="false"/>
          </w:tcPr>
          <w:p>
            <w:ins w:id="2174" w:author="Sebastio, Stefano                           Export License Required - US Collins" w:date="2023-06-06T11:19:00Z">
              <w:r>
                <w:t xml:space="preserve">2</w:t>
              </w:r>
            </w:ins>
            <w:r/>
          </w:p>
        </w:tc>
        <w:tc>
          <w:tcPr>
            <w:tcW w:w="712" w:type="dxa"/>
            <w:textDirection w:val="lrTb"/>
            <w:noWrap w:val="false"/>
          </w:tcPr>
          <w:p>
            <w:ins w:id="2175" w:author="Sebastio, Stefano                           Export License Required - US Collins" w:date="2023-06-06T11:19:00Z">
              <w:r>
                <w:t xml:space="preserve">1</w:t>
              </w:r>
            </w:ins>
            <w:r/>
          </w:p>
        </w:tc>
        <w:tc>
          <w:tcPr>
            <w:tcW w:w="712" w:type="dxa"/>
            <w:textDirection w:val="lrTb"/>
            <w:noWrap w:val="false"/>
          </w:tcPr>
          <w:p>
            <w:ins w:id="2176" w:author="Sebastio, Stefano                           Export License Required - US Collins" w:date="2023-06-06T11:19:00Z">
              <w:r>
                <w:t xml:space="preserve">4</w:t>
              </w:r>
            </w:ins>
            <w:r/>
          </w:p>
        </w:tc>
        <w:tc>
          <w:tcPr>
            <w:tcW w:w="712" w:type="dxa"/>
            <w:textDirection w:val="lrTb"/>
            <w:noWrap w:val="false"/>
          </w:tcPr>
          <w:p>
            <w:ins w:id="2177" w:author="Sebastio, Stefano                           Export License Required - US Collins" w:date="2023-06-06T11:19:00Z">
              <w:r>
                <w:t xml:space="preserve">4</w:t>
              </w:r>
            </w:ins>
            <w:r/>
          </w:p>
        </w:tc>
        <w:tc>
          <w:tcPr>
            <w:tcW w:w="690" w:type="dxa"/>
            <w:textDirection w:val="lrTb"/>
            <w:noWrap w:val="false"/>
          </w:tcPr>
          <w:p>
            <w:pPr>
              <w:rPr>
                <w:b/>
                <w:bCs/>
              </w:rPr>
            </w:pPr>
            <w:ins w:id="2178" w:author="Sebastio, Stefano                           Export License Required - US Collins" w:date="2023-06-06T11:19:00Z">
              <w:r>
                <w:rPr>
                  <w:b/>
                  <w:bCs/>
                </w:rPr>
                <w:t xml:space="preserve">11</w:t>
              </w:r>
            </w:ins>
            <w:r/>
          </w:p>
        </w:tc>
        <w:tc>
          <w:tcPr>
            <w:tcW w:w="751" w:type="dxa"/>
            <w:textDirection w:val="lrTb"/>
            <w:noWrap w:val="false"/>
          </w:tcPr>
          <w:p>
            <w:ins w:id="2179" w:author="Sebastio, Stefano                           Export License Required - US Collins" w:date="2023-06-06T11:19:00Z">
              <w:r>
                <w:t xml:space="preserve">1.83</w:t>
              </w:r>
            </w:ins>
            <w:r/>
          </w:p>
        </w:tc>
        <w:tc>
          <w:tcPr>
            <w:tcW w:w="936" w:type="dxa"/>
            <w:textDirection w:val="lrTb"/>
            <w:noWrap w:val="false"/>
          </w:tcPr>
          <w:p>
            <w:ins w:id="2180" w:author="Sebastio, Stefano                           Export License Required - US Collins" w:date="2023-06-06T11:19:00Z">
              <w:r>
                <w:t xml:space="preserve">High</w:t>
              </w:r>
            </w:ins>
            <w:r/>
          </w:p>
        </w:tc>
      </w:tr>
      <w:tr>
        <w:trPr/>
        <w:tc>
          <w:tcPr>
            <w:tcW w:w="859" w:type="dxa"/>
            <w:textDirection w:val="lrTb"/>
            <w:noWrap w:val="false"/>
          </w:tcPr>
          <w:p>
            <w:ins w:id="2181" w:author="Sebastio, Stefano                           Export License Required - US Collins" w:date="2023-06-06T11:19:00Z">
              <w:r>
                <w:t xml:space="preserve">TS.07</w:t>
              </w:r>
            </w:ins>
            <w:r/>
          </w:p>
        </w:tc>
        <w:tc>
          <w:tcPr>
            <w:tcW w:w="712" w:type="dxa"/>
            <w:textDirection w:val="lrTb"/>
            <w:noWrap w:val="false"/>
          </w:tcPr>
          <w:p>
            <w:ins w:id="2182" w:author="Sebastio, Stefano                           Export License Required - US Collins" w:date="2023-06-06T11:19:00Z">
              <w:r>
                <w:t xml:space="preserve">3</w:t>
              </w:r>
            </w:ins>
            <w:r/>
          </w:p>
        </w:tc>
        <w:tc>
          <w:tcPr>
            <w:tcW w:w="712" w:type="dxa"/>
            <w:textDirection w:val="lrTb"/>
            <w:noWrap w:val="false"/>
          </w:tcPr>
          <w:p>
            <w:ins w:id="2183" w:author="Sebastio, Stefano                           Export License Required - US Collins" w:date="2023-06-06T11:19:00Z">
              <w:r>
                <w:t xml:space="preserve">2</w:t>
              </w:r>
            </w:ins>
            <w:r/>
          </w:p>
        </w:tc>
        <w:tc>
          <w:tcPr>
            <w:tcW w:w="712" w:type="dxa"/>
            <w:textDirection w:val="lrTb"/>
            <w:noWrap w:val="false"/>
          </w:tcPr>
          <w:p>
            <w:ins w:id="2184" w:author="Sebastio, Stefano                           Export License Required - US Collins" w:date="2023-06-06T11:19:00Z">
              <w:r>
                <w:t xml:space="preserve">3</w:t>
              </w:r>
            </w:ins>
            <w:r/>
          </w:p>
        </w:tc>
        <w:tc>
          <w:tcPr>
            <w:tcW w:w="712" w:type="dxa"/>
            <w:textDirection w:val="lrTb"/>
            <w:noWrap w:val="false"/>
          </w:tcPr>
          <w:p>
            <w:ins w:id="2185" w:author="Sebastio, Stefano                           Export License Required - US Collins" w:date="2023-06-06T11:19:00Z">
              <w:r>
                <w:t xml:space="preserve">3</w:t>
              </w:r>
            </w:ins>
            <w:r/>
          </w:p>
        </w:tc>
        <w:tc>
          <w:tcPr>
            <w:tcW w:w="690" w:type="dxa"/>
            <w:textDirection w:val="lrTb"/>
            <w:noWrap w:val="false"/>
          </w:tcPr>
          <w:p>
            <w:pPr>
              <w:rPr>
                <w:b/>
                <w:bCs/>
              </w:rPr>
            </w:pPr>
            <w:ins w:id="2186" w:author="Sebastio, Stefano                           Export License Required - US Collins" w:date="2023-06-06T11:19:00Z">
              <w:r>
                <w:rPr>
                  <w:b/>
                  <w:bCs/>
                </w:rPr>
                <w:t xml:space="preserve">11</w:t>
              </w:r>
            </w:ins>
            <w:r/>
          </w:p>
        </w:tc>
        <w:tc>
          <w:tcPr>
            <w:tcW w:w="712" w:type="dxa"/>
            <w:textDirection w:val="lrTb"/>
            <w:noWrap w:val="false"/>
          </w:tcPr>
          <w:p>
            <w:ins w:id="2187" w:author="Sebastio, Stefano                           Export License Required - US Collins" w:date="2023-06-06T11:19:00Z">
              <w:r>
                <w:t xml:space="preserve">3</w:t>
              </w:r>
            </w:ins>
            <w:r/>
          </w:p>
        </w:tc>
        <w:tc>
          <w:tcPr>
            <w:tcW w:w="712" w:type="dxa"/>
            <w:textDirection w:val="lrTb"/>
            <w:noWrap w:val="false"/>
          </w:tcPr>
          <w:p>
            <w:ins w:id="2188" w:author="Sebastio, Stefano                           Export License Required - US Collins" w:date="2023-06-06T11:19:00Z">
              <w:r>
                <w:t xml:space="preserve">4</w:t>
              </w:r>
            </w:ins>
            <w:r/>
          </w:p>
        </w:tc>
        <w:tc>
          <w:tcPr>
            <w:tcW w:w="712" w:type="dxa"/>
            <w:textDirection w:val="lrTb"/>
            <w:noWrap w:val="false"/>
          </w:tcPr>
          <w:p>
            <w:ins w:id="2189" w:author="Sebastio, Stefano                           Export License Required - US Collins" w:date="2023-06-06T11:19:00Z">
              <w:r>
                <w:t xml:space="preserve">1</w:t>
              </w:r>
            </w:ins>
            <w:r/>
          </w:p>
        </w:tc>
        <w:tc>
          <w:tcPr>
            <w:tcW w:w="712" w:type="dxa"/>
            <w:textDirection w:val="lrTb"/>
            <w:noWrap w:val="false"/>
          </w:tcPr>
          <w:p>
            <w:ins w:id="2190" w:author="Sebastio, Stefano                           Export License Required - US Collins" w:date="2023-06-06T11:19:00Z">
              <w:r>
                <w:t xml:space="preserve">1</w:t>
              </w:r>
            </w:ins>
            <w:r/>
          </w:p>
        </w:tc>
        <w:tc>
          <w:tcPr>
            <w:tcW w:w="690" w:type="dxa"/>
            <w:textDirection w:val="lrTb"/>
            <w:noWrap w:val="false"/>
          </w:tcPr>
          <w:p>
            <w:pPr>
              <w:rPr>
                <w:b/>
                <w:bCs/>
              </w:rPr>
            </w:pPr>
            <w:ins w:id="2191" w:author="Sebastio, Stefano                           Export License Required - US Collins" w:date="2023-06-06T11:19:00Z">
              <w:r>
                <w:rPr>
                  <w:b/>
                  <w:bCs/>
                </w:rPr>
                <w:t xml:space="preserve">9</w:t>
              </w:r>
            </w:ins>
            <w:r/>
          </w:p>
        </w:tc>
        <w:tc>
          <w:tcPr>
            <w:tcW w:w="751" w:type="dxa"/>
            <w:textDirection w:val="lrTb"/>
            <w:noWrap w:val="false"/>
          </w:tcPr>
          <w:p>
            <w:ins w:id="2192" w:author="Sebastio, Stefano                           Export License Required - US Collins" w:date="2023-06-06T11:19:00Z">
              <w:r>
                <w:t xml:space="preserve">0.82</w:t>
              </w:r>
            </w:ins>
            <w:r/>
          </w:p>
        </w:tc>
        <w:tc>
          <w:tcPr>
            <w:tcW w:w="936" w:type="dxa"/>
            <w:textDirection w:val="lrTb"/>
            <w:noWrap w:val="false"/>
          </w:tcPr>
          <w:p>
            <w:ins w:id="2193" w:author="Sebastio, Stefano                           Export License Required - US Collins" w:date="2023-06-06T11:19:00Z">
              <w:r>
                <w:t xml:space="preserve">Low</w:t>
              </w:r>
            </w:ins>
            <w:r/>
          </w:p>
        </w:tc>
      </w:tr>
      <w:tr>
        <w:trPr/>
        <w:tc>
          <w:tcPr>
            <w:tcW w:w="859" w:type="dxa"/>
            <w:textDirection w:val="lrTb"/>
            <w:noWrap w:val="false"/>
          </w:tcPr>
          <w:p>
            <w:ins w:id="2194" w:author="Sebastio, Stefano                           Export License Required - US Collins" w:date="2023-06-06T11:19:00Z">
              <w:r>
                <w:t xml:space="preserve">TS.08</w:t>
              </w:r>
            </w:ins>
            <w:r/>
          </w:p>
        </w:tc>
        <w:tc>
          <w:tcPr>
            <w:tcW w:w="712" w:type="dxa"/>
            <w:textDirection w:val="lrTb"/>
            <w:noWrap w:val="false"/>
          </w:tcPr>
          <w:p>
            <w:ins w:id="2195" w:author="Sebastio, Stefano                           Export License Required - US Collins" w:date="2023-06-06T11:19:00Z">
              <w:r>
                <w:t xml:space="preserve">4</w:t>
              </w:r>
            </w:ins>
            <w:r/>
          </w:p>
        </w:tc>
        <w:tc>
          <w:tcPr>
            <w:tcW w:w="712" w:type="dxa"/>
            <w:textDirection w:val="lrTb"/>
            <w:noWrap w:val="false"/>
          </w:tcPr>
          <w:p>
            <w:ins w:id="2196" w:author="Sebastio, Stefano                           Export License Required - US Collins" w:date="2023-06-06T11:19:00Z">
              <w:r>
                <w:t xml:space="preserve">3</w:t>
              </w:r>
            </w:ins>
            <w:r/>
          </w:p>
        </w:tc>
        <w:tc>
          <w:tcPr>
            <w:tcW w:w="712" w:type="dxa"/>
            <w:textDirection w:val="lrTb"/>
            <w:noWrap w:val="false"/>
          </w:tcPr>
          <w:p>
            <w:ins w:id="2197" w:author="Sebastio, Stefano                           Export License Required - US Collins" w:date="2023-06-06T11:19:00Z">
              <w:r>
                <w:t xml:space="preserve">3</w:t>
              </w:r>
            </w:ins>
            <w:r/>
          </w:p>
        </w:tc>
        <w:tc>
          <w:tcPr>
            <w:tcW w:w="712" w:type="dxa"/>
            <w:textDirection w:val="lrTb"/>
            <w:noWrap w:val="false"/>
          </w:tcPr>
          <w:p>
            <w:ins w:id="2198" w:author="Sebastio, Stefano                           Export License Required - US Collins" w:date="2023-06-06T11:19:00Z">
              <w:r>
                <w:t xml:space="preserve">4</w:t>
              </w:r>
            </w:ins>
            <w:r/>
          </w:p>
        </w:tc>
        <w:tc>
          <w:tcPr>
            <w:tcW w:w="690" w:type="dxa"/>
            <w:textDirection w:val="lrTb"/>
            <w:noWrap w:val="false"/>
          </w:tcPr>
          <w:p>
            <w:pPr>
              <w:rPr>
                <w:b/>
                <w:bCs/>
              </w:rPr>
            </w:pPr>
            <w:ins w:id="2199" w:author="Sebastio, Stefano                           Export License Required - US Collins" w:date="2023-06-06T11:19:00Z">
              <w:r>
                <w:rPr>
                  <w:b/>
                  <w:bCs/>
                </w:rPr>
                <w:t xml:space="preserve">14</w:t>
              </w:r>
            </w:ins>
            <w:r/>
          </w:p>
        </w:tc>
        <w:tc>
          <w:tcPr>
            <w:tcW w:w="712" w:type="dxa"/>
            <w:textDirection w:val="lrTb"/>
            <w:noWrap w:val="false"/>
          </w:tcPr>
          <w:p>
            <w:ins w:id="2200" w:author="Sebastio, Stefano                           Export License Required - US Collins" w:date="2023-06-06T11:19:00Z">
              <w:r>
                <w:t xml:space="preserve">5</w:t>
              </w:r>
            </w:ins>
            <w:r/>
          </w:p>
        </w:tc>
        <w:tc>
          <w:tcPr>
            <w:tcW w:w="712" w:type="dxa"/>
            <w:textDirection w:val="lrTb"/>
            <w:noWrap w:val="false"/>
          </w:tcPr>
          <w:p>
            <w:ins w:id="2201" w:author="Sebastio, Stefano                           Export License Required - US Collins" w:date="2023-06-06T11:19:00Z">
              <w:r>
                <w:t xml:space="preserve">5</w:t>
              </w:r>
            </w:ins>
            <w:r/>
          </w:p>
        </w:tc>
        <w:tc>
          <w:tcPr>
            <w:tcW w:w="712" w:type="dxa"/>
            <w:textDirection w:val="lrTb"/>
            <w:noWrap w:val="false"/>
          </w:tcPr>
          <w:p>
            <w:ins w:id="2202" w:author="Sebastio, Stefano                           Export License Required - US Collins" w:date="2023-06-06T11:19:00Z">
              <w:r>
                <w:t xml:space="preserve">4</w:t>
              </w:r>
            </w:ins>
            <w:r/>
          </w:p>
        </w:tc>
        <w:tc>
          <w:tcPr>
            <w:tcW w:w="712" w:type="dxa"/>
            <w:textDirection w:val="lrTb"/>
            <w:noWrap w:val="false"/>
          </w:tcPr>
          <w:p>
            <w:ins w:id="2203" w:author="Sebastio, Stefano                           Export License Required - US Collins" w:date="2023-06-06T11:19:00Z">
              <w:r>
                <w:t xml:space="preserve">4</w:t>
              </w:r>
            </w:ins>
            <w:r/>
          </w:p>
        </w:tc>
        <w:tc>
          <w:tcPr>
            <w:tcW w:w="690" w:type="dxa"/>
            <w:textDirection w:val="lrTb"/>
            <w:noWrap w:val="false"/>
          </w:tcPr>
          <w:p>
            <w:pPr>
              <w:rPr>
                <w:b/>
                <w:bCs/>
              </w:rPr>
            </w:pPr>
            <w:ins w:id="2204" w:author="Sebastio, Stefano                           Export License Required - US Collins" w:date="2023-06-06T11:19:00Z">
              <w:r>
                <w:rPr>
                  <w:b/>
                  <w:bCs/>
                </w:rPr>
                <w:t xml:space="preserve">18</w:t>
              </w:r>
            </w:ins>
            <w:r/>
          </w:p>
        </w:tc>
        <w:tc>
          <w:tcPr>
            <w:tcW w:w="751" w:type="dxa"/>
            <w:textDirection w:val="lrTb"/>
            <w:noWrap w:val="false"/>
          </w:tcPr>
          <w:p>
            <w:ins w:id="2205" w:author="Sebastio, Stefano                           Export License Required - US Collins" w:date="2023-06-06T11:19:00Z">
              <w:r>
                <w:t xml:space="preserve">1.29</w:t>
              </w:r>
            </w:ins>
            <w:r/>
          </w:p>
        </w:tc>
        <w:tc>
          <w:tcPr>
            <w:tcW w:w="936" w:type="dxa"/>
            <w:textDirection w:val="lrTb"/>
            <w:noWrap w:val="false"/>
          </w:tcPr>
          <w:p>
            <w:ins w:id="2206" w:author="Sebastio, Stefano                           Export License Required - US Collins" w:date="2023-06-06T11:19:00Z">
              <w:r>
                <w:t xml:space="preserve">Mid</w:t>
              </w:r>
            </w:ins>
            <w:r/>
          </w:p>
        </w:tc>
      </w:tr>
      <w:tr>
        <w:trPr/>
        <w:tc>
          <w:tcPr>
            <w:tcW w:w="859" w:type="dxa"/>
            <w:textDirection w:val="lrTb"/>
            <w:noWrap w:val="false"/>
          </w:tcPr>
          <w:p>
            <w:ins w:id="2207" w:author="Sebastio, Stefano                           Export License Required - US Collins" w:date="2023-06-06T11:19:00Z">
              <w:r>
                <w:t xml:space="preserve">TS.09</w:t>
              </w:r>
            </w:ins>
            <w:r/>
          </w:p>
        </w:tc>
        <w:tc>
          <w:tcPr>
            <w:tcW w:w="712" w:type="dxa"/>
            <w:textDirection w:val="lrTb"/>
            <w:noWrap w:val="false"/>
          </w:tcPr>
          <w:p>
            <w:ins w:id="2208" w:author="Sebastio, Stefano                           Export License Required - US Collins" w:date="2023-06-06T11:19:00Z">
              <w:r>
                <w:t xml:space="preserve">3</w:t>
              </w:r>
            </w:ins>
            <w:r/>
          </w:p>
        </w:tc>
        <w:tc>
          <w:tcPr>
            <w:tcW w:w="712" w:type="dxa"/>
            <w:textDirection w:val="lrTb"/>
            <w:noWrap w:val="false"/>
          </w:tcPr>
          <w:p>
            <w:ins w:id="2209" w:author="Sebastio, Stefano                           Export License Required - US Collins" w:date="2023-06-06T11:19:00Z">
              <w:r>
                <w:t xml:space="preserve">3</w:t>
              </w:r>
            </w:ins>
            <w:r/>
          </w:p>
        </w:tc>
        <w:tc>
          <w:tcPr>
            <w:tcW w:w="712" w:type="dxa"/>
            <w:textDirection w:val="lrTb"/>
            <w:noWrap w:val="false"/>
          </w:tcPr>
          <w:p>
            <w:ins w:id="2210" w:author="Sebastio, Stefano                           Export License Required - US Collins" w:date="2023-06-06T11:19:00Z">
              <w:r>
                <w:t xml:space="preserve">2</w:t>
              </w:r>
            </w:ins>
            <w:r/>
          </w:p>
        </w:tc>
        <w:tc>
          <w:tcPr>
            <w:tcW w:w="712" w:type="dxa"/>
            <w:textDirection w:val="lrTb"/>
            <w:noWrap w:val="false"/>
          </w:tcPr>
          <w:p>
            <w:ins w:id="2211" w:author="Sebastio, Stefano                           Export License Required - US Collins" w:date="2023-06-06T11:19:00Z">
              <w:r>
                <w:t xml:space="preserve">3</w:t>
              </w:r>
            </w:ins>
            <w:r/>
          </w:p>
        </w:tc>
        <w:tc>
          <w:tcPr>
            <w:tcW w:w="690" w:type="dxa"/>
            <w:textDirection w:val="lrTb"/>
            <w:noWrap w:val="false"/>
          </w:tcPr>
          <w:p>
            <w:pPr>
              <w:rPr>
                <w:b/>
                <w:bCs/>
              </w:rPr>
            </w:pPr>
            <w:ins w:id="2212" w:author="Sebastio, Stefano                           Export License Required - US Collins" w:date="2023-06-06T11:19:00Z">
              <w:r>
                <w:rPr>
                  <w:b/>
                  <w:bCs/>
                </w:rPr>
                <w:t xml:space="preserve">11</w:t>
              </w:r>
            </w:ins>
            <w:r/>
          </w:p>
        </w:tc>
        <w:tc>
          <w:tcPr>
            <w:tcW w:w="712" w:type="dxa"/>
            <w:textDirection w:val="lrTb"/>
            <w:noWrap w:val="false"/>
          </w:tcPr>
          <w:p>
            <w:ins w:id="2213" w:author="Sebastio, Stefano                           Export License Required - US Collins" w:date="2023-06-06T11:19:00Z">
              <w:r>
                <w:t xml:space="preserve">2</w:t>
              </w:r>
            </w:ins>
            <w:r/>
          </w:p>
        </w:tc>
        <w:tc>
          <w:tcPr>
            <w:tcW w:w="712" w:type="dxa"/>
            <w:textDirection w:val="lrTb"/>
            <w:noWrap w:val="false"/>
          </w:tcPr>
          <w:p>
            <w:ins w:id="2214" w:author="Sebastio, Stefano                           Export License Required - US Collins" w:date="2023-06-06T11:19:00Z">
              <w:r>
                <w:t xml:space="preserve">4</w:t>
              </w:r>
            </w:ins>
            <w:r/>
          </w:p>
        </w:tc>
        <w:tc>
          <w:tcPr>
            <w:tcW w:w="712" w:type="dxa"/>
            <w:textDirection w:val="lrTb"/>
            <w:noWrap w:val="false"/>
          </w:tcPr>
          <w:p>
            <w:ins w:id="2215" w:author="Sebastio, Stefano                           Export License Required - US Collins" w:date="2023-06-06T11:19:00Z">
              <w:r>
                <w:t xml:space="preserve">2</w:t>
              </w:r>
            </w:ins>
            <w:r/>
          </w:p>
        </w:tc>
        <w:tc>
          <w:tcPr>
            <w:tcW w:w="712" w:type="dxa"/>
            <w:textDirection w:val="lrTb"/>
            <w:noWrap w:val="false"/>
          </w:tcPr>
          <w:p>
            <w:ins w:id="2216" w:author="Sebastio, Stefano                           Export License Required - US Collins" w:date="2023-06-06T11:19:00Z">
              <w:r>
                <w:t xml:space="preserve">3</w:t>
              </w:r>
            </w:ins>
            <w:r/>
          </w:p>
        </w:tc>
        <w:tc>
          <w:tcPr>
            <w:tcW w:w="690" w:type="dxa"/>
            <w:textDirection w:val="lrTb"/>
            <w:noWrap w:val="false"/>
          </w:tcPr>
          <w:p>
            <w:pPr>
              <w:rPr>
                <w:b/>
                <w:bCs/>
              </w:rPr>
            </w:pPr>
            <w:ins w:id="2217" w:author="Sebastio, Stefano                           Export License Required - US Collins" w:date="2023-06-06T11:19:00Z">
              <w:r>
                <w:rPr>
                  <w:b/>
                  <w:bCs/>
                </w:rPr>
                <w:t xml:space="preserve">11</w:t>
              </w:r>
            </w:ins>
            <w:r/>
          </w:p>
        </w:tc>
        <w:tc>
          <w:tcPr>
            <w:tcW w:w="751" w:type="dxa"/>
            <w:textDirection w:val="lrTb"/>
            <w:noWrap w:val="false"/>
          </w:tcPr>
          <w:p>
            <w:ins w:id="2218" w:author="Sebastio, Stefano                           Export License Required - US Collins" w:date="2023-06-06T11:19:00Z">
              <w:r>
                <w:t xml:space="preserve">1</w:t>
              </w:r>
            </w:ins>
            <w:r/>
          </w:p>
        </w:tc>
        <w:tc>
          <w:tcPr>
            <w:tcW w:w="936" w:type="dxa"/>
            <w:textDirection w:val="lrTb"/>
            <w:noWrap w:val="false"/>
          </w:tcPr>
          <w:p>
            <w:ins w:id="2219" w:author="Sebastio, Stefano                           Export License Required - US Collins" w:date="2023-06-06T11:19:00Z">
              <w:r>
                <w:t xml:space="preserve">Mid</w:t>
              </w:r>
            </w:ins>
            <w:r/>
          </w:p>
        </w:tc>
      </w:tr>
    </w:tbl>
    <w:p>
      <w:pPr>
        <w:rPr>
          <w:lang w:val="en-US"/>
          <w:ins w:id="2220" w:author="Sebastio, Stefano                           Export License Required - US Collins" w:date="2023-06-06T11:19:00Z"/>
        </w:rPr>
      </w:pPr>
      <w:del w:id="2221" w:author="Sebastio, Stefano                           Export License Required - US Collins" w:date="2023-06-06T11:19:00Z">
        <w:r>
          <w:rPr>
            <w:lang w:val="en-US"/>
          </w:rPr>
          <w:delText xml:space="preserve">Prioritization</w:delText>
        </w:r>
      </w:del>
      <w:ins w:id="2222" w:author="Sebastio, Stefano                           Export License Required - US Collins" w:date="2023-06-06T11:19:00Z">
        <w:r/>
      </w:ins>
    </w:p>
    <w:p>
      <w:pPr>
        <w:rPr>
          <w:lang w:val="en-US"/>
        </w:rPr>
      </w:pPr>
      <w:r>
        <w:rPr>
          <w:lang w:val="en-US"/>
        </w:rPr>
      </w:r>
      <w:r/>
    </w:p>
    <w:p>
      <w:pPr>
        <w:pStyle w:val="413"/>
        <w:rPr>
          <w:lang w:val="en-US"/>
          <w:ins w:id="2223" w:author="Sebastio, Stefano                           Export License Required - US Collins" w:date="2023-06-06T10:52:00Z"/>
        </w:rPr>
      </w:pPr>
      <w:r>
        <w:rPr>
          <w:lang w:val="en-US"/>
        </w:rPr>
        <w:t xml:space="preserve">Instantiation of the CERTIFY Security Lifecycle</w:t>
      </w:r>
      <w:ins w:id="2224" w:author="Sebastio, Stefano                           Export License Required - US Collins" w:date="2023-06-06T10:52:00Z">
        <w:r/>
      </w:ins>
    </w:p>
    <w:p>
      <w:pPr>
        <w:rPr>
          <w:ins w:id="2225" w:author="Sebastio, Stefano                           Export License Required - US Collins" w:date="2023-06-06T11:20:00Z"/>
        </w:rPr>
      </w:pPr>
      <w:ins w:id="2226" w:author="Sebastio, Stefano                           Export License Required - US Collins" w:date="2023-06-06T11:20:00Z">
        <w:r>
          <w:t xml:space="preserve">This part considers the CERTIFY architecture, to identify technologies and solutions that offer appropriate mitigations to the identified threats.</w:t>
        </w:r>
      </w:ins>
      <w:ins w:id="2227" w:author="Sebastio, Stefano                           Export License Required - US Collins" w:date="2023-06-06T11:20:00Z">
        <w:r/>
      </w:ins>
    </w:p>
    <w:p>
      <w:pPr>
        <w:pStyle w:val="458"/>
        <w:numPr>
          <w:ilvl w:val="0"/>
          <w:numId w:val="115"/>
        </w:numPr>
        <w:spacing w:lineRule="auto" w:line="259" w:after="160"/>
        <w:rPr>
          <w:ins w:id="2228" w:author="Sebastio, Stefano                           Export License Required - US Collins" w:date="2023-06-06T11:20:00Z"/>
        </w:rPr>
      </w:pPr>
      <w:ins w:id="2229" w:author="Sebastio, Stefano                           Export License Required - US Collins" w:date="2023-06-06T11:20:00Z">
        <w:r>
          <w:t xml:space="preserve">Strong authentication of the nodes and </w:t>
        </w:r>
      </w:ins>
      <w:ins w:id="2230" w:author="Sebastio, Stefano                           Export License Required - US Collins" w:date="2023-06-06T11:20:00Z">
        <w:r>
          <w:t xml:space="preserve">remote counterpart [direct anonymous attestation]</w:t>
        </w:r>
      </w:ins>
      <w:ins w:id="2231" w:author="Sebastio, Stefano                           Export License Required - US Collins" w:date="2023-06-06T11:20:00Z">
        <w:r/>
      </w:ins>
    </w:p>
    <w:p>
      <w:pPr>
        <w:pStyle w:val="458"/>
        <w:numPr>
          <w:ilvl w:val="0"/>
          <w:numId w:val="115"/>
        </w:numPr>
        <w:spacing w:lineRule="auto" w:line="259" w:after="160"/>
        <w:rPr>
          <w:ins w:id="2232" w:author="Sebastio, Stefano                           Export License Required - US Collins" w:date="2023-06-06T11:20:00Z"/>
        </w:rPr>
      </w:pPr>
      <w:ins w:id="2233" w:author="Sebastio, Stefano                           Export License Required - US Collins" w:date="2023-06-06T11:20:00Z">
        <w:r>
          <w:t xml:space="preserve">Robust certificates/key distribution protocol and related infrastructure [secure enrollment]</w:t>
        </w:r>
      </w:ins>
      <w:ins w:id="2234" w:author="Sebastio, Stefano                           Export License Required - US Collins" w:date="2023-06-06T11:20:00Z">
        <w:r/>
      </w:ins>
    </w:p>
    <w:p>
      <w:pPr>
        <w:pStyle w:val="458"/>
        <w:numPr>
          <w:ilvl w:val="0"/>
          <w:numId w:val="115"/>
        </w:numPr>
        <w:spacing w:lineRule="auto" w:line="259" w:after="160"/>
        <w:rPr>
          <w:ins w:id="2235" w:author="Sebastio, Stefano                           Export License Required - US Collins" w:date="2023-06-06T11:20:00Z"/>
        </w:rPr>
      </w:pPr>
      <w:ins w:id="2236" w:author="Sebastio, Stefano                           Export License Required - US Collins" w:date="2023-06-06T11:20:00Z">
        <w:r>
          <w:t xml:space="preserve">Protection and isolation by using trusted environments [methodology and architecture for hardware security].</w:t>
        </w:r>
      </w:ins>
      <w:ins w:id="2237" w:author="Sebastio, Stefano                           Export License Required - US Collins" w:date="2023-06-06T11:20:00Z">
        <w:r/>
      </w:ins>
    </w:p>
    <w:p>
      <w:pPr>
        <w:pStyle w:val="458"/>
        <w:numPr>
          <w:ilvl w:val="0"/>
          <w:numId w:val="115"/>
        </w:numPr>
        <w:spacing w:lineRule="auto" w:line="259" w:after="160"/>
        <w:rPr>
          <w:ins w:id="2238" w:author="Sebastio, Stefano                           Export License Required - US Collins" w:date="2023-06-06T11:20:00Z"/>
        </w:rPr>
      </w:pPr>
      <w:ins w:id="2239" w:author="Sebastio, Stefano                           Export License Required - US Collins" w:date="2023-06-06T11:20:00Z">
        <w:r>
          <w:t xml:space="preserve">Cont</w:t>
        </w:r>
      </w:ins>
      <w:ins w:id="2240" w:author="Sebastio, Stefano                           Export License Required - US Collins" w:date="2023-06-06T11:20:00Z">
        <w:r>
          <w:t xml:space="preserve">inuous attestation of integrity and behavioral monitoring to identify unexpected deviations/anomalies [attestation/integrity monitors].</w:t>
        </w:r>
      </w:ins>
      <w:ins w:id="2241" w:author="Sebastio, Stefano                           Export License Required - US Collins" w:date="2023-06-06T11:20:00Z">
        <w:r/>
      </w:ins>
    </w:p>
    <w:p>
      <w:pPr>
        <w:pStyle w:val="458"/>
        <w:numPr>
          <w:ilvl w:val="0"/>
          <w:numId w:val="115"/>
        </w:numPr>
        <w:spacing w:lineRule="auto" w:line="259" w:after="160"/>
        <w:rPr>
          <w:ins w:id="2242" w:author="Sebastio, Stefano                           Export License Required - US Collins" w:date="2023-06-06T11:20:00Z"/>
        </w:rPr>
      </w:pPr>
      <w:ins w:id="2243" w:author="Sebastio, Stefano                           Export License Required - US Collins" w:date="2023-06-06T11:20:00Z">
        <w:r>
          <w:t xml:space="preserve">Package signature for (integrity and) authenticity.</w:t>
        </w:r>
      </w:ins>
      <w:ins w:id="2244" w:author="Sebastio, Stefano                           Export License Required - US Collins" w:date="2023-06-06T11:20:00Z">
        <w:r/>
      </w:ins>
    </w:p>
    <w:p>
      <w:pPr>
        <w:pStyle w:val="458"/>
        <w:numPr>
          <w:ilvl w:val="0"/>
          <w:numId w:val="115"/>
        </w:numPr>
        <w:spacing w:lineRule="auto" w:line="259" w:after="160"/>
        <w:rPr>
          <w:ins w:id="2245" w:author="Sebastio, Stefano                           Export License Required - US Collins" w:date="2023-06-06T11:20:00Z"/>
        </w:rPr>
      </w:pPr>
      <w:ins w:id="2246" w:author="Sebastio, Stefano                           Export License Required - US Collins" w:date="2023-06-06T11:20:00Z">
        <w:r>
          <w:t xml:space="preserve">Protection during the network authentication [network bootstrapping </w:t>
        </w:r>
      </w:ins>
      <w:ins w:id="2247" w:author="Sebastio, Stefano                           Export License Required - US Collins" w:date="2023-06-06T11:20:00Z">
        <w:r>
          <w:t xml:space="preserve">monitor].</w:t>
        </w:r>
      </w:ins>
      <w:ins w:id="2248" w:author="Sebastio, Stefano                           Export License Required - US Collins" w:date="2023-06-06T11:20:00Z">
        <w:r/>
      </w:ins>
    </w:p>
    <w:p>
      <w:pPr>
        <w:pStyle w:val="458"/>
        <w:numPr>
          <w:ilvl w:val="0"/>
          <w:numId w:val="115"/>
        </w:numPr>
        <w:spacing w:lineRule="auto" w:line="259" w:after="160"/>
        <w:rPr>
          <w:ins w:id="2249" w:author="Sebastio, Stefano                           Export License Required - US Collins" w:date="2023-06-06T11:20:00Z"/>
        </w:rPr>
      </w:pPr>
      <w:ins w:id="2250" w:author="Sebastio, Stefano                           Export License Required - US Collins" w:date="2023-06-06T11:20:00Z">
        <w:r>
          <w:t xml:space="preserve">Isolation/separation of frontend APIs from backend data collection services guaranteeing non-bypassable security profiles and corresponding access control policies. Isolation/separation of authorization logic with guaranteed enforcement to treat </w:t>
        </w:r>
      </w:ins>
      <w:ins w:id="2251" w:author="Sebastio, Stefano                           Export License Required - US Collins" w:date="2023-06-06T11:20:00Z">
        <w:r>
          <w:t xml:space="preserve">data and services according to established security domains.</w:t>
        </w:r>
      </w:ins>
      <w:ins w:id="2252" w:author="Sebastio, Stefano                           Export License Required - US Collins" w:date="2023-06-06T11:20:00Z">
        <w:r/>
      </w:ins>
    </w:p>
    <w:p>
      <w:pPr>
        <w:pStyle w:val="458"/>
        <w:numPr>
          <w:ilvl w:val="0"/>
          <w:numId w:val="115"/>
        </w:numPr>
        <w:spacing w:lineRule="auto" w:line="259" w:after="160"/>
        <w:rPr>
          <w:ins w:id="2253" w:author="Sebastio, Stefano                           Export License Required - US Collins" w:date="2023-06-06T11:20:00Z"/>
        </w:rPr>
      </w:pPr>
      <w:ins w:id="2254" w:author="Sebastio, Stefano                           Export License Required - US Collins" w:date="2023-06-06T11:20:00Z">
        <w:r>
          <w:t xml:space="preserve">Security configuration of the devices [advanced device bootstrapping/extended MUD]</w:t>
        </w:r>
      </w:ins>
      <w:ins w:id="2255" w:author="Sebastio, Stefano                           Export License Required - US Collins" w:date="2023-06-06T11:20:00Z">
        <w:r/>
      </w:ins>
    </w:p>
    <w:p>
      <w:pPr>
        <w:pStyle w:val="458"/>
        <w:numPr>
          <w:ilvl w:val="0"/>
          <w:numId w:val="115"/>
        </w:numPr>
        <w:spacing w:lineRule="auto" w:line="259" w:after="160"/>
        <w:rPr>
          <w:ins w:id="2256" w:author="Sebastio, Stefano                           Export License Required - US Collins" w:date="2023-06-06T11:20:00Z"/>
        </w:rPr>
      </w:pPr>
      <w:ins w:id="2257" w:author="Sebastio, Stefano                           Export License Required - US Collins" w:date="2023-06-06T11:20:00Z">
        <w:r>
          <w:t xml:space="preserve">Network analysis and protection [network intrusion detection] </w:t>
        </w:r>
      </w:ins>
      <w:ins w:id="2258" w:author="Sebastio, Stefano                           Export License Required - US Collins" w:date="2023-06-06T11:20:00Z">
        <w:r/>
      </w:ins>
    </w:p>
    <w:p>
      <w:pPr>
        <w:pStyle w:val="458"/>
        <w:numPr>
          <w:ilvl w:val="0"/>
          <w:numId w:val="115"/>
        </w:numPr>
        <w:spacing w:lineRule="auto" w:line="259" w:after="160"/>
        <w:rPr>
          <w:ins w:id="2259" w:author="Sebastio, Stefano                           Export License Required - US Collins" w:date="2023-06-06T11:20:00Z"/>
        </w:rPr>
      </w:pPr>
      <w:ins w:id="2260" w:author="Sebastio, Stefano                           Export License Required - US Collins" w:date="2023-06-06T11:20:00Z">
        <w:r>
          <w:t xml:space="preserve">Remote network analysis and mitigation distributi</w:t>
        </w:r>
      </w:ins>
      <w:ins w:id="2261" w:author="Sebastio, Stefano                           Export License Required - US Collins" w:date="2023-06-06T11:20:00Z">
        <w:r>
          <w:t xml:space="preserve">on [CTI, SIEM]</w:t>
        </w:r>
      </w:ins>
      <w:ins w:id="2262" w:author="Sebastio, Stefano                           Export License Required - US Collins" w:date="2023-06-06T11:20:00Z">
        <w:r/>
      </w:ins>
    </w:p>
    <w:p>
      <w:pPr>
        <w:pStyle w:val="458"/>
        <w:rPr>
          <w:ins w:id="2263" w:author="Sebastio, Stefano                           Export License Required - US Collins" w:date="2023-06-06T11:20:00Z"/>
        </w:rPr>
      </w:pPr>
      <w:r/>
      <w:ins w:id="2264" w:author="Sebastio, Stefano                           Export License Required - US Collins" w:date="2023-06-06T11:20:00Z">
        <w:r/>
      </w:ins>
    </w:p>
    <w:p>
      <w:pPr>
        <w:rPr>
          <w:ins w:id="2265" w:author="Sebastio, Stefano                           Export License Required - US Collins" w:date="2023-06-06T11:20:00Z"/>
        </w:rPr>
      </w:pPr>
      <w:ins w:id="2266" w:author="Sebastio, Stefano                           Export License Required - US Collins" w:date="2023-06-06T11:20:00Z">
        <w:r>
          <w:t xml:space="preserve">The following table reports some of the CERTIFY solutions and their use to mitigate the above-described threats.</w:t>
        </w:r>
      </w:ins>
      <w:ins w:id="2267" w:author="Sebastio, Stefano                           Export License Required - US Collins" w:date="2023-06-06T11:20:00Z">
        <w:r/>
      </w:ins>
    </w:p>
    <w:p>
      <w:pPr>
        <w:rPr>
          <w:ins w:id="2268" w:author="Sebastio, Stefano                           Export License Required - US Collins" w:date="2023-06-06T11:20:00Z"/>
        </w:rPr>
      </w:pPr>
      <w:r/>
      <w:ins w:id="2269" w:author="Sebastio, Stefano                           Export License Required - US Collins" w:date="2023-06-06T11:20:00Z">
        <w:r/>
      </w:ins>
    </w:p>
    <w:p>
      <w:pPr>
        <w:pStyle w:val="488"/>
        <w:rPr>
          <w:ins w:id="2270" w:author="Sebastio, Stefano                           Export License Required - US Collins" w:date="2023-06-06T11:36:00Z"/>
        </w:rPr>
      </w:pPr>
      <w:ins w:id="2271" w:author="Sebastio, Stefano                           Export License Required - US Collins" w:date="2023-06-06T11:36:00Z">
        <w:r>
          <w:t xml:space="preserve">Table </w:t>
        </w:r>
      </w:ins>
      <w:ins w:id="2272" w:author="Sebastio, Stefano                           Export License Required - US Collins" w:date="2023-06-06T11:40:00Z">
        <w:r>
          <w:t xml:space="preserve">3</w:t>
        </w:r>
      </w:ins>
      <w:ins w:id="2273" w:author="Sebastio, Stefano                           Export License Required - US Collins" w:date="2023-06-06T11:36:00Z">
        <w:r>
          <w:t xml:space="preserve"> </w:t>
        </w:r>
      </w:ins>
      <w:ins w:id="2274" w:author="Sebastio, Stefano                           Export License Required - US Collins" w:date="2023-06-06T11:37:00Z">
        <w:r>
          <w:t xml:space="preserve">In</w:t>
        </w:r>
      </w:ins>
      <w:ins w:id="2275" w:author="Sebastio, Stefano                           Export License Required - US Collins" w:date="2023-06-06T11:38:00Z">
        <w:r>
          <w:t xml:space="preserve">itial identification of the m</w:t>
        </w:r>
      </w:ins>
      <w:ins w:id="2276" w:author="Sebastio, Stefano                           Export License Required - US Collins" w:date="2023-06-06T11:36:00Z">
        <w:r>
          <w:t xml:space="preserve">itigation</w:t>
        </w:r>
      </w:ins>
      <w:ins w:id="2277" w:author="Sebastio, Stefano                           Export License Required - US Collins" w:date="2023-06-06T11:38:00Z">
        <w:r>
          <w:t xml:space="preserve">s</w:t>
        </w:r>
      </w:ins>
      <w:ins w:id="2278" w:author="Sebastio, Stefano                           Export License Required - US Collins" w:date="2023-06-06T11:37:00Z">
        <w:r>
          <w:t xml:space="preserve"> considered for</w:t>
        </w:r>
      </w:ins>
      <w:ins w:id="2279" w:author="Sebastio, Stefano                           Export License Required - US Collins" w:date="2023-06-06T11:36:00Z">
        <w:r>
          <w:t xml:space="preserve"> the connected cabin use case</w:t>
        </w:r>
      </w:ins>
      <w:ins w:id="2280" w:author="Sebastio, Stefano                           Export License Required - US Collins" w:date="2023-06-06T11:36:00Z">
        <w:r/>
      </w:ins>
    </w:p>
    <w:p>
      <w:pPr>
        <w:rPr>
          <w:ins w:id="2281" w:author="Sebastio, Stefano                           Export License Required - US Collins" w:date="2023-06-06T11:20:00Z"/>
        </w:rPr>
      </w:pPr>
      <w:ins w:id="2282" w:author="Sebastio, Stefano                           Export License Required - US Collins" w:date="2023-06-06T11:20:00Z">
        <w:r>
          <w:drawing>
            <wp:inline xmlns:wp="http://schemas.openxmlformats.org/drawingml/2006/wordprocessingDrawing" distT="0" distB="0" distL="0" distR="0">
              <wp:extent cx="6331329" cy="2866500"/>
              <wp:effectExtent l="0" t="0" r="0" b="0"/>
              <wp:docPr id="20" name="Picture 25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Picture 250" hidden="0"/>
                      <pic:cNvPicPr>
                        <a:picLocks noChangeAspect="1"/>
                      </pic:cNvPicPr>
                    </pic:nvPicPr>
                    <pic:blipFill>
                      <a:blip r:embed="rId44"/>
                      <a:stretch/>
                    </pic:blipFill>
                    <pic:spPr bwMode="auto">
                      <a:xfrm>
                        <a:off x="0" y="0"/>
                        <a:ext cx="6331333" cy="2866505"/>
                      </a:xfrm>
                      <a:prstGeom prst="rect">
                        <a:avLst/>
                      </a:prstGeom>
                      <a:noFill/>
                      <a:ln>
                        <a:noFill/>
                      </a:ln>
                    </pic:spPr>
                  </pic:pic>
                </a:graphicData>
              </a:graphic>
            </wp:inline>
          </w:drawing>
        </w:r>
      </w:ins>
      <w:ins w:id="2283" w:author="Sebastio, Stefano                           Export License Required - US Collins" w:date="2023-06-06T11:20:00Z">
        <w:r/>
      </w:ins>
    </w:p>
    <w:p>
      <w:pPr>
        <w:rPr>
          <w:ins w:id="2284" w:author="Sebastio, Stefano                           Export License Required - US Collins" w:date="2023-06-06T11:20:00Z"/>
        </w:rPr>
      </w:pPr>
      <w:r/>
      <w:ins w:id="2285" w:author="Sebastio, Stefano                           Export License Required - US Collins" w:date="2023-06-06T11:20:00Z">
        <w:r/>
      </w:ins>
    </w:p>
    <w:p>
      <w:pPr>
        <w:rPr>
          <w:highlight w:val="yellow"/>
          <w:ins w:id="2286" w:author="Sebastio, Stefano                           Export License Required - US Collins" w:date="2023-06-06T11:20:00Z"/>
        </w:rPr>
      </w:pPr>
      <w:ins w:id="2287" w:author="Sebastio, Stefano                           Export License Required - US Collins" w:date="2023-06-06T11:20:00Z">
        <w:r>
          <w:t xml:space="preserve">Reviewing the CCS use </w:t>
        </w:r>
      </w:ins>
      <w:ins w:id="2288" w:author="Sebastio, Stefano                           Export License Required - US Collins" w:date="2023-06-06T11:20:00Z">
        <w:r>
          <w:t xml:space="preserve">case, at a first evaluation, the CERTIFY components could be deployed as follows:</w:t>
        </w:r>
      </w:ins>
      <w:ins w:id="2289" w:author="Sebastio, Stefano                           Export License Required - US Collins" w:date="2023-06-06T11:20:00Z">
        <w:r/>
      </w:ins>
    </w:p>
    <w:p>
      <w:pPr>
        <w:keepNext/>
        <w:rPr>
          <w:ins w:id="2290" w:author="Sebastio, Stefano                           Export License Required - US Collins" w:date="2023-06-06T11:37:00Z"/>
        </w:rPr>
        <w:pPrChange w:id="2291" w:author="Sebastio, Stefano                           Export License Required - US Collins" w:date="2023-06-06T11:37:00Z">
          <w:pPr/>
        </w:pPrChange>
      </w:pPr>
      <w:ins w:id="2292" w:author="Sebastio, Stefano                           Export License Required - US Collins" w:date="2023-06-06T11:20:00Z">
        <w:r>
          <w:drawing>
            <wp:inline xmlns:wp="http://schemas.openxmlformats.org/drawingml/2006/wordprocessingDrawing" distT="0" distB="0" distL="0" distR="0">
              <wp:extent cx="6378237" cy="3016512"/>
              <wp:effectExtent l="0" t="0" r="3807" b="0"/>
              <wp:docPr id="21" name="Picture 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1" hidden="0"/>
                      <pic:cNvPicPr>
                        <a:picLocks noChangeAspect="1"/>
                      </pic:cNvPicPr>
                    </pic:nvPicPr>
                    <pic:blipFill>
                      <a:blip r:embed="rId45"/>
                      <a:stretch/>
                    </pic:blipFill>
                    <pic:spPr bwMode="auto">
                      <a:xfrm>
                        <a:off x="0" y="0"/>
                        <a:ext cx="6378241" cy="3016520"/>
                      </a:xfrm>
                      <a:prstGeom prst="rect">
                        <a:avLst/>
                      </a:prstGeom>
                    </pic:spPr>
                  </pic:pic>
                </a:graphicData>
              </a:graphic>
            </wp:inline>
          </w:drawing>
        </w:r>
      </w:ins>
      <w:ins w:id="2293" w:author="Sebastio, Stefano                           Export License Required - US Collins" w:date="2023-06-06T11:37:00Z">
        <w:r/>
      </w:ins>
    </w:p>
    <w:p>
      <w:pPr>
        <w:pStyle w:val="488"/>
        <w:rPr>
          <w:highlight w:val="yellow"/>
          <w:ins w:id="2294" w:author="Sebastio, Stefano                           Export License Required - US Collins" w:date="2023-06-06T11:20:00Z"/>
        </w:rPr>
        <w:pPrChange w:id="2295" w:author="Senni, Valerio                           Export License Required - US Collins" w:date="2023-06-07T11:24:00Z">
          <w:pPr/>
        </w:pPrChange>
      </w:pPr>
      <w:ins w:id="2296" w:author="Sebastio, Stefano                           Export License Required - US Collins" w:date="2023-06-06T11:37:00Z">
        <w:r>
          <w:t xml:space="preserve">Figure </w:t>
        </w:r>
      </w:ins>
      <w:ins w:id="2297" w:author="Sebastio, Stefano                           Export License Required - US Collins" w:date="2023-06-06T11:38:00Z">
        <w:r>
          <w:t xml:space="preserve">6</w:t>
        </w:r>
      </w:ins>
      <w:ins w:id="2298" w:author="Sebastio, Stefano                           Export License Required - US Collins" w:date="2023-06-06T11:37:00Z">
        <w:r>
          <w:t xml:space="preserve"> Initial deployment of the CERTIFY solutions to mitigate the threats in the connected cabin use case</w:t>
        </w:r>
      </w:ins>
      <w:ins w:id="2299" w:author="Sebastio, Stefano                           Export License Required - US Collins" w:date="2023-06-06T11:20:00Z">
        <w:r/>
      </w:ins>
    </w:p>
    <w:p>
      <w:pPr>
        <w:rPr>
          <w:lang w:val="en-US"/>
          <w:ins w:id="2300" w:author="Sebastio, Stefano                           Export License Required - US Collins" w:date="2023-06-06T11:20:00Z"/>
        </w:rPr>
      </w:pPr>
      <w:r>
        <w:rPr>
          <w:lang w:val="en-US"/>
        </w:rPr>
      </w:r>
      <w:ins w:id="2301" w:author="Sebastio, Stefano                           Export License Required - US Collins" w:date="2023-06-06T11:20:00Z">
        <w:r/>
      </w:ins>
    </w:p>
    <w:p>
      <w:pPr>
        <w:rPr>
          <w:lang w:val="en-US"/>
        </w:rPr>
        <w:pPrChange w:id="2302" w:author="Sebastio, Stefano                           Export License Required - US Collins" w:date="2023-06-06T10:52:00Z">
          <w:pPr>
            <w:pStyle w:val="413"/>
          </w:pPr>
        </w:pPrChange>
      </w:pPr>
      <w:r>
        <w:rPr>
          <w:lang w:val="en-US"/>
        </w:rPr>
      </w:r>
      <w:r/>
    </w:p>
    <w:p>
      <w:pPr>
        <w:pStyle w:val="413"/>
        <w:rPr>
          <w:lang w:val="en-US"/>
        </w:rPr>
      </w:pPr>
      <w:r>
        <w:rPr>
          <w:lang w:val="en-US"/>
        </w:rPr>
        <w:t xml:space="preserve">Residual Risk</w:t>
      </w:r>
      <w:r/>
    </w:p>
    <w:p>
      <w:pPr>
        <w:rPr>
          <w:ins w:id="2303" w:author="Sebastio, Stefano                           Export License Required - US Collins" w:date="2023-06-06T11:39:00Z"/>
        </w:rPr>
      </w:pPr>
      <w:ins w:id="2304" w:author="Sebastio, Stefano                           Export License Required - US Collins" w:date="2023-06-06T10:52:00Z">
        <w:r>
          <w:t xml:space="preserve">After the implementation of the </w:t>
        </w:r>
      </w:ins>
      <w:ins w:id="2305" w:author="Sebastio, Stefano                           Export License Required - US Collins" w:date="2023-06-06T10:52:00Z">
        <w:r>
          <w:t xml:space="preserve">identified mitigation, a qualitative evaluation of the residual risk is the following:</w:t>
        </w:r>
      </w:ins>
      <w:ins w:id="2306" w:author="Sebastio, Stefano                           Export License Required - US Collins" w:date="2023-06-06T11:39:00Z">
        <w:r/>
      </w:ins>
    </w:p>
    <w:p>
      <w:pPr>
        <w:rPr>
          <w:ins w:id="2307" w:author="Sebastio, Stefano                           Export License Required - US Collins" w:date="2023-06-06T10:52:00Z"/>
        </w:rPr>
      </w:pPr>
      <w:r/>
      <w:ins w:id="2308" w:author="Sebastio, Stefano                           Export License Required - US Collins" w:date="2023-06-06T10:52:00Z">
        <w:r/>
      </w:ins>
    </w:p>
    <w:p>
      <w:pPr>
        <w:pStyle w:val="488"/>
        <w:rPr>
          <w:ins w:id="2309" w:author="Sebastio, Stefano                           Export License Required - US Collins" w:date="2023-06-06T11:39:00Z"/>
        </w:rPr>
        <w:pPrChange w:id="2310" w:author="Senni, Valerio                           Export License Required - US Collins" w:date="2023-06-07T11:24:00Z">
          <w:pPr/>
        </w:pPrChange>
      </w:pPr>
      <w:ins w:id="2311" w:author="Sebastio, Stefano                           Export License Required - US Collins" w:date="2023-06-06T11:39:00Z">
        <w:r>
          <w:t xml:space="preserve">Table </w:t>
        </w:r>
      </w:ins>
      <w:ins w:id="2312" w:author="Sebastio, Stefano                           Export License Required - US Collins" w:date="2023-06-06T11:40:00Z">
        <w:r>
          <w:t xml:space="preserve">4</w:t>
        </w:r>
      </w:ins>
      <w:ins w:id="2313" w:author="Sebastio, Stefano                           Export License Required - US Collins" w:date="2023-06-06T11:39:00Z">
        <w:r>
          <w:t xml:space="preserve"> Residual risks after the adoption of the mitigations in the connected cabin use case</w:t>
        </w:r>
      </w:ins>
      <w:ins w:id="2314" w:author="Sebastio, Stefano                           Export License Required - US Collins" w:date="2023-06-06T11:39:00Z">
        <w:r/>
      </w:ins>
    </w:p>
    <w:tbl>
      <w:tblPr>
        <w:tblStyle w:val="451"/>
        <w:tblW w:w="10165" w:type="dxa"/>
        <w:tblLayout w:type="fixed"/>
        <w:tblLook w:val="04A0" w:firstRow="1" w:lastRow="0" w:firstColumn="1" w:lastColumn="0" w:noHBand="0" w:noVBand="1"/>
      </w:tblPr>
      <w:tblGrid>
        <w:gridCol w:w="1165"/>
        <w:gridCol w:w="742"/>
        <w:gridCol w:w="743"/>
        <w:gridCol w:w="742"/>
        <w:gridCol w:w="743"/>
        <w:gridCol w:w="1170"/>
        <w:gridCol w:w="990"/>
        <w:gridCol w:w="990"/>
        <w:gridCol w:w="1440"/>
        <w:gridCol w:w="1440"/>
      </w:tblGrid>
      <w:tr>
        <w:trPr/>
        <w:tc>
          <w:tcPr>
            <w:tcW w:w="1165" w:type="dxa"/>
            <w:textDirection w:val="lrTb"/>
            <w:noWrap w:val="false"/>
          </w:tcPr>
          <w:p>
            <w:r/>
            <w:r/>
          </w:p>
        </w:tc>
        <w:tc>
          <w:tcPr>
            <w:gridSpan w:val="4"/>
            <w:tcW w:w="2970" w:type="dxa"/>
            <w:textDirection w:val="lrTb"/>
            <w:noWrap w:val="false"/>
          </w:tcPr>
          <w:p>
            <w:ins w:id="2315" w:author="Sebastio, Stefano                           Export License Required - US Collins" w:date="2023-06-06T10:52:00Z">
              <w:r>
                <w:t xml:space="preserve">Technical difficulty</w:t>
              </w:r>
            </w:ins>
            <w:r/>
          </w:p>
        </w:tc>
        <w:tc>
          <w:tcPr>
            <w:tcW w:w="1170" w:type="dxa"/>
            <w:textDirection w:val="lrTb"/>
            <w:noWrap w:val="false"/>
          </w:tcPr>
          <w:p>
            <w:r/>
            <w:r/>
          </w:p>
        </w:tc>
        <w:tc>
          <w:tcPr>
            <w:tcW w:w="990" w:type="dxa"/>
            <w:textDirection w:val="lrTb"/>
            <w:noWrap w:val="false"/>
          </w:tcPr>
          <w:p>
            <w:ins w:id="2316" w:author="Sebastio, Stefano                           Export License Required - US Collins" w:date="2023-06-06T10:52:00Z">
              <w:r>
                <w:t xml:space="preserve">Impact</w:t>
              </w:r>
            </w:ins>
            <w:r/>
          </w:p>
        </w:tc>
        <w:tc>
          <w:tcPr>
            <w:tcW w:w="990" w:type="dxa"/>
            <w:textDirection w:val="lrTb"/>
            <w:noWrap w:val="false"/>
          </w:tcPr>
          <w:p>
            <w:ins w:id="2317" w:author="Sebastio, Stefano                           Export License Required - US Collins" w:date="2023-06-06T10:52:00Z">
              <w:r>
                <w:t xml:space="preserve">Old risk</w:t>
              </w:r>
            </w:ins>
            <w:r/>
          </w:p>
        </w:tc>
        <w:tc>
          <w:tcPr>
            <w:tcW w:w="1440" w:type="dxa"/>
            <w:textDirection w:val="lrTb"/>
            <w:noWrap w:val="false"/>
          </w:tcPr>
          <w:p>
            <w:ins w:id="2318" w:author="Sebastio, Stefano                           Export License Required - US Collins" w:date="2023-06-06T10:52:00Z">
              <w:r>
                <w:t xml:space="preserve">Residual risk</w:t>
              </w:r>
            </w:ins>
            <w:r/>
          </w:p>
        </w:tc>
        <w:tc>
          <w:tcPr>
            <w:tcW w:w="1440" w:type="dxa"/>
            <w:textDirection w:val="lrTb"/>
            <w:noWrap w:val="false"/>
          </w:tcPr>
          <w:p>
            <w:ins w:id="2319" w:author="Sebastio, Stefano                           Export License Required - US Collins" w:date="2023-06-06T10:52:00Z">
              <w:r>
                <w:t xml:space="preserve">New priority</w:t>
              </w:r>
            </w:ins>
            <w:r/>
          </w:p>
        </w:tc>
      </w:tr>
      <w:tr>
        <w:trPr>
          <w:cantSplit/>
          <w:trHeight w:val="1313"/>
        </w:trPr>
        <w:tc>
          <w:tcPr>
            <w:tcW w:w="1165" w:type="dxa"/>
            <w:textDirection w:val="lrTb"/>
            <w:noWrap w:val="false"/>
          </w:tcPr>
          <w:p>
            <w:ins w:id="2320" w:author="Sebastio, Stefano                           Export License Required - US Collins" w:date="2023-06-06T10:52:00Z">
              <w:r>
                <w:t xml:space="preserve">Threat I</w:t>
              </w:r>
            </w:ins>
            <w:ins w:id="2321" w:author="Sebastio, Stefano                           Export License Required - US Collins" w:date="2023-06-06T10:52:00Z">
              <w:r>
                <w:t xml:space="preserve">D</w:t>
              </w:r>
            </w:ins>
            <w:r/>
          </w:p>
        </w:tc>
        <w:tc>
          <w:tcPr>
            <w:tcW w:w="742" w:type="dxa"/>
            <w:textDirection w:val="btLr"/>
            <w:noWrap w:val="false"/>
          </w:tcPr>
          <w:p>
            <w:pPr>
              <w:ind w:left="113" w:right="113"/>
            </w:pPr>
            <w:ins w:id="2322" w:author="Sebastio, Stefano                           Export License Required - US Collins" w:date="2023-06-06T10:52:00Z">
              <w:r>
                <w:t xml:space="preserve">expertise</w:t>
              </w:r>
            </w:ins>
            <w:r/>
          </w:p>
        </w:tc>
        <w:tc>
          <w:tcPr>
            <w:tcW w:w="743" w:type="dxa"/>
            <w:textDirection w:val="btLr"/>
            <w:noWrap w:val="false"/>
          </w:tcPr>
          <w:p>
            <w:pPr>
              <w:ind w:left="113" w:right="113"/>
            </w:pPr>
            <w:ins w:id="2323" w:author="Sebastio, Stefano                           Export License Required - US Collins" w:date="2023-06-06T10:52:00Z">
              <w:r>
                <w:t xml:space="preserve">knowledge</w:t>
              </w:r>
            </w:ins>
            <w:r/>
          </w:p>
        </w:tc>
        <w:tc>
          <w:tcPr>
            <w:tcW w:w="742" w:type="dxa"/>
            <w:textDirection w:val="btLr"/>
            <w:noWrap w:val="false"/>
          </w:tcPr>
          <w:p>
            <w:pPr>
              <w:ind w:left="113" w:right="113"/>
            </w:pPr>
            <w:ins w:id="2324" w:author="Sebastio, Stefano                           Export License Required - US Collins" w:date="2023-06-06T10:52:00Z">
              <w:r>
                <w:t xml:space="preserve">equipment</w:t>
              </w:r>
            </w:ins>
            <w:r/>
          </w:p>
        </w:tc>
        <w:tc>
          <w:tcPr>
            <w:tcW w:w="743" w:type="dxa"/>
            <w:textDirection w:val="btLr"/>
            <w:noWrap w:val="false"/>
          </w:tcPr>
          <w:p>
            <w:pPr>
              <w:ind w:left="113" w:right="113"/>
            </w:pPr>
            <w:ins w:id="2325" w:author="Sebastio, Stefano                           Export License Required - US Collins" w:date="2023-06-06T10:52:00Z">
              <w:r>
                <w:t xml:space="preserve">time</w:t>
              </w:r>
            </w:ins>
            <w:r/>
          </w:p>
        </w:tc>
        <w:tc>
          <w:tcPr>
            <w:tcW w:w="1170" w:type="dxa"/>
            <w:textDirection w:val="btLr"/>
            <w:noWrap w:val="false"/>
          </w:tcPr>
          <w:p>
            <w:pPr>
              <w:ind w:left="113" w:right="113"/>
              <w:rPr>
                <w:b/>
                <w:bCs/>
              </w:rPr>
            </w:pPr>
            <w:r>
              <w:rPr>
                <w:b/>
                <w:bCs/>
              </w:rPr>
            </w:r>
            <w:r/>
          </w:p>
        </w:tc>
        <w:tc>
          <w:tcPr>
            <w:tcW w:w="990" w:type="dxa"/>
            <w:textDirection w:val="btLr"/>
            <w:noWrap w:val="false"/>
          </w:tcPr>
          <w:p>
            <w:pPr>
              <w:ind w:left="113" w:right="113"/>
            </w:pPr>
            <w:r/>
            <w:r/>
          </w:p>
        </w:tc>
        <w:tc>
          <w:tcPr>
            <w:tcW w:w="990" w:type="dxa"/>
            <w:textDirection w:val="btLr"/>
            <w:noWrap w:val="false"/>
          </w:tcPr>
          <w:p>
            <w:pPr>
              <w:ind w:left="113" w:right="113"/>
            </w:pPr>
            <w:r/>
            <w:r/>
          </w:p>
        </w:tc>
        <w:tc>
          <w:tcPr>
            <w:tcW w:w="1440" w:type="dxa"/>
            <w:textDirection w:val="btLr"/>
            <w:noWrap w:val="false"/>
          </w:tcPr>
          <w:p>
            <w:pPr>
              <w:ind w:left="113" w:right="113"/>
            </w:pPr>
            <w:r/>
            <w:r/>
          </w:p>
        </w:tc>
        <w:tc>
          <w:tcPr>
            <w:tcW w:w="1440" w:type="dxa"/>
            <w:textDirection w:val="btLr"/>
            <w:noWrap w:val="false"/>
          </w:tcPr>
          <w:p>
            <w:pPr>
              <w:ind w:left="113" w:right="113"/>
            </w:pPr>
            <w:r/>
            <w:r/>
          </w:p>
        </w:tc>
      </w:tr>
      <w:tr>
        <w:trPr/>
        <w:tc>
          <w:tcPr>
            <w:tcW w:w="1165" w:type="dxa"/>
            <w:textDirection w:val="lrTb"/>
            <w:noWrap w:val="false"/>
          </w:tcPr>
          <w:p>
            <w:ins w:id="2326" w:author="Sebastio, Stefano                           Export License Required - US Collins" w:date="2023-06-06T10:52:00Z">
              <w:r>
                <w:t xml:space="preserve">TS.01</w:t>
              </w:r>
            </w:ins>
            <w:r/>
          </w:p>
        </w:tc>
        <w:tc>
          <w:tcPr>
            <w:tcW w:w="742" w:type="dxa"/>
            <w:textDirection w:val="lrTb"/>
            <w:noWrap w:val="false"/>
          </w:tcPr>
          <w:p>
            <w:ins w:id="2327" w:author="Sebastio, Stefano                           Export License Required - US Collins" w:date="2023-06-06T10:52:00Z">
              <w:r>
                <w:t xml:space="preserve">3</w:t>
              </w:r>
            </w:ins>
            <w:r/>
          </w:p>
        </w:tc>
        <w:tc>
          <w:tcPr>
            <w:tcW w:w="743" w:type="dxa"/>
            <w:textDirection w:val="lrTb"/>
            <w:noWrap w:val="false"/>
          </w:tcPr>
          <w:p>
            <w:ins w:id="2328" w:author="Sebastio, Stefano                           Export License Required - US Collins" w:date="2023-06-06T10:52:00Z">
              <w:r>
                <w:t xml:space="preserve">2</w:t>
              </w:r>
            </w:ins>
            <w:r/>
          </w:p>
        </w:tc>
        <w:tc>
          <w:tcPr>
            <w:tcW w:w="742" w:type="dxa"/>
            <w:textDirection w:val="lrTb"/>
            <w:noWrap w:val="false"/>
          </w:tcPr>
          <w:p>
            <w:ins w:id="2329" w:author="Sebastio, Stefano                           Export License Required - US Collins" w:date="2023-06-06T10:52:00Z">
              <w:r>
                <w:t xml:space="preserve">3</w:t>
              </w:r>
            </w:ins>
            <w:r/>
          </w:p>
        </w:tc>
        <w:tc>
          <w:tcPr>
            <w:tcW w:w="743" w:type="dxa"/>
            <w:textDirection w:val="lrTb"/>
            <w:noWrap w:val="false"/>
          </w:tcPr>
          <w:p>
            <w:ins w:id="2330" w:author="Sebastio, Stefano                           Export License Required - US Collins" w:date="2023-06-06T10:52:00Z">
              <w:r>
                <w:t xml:space="preserve">3</w:t>
              </w:r>
            </w:ins>
            <w:r/>
          </w:p>
        </w:tc>
        <w:tc>
          <w:tcPr>
            <w:tcW w:w="1170" w:type="dxa"/>
            <w:textDirection w:val="lrTb"/>
            <w:noWrap w:val="false"/>
          </w:tcPr>
          <w:p>
            <w:pPr>
              <w:rPr>
                <w:b/>
                <w:bCs/>
              </w:rPr>
            </w:pPr>
            <w:ins w:id="2331" w:author="Sebastio, Stefano                           Export License Required - US Collins" w:date="2023-06-06T10:52:00Z">
              <w:r>
                <w:rPr>
                  <w:b/>
                  <w:bCs/>
                </w:rPr>
                <w:t xml:space="preserve">11 -&gt; 16</w:t>
              </w:r>
            </w:ins>
            <w:r/>
          </w:p>
        </w:tc>
        <w:tc>
          <w:tcPr>
            <w:tcW w:w="990" w:type="dxa"/>
            <w:textDirection w:val="lrTb"/>
            <w:noWrap w:val="false"/>
          </w:tcPr>
          <w:p>
            <w:ins w:id="2332" w:author="Sebastio, Stefano                           Export License Required - US Collins" w:date="2023-06-06T10:52:00Z">
              <w:r>
                <w:rPr>
                  <w:b/>
                  <w:bCs/>
                </w:rPr>
                <w:t xml:space="preserve">13</w:t>
              </w:r>
            </w:ins>
            <w:r/>
          </w:p>
        </w:tc>
        <w:tc>
          <w:tcPr>
            <w:tcW w:w="990" w:type="dxa"/>
            <w:textDirection w:val="lrTb"/>
            <w:noWrap w:val="false"/>
          </w:tcPr>
          <w:p>
            <w:ins w:id="2333" w:author="Sebastio, Stefano                           Export License Required - US Collins" w:date="2023-06-06T10:52:00Z">
              <w:r>
                <w:t xml:space="preserve">1.18</w:t>
              </w:r>
            </w:ins>
            <w:r/>
          </w:p>
        </w:tc>
        <w:tc>
          <w:tcPr>
            <w:tcW w:w="1440" w:type="dxa"/>
            <w:textDirection w:val="lrTb"/>
            <w:noWrap w:val="false"/>
          </w:tcPr>
          <w:p>
            <w:ins w:id="2334" w:author="Sebastio, Stefano                           Export License Required - US Collins" w:date="2023-06-06T10:52:00Z">
              <w:r>
                <w:t xml:space="preserve">0.81</w:t>
              </w:r>
            </w:ins>
            <w:r/>
          </w:p>
        </w:tc>
        <w:tc>
          <w:tcPr>
            <w:tcW w:w="1440" w:type="dxa"/>
            <w:textDirection w:val="lrTb"/>
            <w:noWrap w:val="false"/>
          </w:tcPr>
          <w:p>
            <w:ins w:id="2335" w:author="Sebastio, Stefano                           Export License Required - US Collins" w:date="2023-06-06T10:52:00Z">
              <w:r>
                <w:t xml:space="preserve">Mid -&gt; Low</w:t>
              </w:r>
            </w:ins>
            <w:r/>
          </w:p>
        </w:tc>
      </w:tr>
      <w:tr>
        <w:trPr/>
        <w:tc>
          <w:tcPr>
            <w:tcW w:w="1165" w:type="dxa"/>
            <w:textDirection w:val="lrTb"/>
            <w:noWrap w:val="false"/>
          </w:tcPr>
          <w:p>
            <w:ins w:id="2336" w:author="Sebastio, Stefano                           Export License Required - US Collins" w:date="2023-06-06T10:52:00Z">
              <w:r>
                <w:t xml:space="preserve">TS.02</w:t>
              </w:r>
            </w:ins>
            <w:r/>
          </w:p>
        </w:tc>
        <w:tc>
          <w:tcPr>
            <w:tcW w:w="742" w:type="dxa"/>
            <w:textDirection w:val="lrTb"/>
            <w:noWrap w:val="false"/>
          </w:tcPr>
          <w:p>
            <w:ins w:id="2337" w:author="Sebastio, Stefano                           Export License Required - US Collins" w:date="2023-06-06T10:52:00Z">
              <w:r>
                <w:t xml:space="preserve">3</w:t>
              </w:r>
            </w:ins>
            <w:r/>
          </w:p>
        </w:tc>
        <w:tc>
          <w:tcPr>
            <w:tcW w:w="743" w:type="dxa"/>
            <w:textDirection w:val="lrTb"/>
            <w:noWrap w:val="false"/>
          </w:tcPr>
          <w:p>
            <w:ins w:id="2338" w:author="Sebastio, Stefano                           Export License Required - US Collins" w:date="2023-06-06T10:52:00Z">
              <w:r>
                <w:t xml:space="preserve">3</w:t>
              </w:r>
            </w:ins>
            <w:r/>
          </w:p>
        </w:tc>
        <w:tc>
          <w:tcPr>
            <w:tcW w:w="742" w:type="dxa"/>
            <w:textDirection w:val="lrTb"/>
            <w:noWrap w:val="false"/>
          </w:tcPr>
          <w:p>
            <w:ins w:id="2339" w:author="Sebastio, Stefano                           Export License Required - US Collins" w:date="2023-06-06T10:52:00Z">
              <w:r>
                <w:t xml:space="preserve">2</w:t>
              </w:r>
            </w:ins>
            <w:r/>
          </w:p>
        </w:tc>
        <w:tc>
          <w:tcPr>
            <w:tcW w:w="743" w:type="dxa"/>
            <w:textDirection w:val="lrTb"/>
            <w:noWrap w:val="false"/>
          </w:tcPr>
          <w:p>
            <w:ins w:id="2340" w:author="Sebastio, Stefano                           Export License Required - US Collins" w:date="2023-06-06T10:52:00Z">
              <w:r>
                <w:t xml:space="preserve">3</w:t>
              </w:r>
            </w:ins>
            <w:r/>
          </w:p>
        </w:tc>
        <w:tc>
          <w:tcPr>
            <w:tcW w:w="1170" w:type="dxa"/>
            <w:textDirection w:val="lrTb"/>
            <w:noWrap w:val="false"/>
          </w:tcPr>
          <w:p>
            <w:pPr>
              <w:rPr>
                <w:b/>
                <w:bCs/>
              </w:rPr>
            </w:pPr>
            <w:ins w:id="2341" w:author="Sebastio, Stefano                           Export License Required - US Collins" w:date="2023-06-06T10:52:00Z">
              <w:r>
                <w:rPr>
                  <w:b/>
                  <w:bCs/>
                </w:rPr>
                <w:t xml:space="preserve">11 -&gt; 15 </w:t>
              </w:r>
            </w:ins>
            <w:r/>
          </w:p>
        </w:tc>
        <w:tc>
          <w:tcPr>
            <w:tcW w:w="990" w:type="dxa"/>
            <w:textDirection w:val="lrTb"/>
            <w:noWrap w:val="false"/>
          </w:tcPr>
          <w:p>
            <w:ins w:id="2342" w:author="Sebastio, Stefano                           Export License Required - US Collins" w:date="2023-06-06T10:52:00Z">
              <w:r>
                <w:rPr>
                  <w:b/>
                  <w:bCs/>
                </w:rPr>
                <w:t xml:space="preserve">11</w:t>
              </w:r>
            </w:ins>
            <w:r/>
          </w:p>
        </w:tc>
        <w:tc>
          <w:tcPr>
            <w:tcW w:w="990" w:type="dxa"/>
            <w:textDirection w:val="lrTb"/>
            <w:noWrap w:val="false"/>
          </w:tcPr>
          <w:p>
            <w:ins w:id="2343" w:author="Sebastio, Stefano                           Export License Required - US Collins" w:date="2023-06-06T10:52:00Z">
              <w:r>
                <w:t xml:space="preserve">1</w:t>
              </w:r>
            </w:ins>
            <w:r/>
          </w:p>
        </w:tc>
        <w:tc>
          <w:tcPr>
            <w:tcW w:w="1440" w:type="dxa"/>
            <w:textDirection w:val="lrTb"/>
            <w:noWrap w:val="false"/>
          </w:tcPr>
          <w:p>
            <w:ins w:id="2344" w:author="Sebastio, Stefano                           Export License Required - US Collins" w:date="2023-06-06T10:52:00Z">
              <w:r>
                <w:t xml:space="preserve">0.73</w:t>
              </w:r>
            </w:ins>
            <w:r/>
          </w:p>
        </w:tc>
        <w:tc>
          <w:tcPr>
            <w:tcW w:w="1440" w:type="dxa"/>
            <w:textDirection w:val="lrTb"/>
            <w:noWrap w:val="false"/>
          </w:tcPr>
          <w:p>
            <w:ins w:id="2345" w:author="Sebastio, Stefano                           Export License Required - US Collins" w:date="2023-06-06T10:52:00Z">
              <w:r>
                <w:t xml:space="preserve">Mid -&gt; Low</w:t>
              </w:r>
            </w:ins>
            <w:r/>
          </w:p>
        </w:tc>
      </w:tr>
      <w:tr>
        <w:trPr/>
        <w:tc>
          <w:tcPr>
            <w:tcW w:w="1165" w:type="dxa"/>
            <w:textDirection w:val="lrTb"/>
            <w:noWrap w:val="false"/>
          </w:tcPr>
          <w:p>
            <w:ins w:id="2346" w:author="Sebastio, Stefano                           Export License Required - US Collins" w:date="2023-06-06T10:52:00Z">
              <w:r>
                <w:t xml:space="preserve">TS.03</w:t>
              </w:r>
            </w:ins>
            <w:r/>
          </w:p>
        </w:tc>
        <w:tc>
          <w:tcPr>
            <w:tcW w:w="742" w:type="dxa"/>
            <w:textDirection w:val="lrTb"/>
            <w:noWrap w:val="false"/>
          </w:tcPr>
          <w:p>
            <w:ins w:id="2347" w:author="Sebastio, Stefano                           Export License Required - US Collins" w:date="2023-06-06T10:52:00Z">
              <w:r>
                <w:t xml:space="preserve">2</w:t>
              </w:r>
            </w:ins>
            <w:r/>
          </w:p>
        </w:tc>
        <w:tc>
          <w:tcPr>
            <w:tcW w:w="743" w:type="dxa"/>
            <w:textDirection w:val="lrTb"/>
            <w:noWrap w:val="false"/>
          </w:tcPr>
          <w:p>
            <w:ins w:id="2348" w:author="Sebastio, Stefano                           Export License Required - US Collins" w:date="2023-06-06T10:52:00Z">
              <w:r>
                <w:t xml:space="preserve">3</w:t>
              </w:r>
            </w:ins>
            <w:r/>
          </w:p>
        </w:tc>
        <w:tc>
          <w:tcPr>
            <w:tcW w:w="742" w:type="dxa"/>
            <w:textDirection w:val="lrTb"/>
            <w:noWrap w:val="false"/>
          </w:tcPr>
          <w:p>
            <w:ins w:id="2349" w:author="Sebastio, Stefano                           Export License Required - US Collins" w:date="2023-06-06T10:52:00Z">
              <w:r>
                <w:t xml:space="preserve">1</w:t>
              </w:r>
            </w:ins>
            <w:r/>
          </w:p>
        </w:tc>
        <w:tc>
          <w:tcPr>
            <w:tcW w:w="743" w:type="dxa"/>
            <w:textDirection w:val="lrTb"/>
            <w:noWrap w:val="false"/>
          </w:tcPr>
          <w:p>
            <w:ins w:id="2350" w:author="Sebastio, Stefano                           Export License Required - US Collins" w:date="2023-06-06T10:52:00Z">
              <w:r>
                <w:t xml:space="preserve">3</w:t>
              </w:r>
            </w:ins>
            <w:r/>
          </w:p>
        </w:tc>
        <w:tc>
          <w:tcPr>
            <w:tcW w:w="1170" w:type="dxa"/>
            <w:textDirection w:val="lrTb"/>
            <w:noWrap w:val="false"/>
          </w:tcPr>
          <w:p>
            <w:pPr>
              <w:rPr>
                <w:b/>
                <w:bCs/>
              </w:rPr>
            </w:pPr>
            <w:ins w:id="2351" w:author="Sebastio, Stefano                           Export License Required - US Collins" w:date="2023-06-06T10:52:00Z">
              <w:r>
                <w:rPr>
                  <w:b/>
                  <w:bCs/>
                </w:rPr>
                <w:t xml:space="preserve">9 -&gt; 16</w:t>
              </w:r>
            </w:ins>
            <w:r/>
          </w:p>
        </w:tc>
        <w:tc>
          <w:tcPr>
            <w:tcW w:w="990" w:type="dxa"/>
            <w:textDirection w:val="lrTb"/>
            <w:noWrap w:val="false"/>
          </w:tcPr>
          <w:p>
            <w:ins w:id="2352" w:author="Sebastio, Stefano                           Export License Required - US Collins" w:date="2023-06-06T10:52:00Z">
              <w:r>
                <w:rPr>
                  <w:b/>
                  <w:bCs/>
                </w:rPr>
                <w:t xml:space="preserve">10</w:t>
              </w:r>
            </w:ins>
            <w:r/>
          </w:p>
        </w:tc>
        <w:tc>
          <w:tcPr>
            <w:tcW w:w="990" w:type="dxa"/>
            <w:textDirection w:val="lrTb"/>
            <w:noWrap w:val="false"/>
          </w:tcPr>
          <w:p>
            <w:ins w:id="2353" w:author="Sebastio, Stefano                           Export License Required - US Collins" w:date="2023-06-06T10:52:00Z">
              <w:r>
                <w:t xml:space="preserve">1.11</w:t>
              </w:r>
            </w:ins>
            <w:r/>
          </w:p>
        </w:tc>
        <w:tc>
          <w:tcPr>
            <w:tcW w:w="1440" w:type="dxa"/>
            <w:textDirection w:val="lrTb"/>
            <w:noWrap w:val="false"/>
          </w:tcPr>
          <w:p>
            <w:ins w:id="2354" w:author="Sebastio, Stefano                           Export License Required - US Collins" w:date="2023-06-06T10:52:00Z">
              <w:r>
                <w:t xml:space="preserve">0.69</w:t>
              </w:r>
            </w:ins>
            <w:r/>
          </w:p>
        </w:tc>
        <w:tc>
          <w:tcPr>
            <w:tcW w:w="1440" w:type="dxa"/>
            <w:textDirection w:val="lrTb"/>
            <w:noWrap w:val="false"/>
          </w:tcPr>
          <w:p>
            <w:ins w:id="2355" w:author="Sebastio, Stefano                           Export License Required - US Collins" w:date="2023-06-06T10:52:00Z">
              <w:r>
                <w:t xml:space="preserve">Mid -&gt; Low</w:t>
              </w:r>
            </w:ins>
            <w:r/>
          </w:p>
        </w:tc>
      </w:tr>
      <w:tr>
        <w:trPr/>
        <w:tc>
          <w:tcPr>
            <w:tcW w:w="1165" w:type="dxa"/>
            <w:textDirection w:val="lrTb"/>
            <w:noWrap w:val="false"/>
          </w:tcPr>
          <w:p>
            <w:ins w:id="2356" w:author="Sebastio, Stefano                           Export License Required - US Collins" w:date="2023-06-06T10:52:00Z">
              <w:r>
                <w:t xml:space="preserve">TS.04</w:t>
              </w:r>
            </w:ins>
            <w:r/>
          </w:p>
        </w:tc>
        <w:tc>
          <w:tcPr>
            <w:tcW w:w="742" w:type="dxa"/>
            <w:textDirection w:val="lrTb"/>
            <w:noWrap w:val="false"/>
          </w:tcPr>
          <w:p>
            <w:ins w:id="2357" w:author="Sebastio, Stefano                           Export License Required - US Collins" w:date="2023-06-06T10:52:00Z">
              <w:r>
                <w:t xml:space="preserve">3</w:t>
              </w:r>
            </w:ins>
            <w:r/>
          </w:p>
        </w:tc>
        <w:tc>
          <w:tcPr>
            <w:tcW w:w="743" w:type="dxa"/>
            <w:textDirection w:val="lrTb"/>
            <w:noWrap w:val="false"/>
          </w:tcPr>
          <w:p>
            <w:ins w:id="2358" w:author="Sebastio, Stefano                           Export License Required - US Collins" w:date="2023-06-06T10:52:00Z">
              <w:r>
                <w:t xml:space="preserve">3</w:t>
              </w:r>
            </w:ins>
            <w:r/>
          </w:p>
        </w:tc>
        <w:tc>
          <w:tcPr>
            <w:tcW w:w="742" w:type="dxa"/>
            <w:textDirection w:val="lrTb"/>
            <w:noWrap w:val="false"/>
          </w:tcPr>
          <w:p>
            <w:ins w:id="2359" w:author="Sebastio, Stefano                           Export License Required - US Collins" w:date="2023-06-06T10:52:00Z">
              <w:r>
                <w:t xml:space="preserve">2</w:t>
              </w:r>
            </w:ins>
            <w:r/>
          </w:p>
        </w:tc>
        <w:tc>
          <w:tcPr>
            <w:tcW w:w="743" w:type="dxa"/>
            <w:textDirection w:val="lrTb"/>
            <w:noWrap w:val="false"/>
          </w:tcPr>
          <w:p>
            <w:ins w:id="2360" w:author="Sebastio, Stefano                           Export License Required - US Collins" w:date="2023-06-06T10:52:00Z">
              <w:r>
                <w:t xml:space="preserve">3</w:t>
              </w:r>
            </w:ins>
            <w:r/>
          </w:p>
        </w:tc>
        <w:tc>
          <w:tcPr>
            <w:tcW w:w="1170" w:type="dxa"/>
            <w:textDirection w:val="lrTb"/>
            <w:noWrap w:val="false"/>
          </w:tcPr>
          <w:p>
            <w:pPr>
              <w:rPr>
                <w:b/>
                <w:bCs/>
              </w:rPr>
            </w:pPr>
            <w:ins w:id="2361" w:author="Sebastio, Stefano                           Export License Required - US Collins" w:date="2023-06-06T10:52:00Z">
              <w:r>
                <w:rPr>
                  <w:b/>
                  <w:bCs/>
                </w:rPr>
                <w:t xml:space="preserve">11 -&gt; 14</w:t>
              </w:r>
            </w:ins>
            <w:r/>
          </w:p>
        </w:tc>
        <w:tc>
          <w:tcPr>
            <w:tcW w:w="990" w:type="dxa"/>
            <w:textDirection w:val="lrTb"/>
            <w:noWrap w:val="false"/>
          </w:tcPr>
          <w:p>
            <w:ins w:id="2362" w:author="Sebastio, Stefano                           Export License Required - US Collins" w:date="2023-06-06T10:52:00Z">
              <w:r>
                <w:rPr>
                  <w:b/>
                  <w:bCs/>
                </w:rPr>
                <w:t xml:space="preserve">15</w:t>
              </w:r>
            </w:ins>
            <w:r/>
          </w:p>
        </w:tc>
        <w:tc>
          <w:tcPr>
            <w:tcW w:w="990" w:type="dxa"/>
            <w:textDirection w:val="lrTb"/>
            <w:noWrap w:val="false"/>
          </w:tcPr>
          <w:p>
            <w:ins w:id="2363" w:author="Sebastio, Stefano                           Export License Required - US Collins" w:date="2023-06-06T10:52:00Z">
              <w:r>
                <w:t xml:space="preserve">1.36</w:t>
              </w:r>
            </w:ins>
            <w:r/>
          </w:p>
        </w:tc>
        <w:tc>
          <w:tcPr>
            <w:tcW w:w="1440" w:type="dxa"/>
            <w:textDirection w:val="lrTb"/>
            <w:noWrap w:val="false"/>
          </w:tcPr>
          <w:p>
            <w:ins w:id="2364" w:author="Sebastio, Stefano                           Export License Required - US Collins" w:date="2023-06-06T10:52:00Z">
              <w:r>
                <w:t xml:space="preserve">1.07</w:t>
              </w:r>
            </w:ins>
            <w:r/>
          </w:p>
        </w:tc>
        <w:tc>
          <w:tcPr>
            <w:tcW w:w="1440" w:type="dxa"/>
            <w:textDirection w:val="lrTb"/>
            <w:noWrap w:val="false"/>
          </w:tcPr>
          <w:p>
            <w:ins w:id="2365" w:author="Sebastio, Stefano                           Export License Required - US Collins" w:date="2023-06-06T10:52:00Z">
              <w:r>
                <w:t xml:space="preserve">High -&gt; Mid</w:t>
              </w:r>
            </w:ins>
            <w:r/>
          </w:p>
        </w:tc>
      </w:tr>
      <w:tr>
        <w:trPr/>
        <w:tc>
          <w:tcPr>
            <w:tcW w:w="1165" w:type="dxa"/>
            <w:textDirection w:val="lrTb"/>
            <w:noWrap w:val="false"/>
          </w:tcPr>
          <w:p>
            <w:ins w:id="2366" w:author="Sebastio, Stefano                           Export License Required - US Collins" w:date="2023-06-06T10:52:00Z">
              <w:r>
                <w:t xml:space="preserve">TS.05</w:t>
              </w:r>
            </w:ins>
            <w:r/>
          </w:p>
        </w:tc>
        <w:tc>
          <w:tcPr>
            <w:tcW w:w="742" w:type="dxa"/>
            <w:textDirection w:val="lrTb"/>
            <w:noWrap w:val="false"/>
          </w:tcPr>
          <w:p>
            <w:ins w:id="2367" w:author="Sebastio, Stefano                           Export License Required - US Collins" w:date="2023-06-06T10:52:00Z">
              <w:r>
                <w:t xml:space="preserve">2</w:t>
              </w:r>
            </w:ins>
            <w:r/>
          </w:p>
        </w:tc>
        <w:tc>
          <w:tcPr>
            <w:tcW w:w="743" w:type="dxa"/>
            <w:textDirection w:val="lrTb"/>
            <w:noWrap w:val="false"/>
          </w:tcPr>
          <w:p>
            <w:ins w:id="2368" w:author="Sebastio, Stefano                           Export License Required - US Collins" w:date="2023-06-06T10:52:00Z">
              <w:r>
                <w:t xml:space="preserve">2</w:t>
              </w:r>
            </w:ins>
            <w:r/>
          </w:p>
        </w:tc>
        <w:tc>
          <w:tcPr>
            <w:tcW w:w="742" w:type="dxa"/>
            <w:textDirection w:val="lrTb"/>
            <w:noWrap w:val="false"/>
          </w:tcPr>
          <w:p>
            <w:ins w:id="2369" w:author="Sebastio, Stefano                           Export License Required - US Collins" w:date="2023-06-06T10:52:00Z">
              <w:r>
                <w:t xml:space="preserve">2</w:t>
              </w:r>
            </w:ins>
            <w:r/>
          </w:p>
        </w:tc>
        <w:tc>
          <w:tcPr>
            <w:tcW w:w="743" w:type="dxa"/>
            <w:textDirection w:val="lrTb"/>
            <w:noWrap w:val="false"/>
          </w:tcPr>
          <w:p>
            <w:ins w:id="2370" w:author="Sebastio, Stefano                           Export License Required - US Collins" w:date="2023-06-06T10:52:00Z">
              <w:r>
                <w:t xml:space="preserve">3</w:t>
              </w:r>
            </w:ins>
            <w:r/>
          </w:p>
        </w:tc>
        <w:tc>
          <w:tcPr>
            <w:tcW w:w="1170" w:type="dxa"/>
            <w:textDirection w:val="lrTb"/>
            <w:noWrap w:val="false"/>
          </w:tcPr>
          <w:p>
            <w:pPr>
              <w:rPr>
                <w:b/>
                <w:bCs/>
              </w:rPr>
            </w:pPr>
            <w:ins w:id="2371" w:author="Sebastio, Stefano                           Export License Required - US Collins" w:date="2023-06-06T10:52:00Z">
              <w:r>
                <w:rPr>
                  <w:b/>
                  <w:bCs/>
                </w:rPr>
                <w:t xml:space="preserve">9 -&gt; 11</w:t>
              </w:r>
            </w:ins>
            <w:r/>
          </w:p>
        </w:tc>
        <w:tc>
          <w:tcPr>
            <w:tcW w:w="990" w:type="dxa"/>
            <w:textDirection w:val="lrTb"/>
            <w:noWrap w:val="false"/>
          </w:tcPr>
          <w:p>
            <w:ins w:id="2372" w:author="Sebastio, Stefano                           Export License Required - US Collins" w:date="2023-06-06T10:52:00Z">
              <w:r>
                <w:rPr>
                  <w:b/>
                  <w:bCs/>
                </w:rPr>
                <w:t xml:space="preserve">13</w:t>
              </w:r>
            </w:ins>
            <w:r/>
          </w:p>
        </w:tc>
        <w:tc>
          <w:tcPr>
            <w:tcW w:w="990" w:type="dxa"/>
            <w:textDirection w:val="lrTb"/>
            <w:noWrap w:val="false"/>
          </w:tcPr>
          <w:p>
            <w:ins w:id="2373" w:author="Sebastio, Stefano                           Export License Required - US Collins" w:date="2023-06-06T10:52:00Z">
              <w:r>
                <w:t xml:space="preserve">1.44</w:t>
              </w:r>
            </w:ins>
            <w:r/>
          </w:p>
        </w:tc>
        <w:tc>
          <w:tcPr>
            <w:tcW w:w="1440" w:type="dxa"/>
            <w:textDirection w:val="lrTb"/>
            <w:noWrap w:val="false"/>
          </w:tcPr>
          <w:p>
            <w:ins w:id="2374" w:author="Sebastio, Stefano                           Export License Required - US Collins" w:date="2023-06-06T10:52:00Z">
              <w:r>
                <w:t xml:space="preserve">1.18</w:t>
              </w:r>
            </w:ins>
            <w:r/>
          </w:p>
        </w:tc>
        <w:tc>
          <w:tcPr>
            <w:tcW w:w="1440" w:type="dxa"/>
            <w:textDirection w:val="lrTb"/>
            <w:noWrap w:val="false"/>
          </w:tcPr>
          <w:p>
            <w:ins w:id="2375" w:author="Sebastio, Stefano                           Export License Required - US Collins" w:date="2023-06-06T10:52:00Z">
              <w:r>
                <w:t xml:space="preserve">High -&gt; Mid</w:t>
              </w:r>
            </w:ins>
            <w:r/>
          </w:p>
        </w:tc>
      </w:tr>
      <w:tr>
        <w:trPr/>
        <w:tc>
          <w:tcPr>
            <w:tcW w:w="1165" w:type="dxa"/>
            <w:textDirection w:val="lrTb"/>
            <w:noWrap w:val="false"/>
          </w:tcPr>
          <w:p>
            <w:ins w:id="2376" w:author="Sebastio, Stefano                           Export License Required - US Collins" w:date="2023-06-06T10:52:00Z">
              <w:r>
                <w:t xml:space="preserve">TS.06</w:t>
              </w:r>
            </w:ins>
            <w:r/>
          </w:p>
        </w:tc>
        <w:tc>
          <w:tcPr>
            <w:tcW w:w="742" w:type="dxa"/>
            <w:textDirection w:val="lrTb"/>
            <w:noWrap w:val="false"/>
          </w:tcPr>
          <w:p>
            <w:ins w:id="2377" w:author="Sebastio, Stefano                           Export License Required - US Collins" w:date="2023-06-06T10:52:00Z">
              <w:r>
                <w:t xml:space="preserve">1</w:t>
              </w:r>
            </w:ins>
            <w:r/>
          </w:p>
        </w:tc>
        <w:tc>
          <w:tcPr>
            <w:tcW w:w="743" w:type="dxa"/>
            <w:textDirection w:val="lrTb"/>
            <w:noWrap w:val="false"/>
          </w:tcPr>
          <w:p>
            <w:ins w:id="2378" w:author="Sebastio, Stefano                           Export License Required - US Collins" w:date="2023-06-06T10:52:00Z">
              <w:r>
                <w:t xml:space="preserve">2</w:t>
              </w:r>
            </w:ins>
            <w:r/>
          </w:p>
        </w:tc>
        <w:tc>
          <w:tcPr>
            <w:tcW w:w="742" w:type="dxa"/>
            <w:textDirection w:val="lrTb"/>
            <w:noWrap w:val="false"/>
          </w:tcPr>
          <w:p>
            <w:ins w:id="2379" w:author="Sebastio, Stefano                           Export License Required - US Collins" w:date="2023-06-06T10:52:00Z">
              <w:r>
                <w:t xml:space="preserve">1</w:t>
              </w:r>
            </w:ins>
            <w:r/>
          </w:p>
        </w:tc>
        <w:tc>
          <w:tcPr>
            <w:tcW w:w="743" w:type="dxa"/>
            <w:textDirection w:val="lrTb"/>
            <w:noWrap w:val="false"/>
          </w:tcPr>
          <w:p>
            <w:ins w:id="2380" w:author="Sebastio, Stefano                           Export License Required - US Collins" w:date="2023-06-06T10:52:00Z">
              <w:r>
                <w:t xml:space="preserve">2</w:t>
              </w:r>
            </w:ins>
            <w:r/>
          </w:p>
        </w:tc>
        <w:tc>
          <w:tcPr>
            <w:tcW w:w="1170" w:type="dxa"/>
            <w:textDirection w:val="lrTb"/>
            <w:noWrap w:val="false"/>
          </w:tcPr>
          <w:p>
            <w:pPr>
              <w:rPr>
                <w:b/>
                <w:bCs/>
              </w:rPr>
            </w:pPr>
            <w:ins w:id="2381" w:author="Sebastio, Stefano                           Export License Required - US Collins" w:date="2023-06-06T10:52:00Z">
              <w:r>
                <w:rPr>
                  <w:b/>
                  <w:bCs/>
                </w:rPr>
                <w:t xml:space="preserve">6 -&gt; 8</w:t>
              </w:r>
            </w:ins>
            <w:r/>
          </w:p>
        </w:tc>
        <w:tc>
          <w:tcPr>
            <w:tcW w:w="990" w:type="dxa"/>
            <w:textDirection w:val="lrTb"/>
            <w:noWrap w:val="false"/>
          </w:tcPr>
          <w:p>
            <w:ins w:id="2382" w:author="Sebastio, Stefano                           Export License Required - US Collins" w:date="2023-06-06T10:52:00Z">
              <w:r>
                <w:rPr>
                  <w:b/>
                  <w:bCs/>
                </w:rPr>
                <w:t xml:space="preserve">11</w:t>
              </w:r>
            </w:ins>
            <w:r/>
          </w:p>
        </w:tc>
        <w:tc>
          <w:tcPr>
            <w:tcW w:w="990" w:type="dxa"/>
            <w:textDirection w:val="lrTb"/>
            <w:noWrap w:val="false"/>
          </w:tcPr>
          <w:p>
            <w:ins w:id="2383" w:author="Sebastio, Stefano                           Export License Required - US Collins" w:date="2023-06-06T10:52:00Z">
              <w:r>
                <w:t xml:space="preserve">1.83</w:t>
              </w:r>
            </w:ins>
            <w:r/>
          </w:p>
        </w:tc>
        <w:tc>
          <w:tcPr>
            <w:tcW w:w="1440" w:type="dxa"/>
            <w:textDirection w:val="lrTb"/>
            <w:noWrap w:val="false"/>
          </w:tcPr>
          <w:p>
            <w:ins w:id="2384" w:author="Sebastio, Stefano                           Export License Required - US Collins" w:date="2023-06-06T10:52:00Z">
              <w:r>
                <w:t xml:space="preserve">1.38</w:t>
              </w:r>
            </w:ins>
            <w:r/>
          </w:p>
        </w:tc>
        <w:tc>
          <w:tcPr>
            <w:tcW w:w="1440" w:type="dxa"/>
            <w:textDirection w:val="lrTb"/>
            <w:noWrap w:val="false"/>
          </w:tcPr>
          <w:p>
            <w:ins w:id="2385" w:author="Sebastio, Stefano                           Export License Required - US Collins" w:date="2023-06-06T10:52:00Z">
              <w:r>
                <w:t xml:space="preserve">High -&gt; High</w:t>
              </w:r>
            </w:ins>
            <w:r/>
          </w:p>
        </w:tc>
      </w:tr>
      <w:tr>
        <w:trPr/>
        <w:tc>
          <w:tcPr>
            <w:tcW w:w="1165" w:type="dxa"/>
            <w:textDirection w:val="lrTb"/>
            <w:noWrap w:val="false"/>
          </w:tcPr>
          <w:p>
            <w:ins w:id="2386" w:author="Sebastio, Stefano                           Export License Required - US Collins" w:date="2023-06-06T10:52:00Z">
              <w:r>
                <w:t xml:space="preserve">TS.07</w:t>
              </w:r>
            </w:ins>
            <w:r/>
          </w:p>
        </w:tc>
        <w:tc>
          <w:tcPr>
            <w:tcW w:w="742" w:type="dxa"/>
            <w:textDirection w:val="lrTb"/>
            <w:noWrap w:val="false"/>
          </w:tcPr>
          <w:p>
            <w:ins w:id="2387" w:author="Sebastio, Stefano                           Export License Required - US Collins" w:date="2023-06-06T10:52:00Z">
              <w:r>
                <w:t xml:space="preserve">3</w:t>
              </w:r>
            </w:ins>
            <w:r/>
          </w:p>
        </w:tc>
        <w:tc>
          <w:tcPr>
            <w:tcW w:w="743" w:type="dxa"/>
            <w:textDirection w:val="lrTb"/>
            <w:noWrap w:val="false"/>
          </w:tcPr>
          <w:p>
            <w:ins w:id="2388" w:author="Sebastio, Stefano                           Export License Required - US Collins" w:date="2023-06-06T10:52:00Z">
              <w:r>
                <w:t xml:space="preserve">2</w:t>
              </w:r>
            </w:ins>
            <w:r/>
          </w:p>
        </w:tc>
        <w:tc>
          <w:tcPr>
            <w:tcW w:w="742" w:type="dxa"/>
            <w:textDirection w:val="lrTb"/>
            <w:noWrap w:val="false"/>
          </w:tcPr>
          <w:p>
            <w:ins w:id="2389" w:author="Sebastio, Stefano                           Export License Required - US Collins" w:date="2023-06-06T10:52:00Z">
              <w:r>
                <w:t xml:space="preserve">3</w:t>
              </w:r>
            </w:ins>
            <w:r/>
          </w:p>
        </w:tc>
        <w:tc>
          <w:tcPr>
            <w:tcW w:w="743" w:type="dxa"/>
            <w:textDirection w:val="lrTb"/>
            <w:noWrap w:val="false"/>
          </w:tcPr>
          <w:p>
            <w:ins w:id="2390" w:author="Sebastio, Stefano                           Export License Required - US Collins" w:date="2023-06-06T10:52:00Z">
              <w:r>
                <w:t xml:space="preserve">3</w:t>
              </w:r>
            </w:ins>
            <w:r/>
          </w:p>
        </w:tc>
        <w:tc>
          <w:tcPr>
            <w:tcW w:w="1170" w:type="dxa"/>
            <w:textDirection w:val="lrTb"/>
            <w:noWrap w:val="false"/>
          </w:tcPr>
          <w:p>
            <w:pPr>
              <w:rPr>
                <w:b/>
                <w:bCs/>
              </w:rPr>
            </w:pPr>
            <w:ins w:id="2391" w:author="Sebastio, Stefano                           Export License Required - US Collins" w:date="2023-06-06T10:52:00Z">
              <w:r>
                <w:rPr>
                  <w:b/>
                  <w:bCs/>
                </w:rPr>
                <w:t xml:space="preserve">11 -&gt; 14</w:t>
              </w:r>
            </w:ins>
            <w:r/>
          </w:p>
        </w:tc>
        <w:tc>
          <w:tcPr>
            <w:tcW w:w="990" w:type="dxa"/>
            <w:textDirection w:val="lrTb"/>
            <w:noWrap w:val="false"/>
          </w:tcPr>
          <w:p>
            <w:ins w:id="2392" w:author="Sebastio, Stefano                           Export License Required - US Collins" w:date="2023-06-06T10:52:00Z">
              <w:r>
                <w:rPr>
                  <w:b/>
                  <w:bCs/>
                </w:rPr>
                <w:t xml:space="preserve">9</w:t>
              </w:r>
            </w:ins>
            <w:r/>
          </w:p>
        </w:tc>
        <w:tc>
          <w:tcPr>
            <w:tcW w:w="990" w:type="dxa"/>
            <w:textDirection w:val="lrTb"/>
            <w:noWrap w:val="false"/>
          </w:tcPr>
          <w:p>
            <w:ins w:id="2393" w:author="Sebastio, Stefano                           Export License Required - US Collins" w:date="2023-06-06T10:52:00Z">
              <w:r>
                <w:t xml:space="preserve">0.82</w:t>
              </w:r>
            </w:ins>
            <w:r/>
          </w:p>
        </w:tc>
        <w:tc>
          <w:tcPr>
            <w:tcW w:w="1440" w:type="dxa"/>
            <w:textDirection w:val="lrTb"/>
            <w:noWrap w:val="false"/>
          </w:tcPr>
          <w:p>
            <w:ins w:id="2394" w:author="Sebastio, Stefano                           Export License Required - US Collins" w:date="2023-06-06T10:52:00Z">
              <w:r>
                <w:t xml:space="preserve">0.64</w:t>
              </w:r>
            </w:ins>
            <w:r/>
          </w:p>
        </w:tc>
        <w:tc>
          <w:tcPr>
            <w:tcW w:w="1440" w:type="dxa"/>
            <w:textDirection w:val="lrTb"/>
            <w:noWrap w:val="false"/>
          </w:tcPr>
          <w:p>
            <w:ins w:id="2395" w:author="Sebastio, Stefano                           Export License Required - US Collins" w:date="2023-06-06T10:52:00Z">
              <w:r>
                <w:t xml:space="preserve">Low -&gt; Low</w:t>
              </w:r>
            </w:ins>
            <w:r/>
          </w:p>
        </w:tc>
      </w:tr>
      <w:tr>
        <w:trPr/>
        <w:tc>
          <w:tcPr>
            <w:tcW w:w="1165" w:type="dxa"/>
            <w:textDirection w:val="lrTb"/>
            <w:noWrap w:val="false"/>
          </w:tcPr>
          <w:p>
            <w:ins w:id="2396" w:author="Sebastio, Stefano                           Export License Required - US Collins" w:date="2023-06-06T10:52:00Z">
              <w:r>
                <w:t xml:space="preserve">TS.08</w:t>
              </w:r>
            </w:ins>
            <w:r/>
          </w:p>
        </w:tc>
        <w:tc>
          <w:tcPr>
            <w:tcW w:w="742" w:type="dxa"/>
            <w:textDirection w:val="lrTb"/>
            <w:noWrap w:val="false"/>
          </w:tcPr>
          <w:p>
            <w:ins w:id="2397" w:author="Sebastio, Stefano                           Export License Required - US Collins" w:date="2023-06-06T10:52:00Z">
              <w:r>
                <w:t xml:space="preserve">4</w:t>
              </w:r>
            </w:ins>
            <w:r/>
          </w:p>
        </w:tc>
        <w:tc>
          <w:tcPr>
            <w:tcW w:w="743" w:type="dxa"/>
            <w:textDirection w:val="lrTb"/>
            <w:noWrap w:val="false"/>
          </w:tcPr>
          <w:p>
            <w:ins w:id="2398" w:author="Sebastio, Stefano                           Export License Required - US Collins" w:date="2023-06-06T10:52:00Z">
              <w:r>
                <w:t xml:space="preserve">3</w:t>
              </w:r>
            </w:ins>
            <w:r/>
          </w:p>
        </w:tc>
        <w:tc>
          <w:tcPr>
            <w:tcW w:w="742" w:type="dxa"/>
            <w:textDirection w:val="lrTb"/>
            <w:noWrap w:val="false"/>
          </w:tcPr>
          <w:p>
            <w:ins w:id="2399" w:author="Sebastio, Stefano                           Export License Required - US Collins" w:date="2023-06-06T10:52:00Z">
              <w:r>
                <w:t xml:space="preserve">3</w:t>
              </w:r>
            </w:ins>
            <w:r/>
          </w:p>
        </w:tc>
        <w:tc>
          <w:tcPr>
            <w:tcW w:w="743" w:type="dxa"/>
            <w:textDirection w:val="lrTb"/>
            <w:noWrap w:val="false"/>
          </w:tcPr>
          <w:p>
            <w:ins w:id="2400" w:author="Sebastio, Stefano                           Export License Required - US Collins" w:date="2023-06-06T10:52:00Z">
              <w:r>
                <w:t xml:space="preserve">4</w:t>
              </w:r>
            </w:ins>
            <w:r/>
          </w:p>
        </w:tc>
        <w:tc>
          <w:tcPr>
            <w:tcW w:w="1170" w:type="dxa"/>
            <w:textDirection w:val="lrTb"/>
            <w:noWrap w:val="false"/>
          </w:tcPr>
          <w:p>
            <w:pPr>
              <w:rPr>
                <w:b/>
                <w:bCs/>
              </w:rPr>
            </w:pPr>
            <w:ins w:id="2401" w:author="Sebastio, Stefano                           Export License Required - US Collins" w:date="2023-06-06T10:52:00Z">
              <w:r>
                <w:rPr>
                  <w:b/>
                  <w:bCs/>
                </w:rPr>
                <w:t xml:space="preserve">14 -&gt;  15</w:t>
              </w:r>
            </w:ins>
            <w:r/>
          </w:p>
        </w:tc>
        <w:tc>
          <w:tcPr>
            <w:tcW w:w="990" w:type="dxa"/>
            <w:textDirection w:val="lrTb"/>
            <w:noWrap w:val="false"/>
          </w:tcPr>
          <w:p>
            <w:ins w:id="2402" w:author="Sebastio, Stefano                           Export License Required - US Collins" w:date="2023-06-06T10:52:00Z">
              <w:r>
                <w:rPr>
                  <w:b/>
                  <w:bCs/>
                </w:rPr>
                <w:t xml:space="preserve">18</w:t>
              </w:r>
            </w:ins>
            <w:r/>
          </w:p>
        </w:tc>
        <w:tc>
          <w:tcPr>
            <w:tcW w:w="990" w:type="dxa"/>
            <w:textDirection w:val="lrTb"/>
            <w:noWrap w:val="false"/>
          </w:tcPr>
          <w:p>
            <w:ins w:id="2403" w:author="Sebastio, Stefano                           Export License Required - US Collins" w:date="2023-06-06T10:52:00Z">
              <w:r>
                <w:t xml:space="preserve">1.29</w:t>
              </w:r>
            </w:ins>
            <w:r/>
          </w:p>
        </w:tc>
        <w:tc>
          <w:tcPr>
            <w:tcW w:w="1440" w:type="dxa"/>
            <w:textDirection w:val="lrTb"/>
            <w:noWrap w:val="false"/>
          </w:tcPr>
          <w:p>
            <w:ins w:id="2404" w:author="Sebastio, Stefano                           Export License Required - US Collins" w:date="2023-06-06T10:52:00Z">
              <w:r>
                <w:t xml:space="preserve">1.2</w:t>
              </w:r>
            </w:ins>
            <w:r/>
          </w:p>
        </w:tc>
        <w:tc>
          <w:tcPr>
            <w:tcW w:w="1440" w:type="dxa"/>
            <w:textDirection w:val="lrTb"/>
            <w:noWrap w:val="false"/>
          </w:tcPr>
          <w:p>
            <w:ins w:id="2405" w:author="Sebastio, Stefano                           Export License Required - US Collins" w:date="2023-06-06T10:52:00Z">
              <w:r>
                <w:t xml:space="preserve">Mid -&gt; Mid</w:t>
              </w:r>
            </w:ins>
            <w:r/>
          </w:p>
        </w:tc>
      </w:tr>
      <w:tr>
        <w:trPr/>
        <w:tc>
          <w:tcPr>
            <w:tcW w:w="1165" w:type="dxa"/>
            <w:textDirection w:val="lrTb"/>
            <w:noWrap w:val="false"/>
          </w:tcPr>
          <w:p>
            <w:ins w:id="2406" w:author="Sebastio, Stefano                           Export License Required - US Collins" w:date="2023-06-06T10:52:00Z">
              <w:r>
                <w:t xml:space="preserve">TS.09</w:t>
              </w:r>
            </w:ins>
            <w:r/>
          </w:p>
        </w:tc>
        <w:tc>
          <w:tcPr>
            <w:tcW w:w="742" w:type="dxa"/>
            <w:textDirection w:val="lrTb"/>
            <w:noWrap w:val="false"/>
          </w:tcPr>
          <w:p>
            <w:ins w:id="2407" w:author="Sebastio, Stefano                           Export License Required - US Collins" w:date="2023-06-06T10:52:00Z">
              <w:r>
                <w:t xml:space="preserve">3</w:t>
              </w:r>
            </w:ins>
            <w:r/>
          </w:p>
        </w:tc>
        <w:tc>
          <w:tcPr>
            <w:tcW w:w="743" w:type="dxa"/>
            <w:textDirection w:val="lrTb"/>
            <w:noWrap w:val="false"/>
          </w:tcPr>
          <w:p>
            <w:ins w:id="2408" w:author="Sebastio, Stefano                           Export License Required - US Collins" w:date="2023-06-06T10:52:00Z">
              <w:r>
                <w:t xml:space="preserve">3</w:t>
              </w:r>
            </w:ins>
            <w:r/>
          </w:p>
        </w:tc>
        <w:tc>
          <w:tcPr>
            <w:tcW w:w="742" w:type="dxa"/>
            <w:textDirection w:val="lrTb"/>
            <w:noWrap w:val="false"/>
          </w:tcPr>
          <w:p>
            <w:ins w:id="2409" w:author="Sebastio, Stefano                           Export License Required - US Collins" w:date="2023-06-06T10:52:00Z">
              <w:r>
                <w:t xml:space="preserve">2</w:t>
              </w:r>
            </w:ins>
            <w:r/>
          </w:p>
        </w:tc>
        <w:tc>
          <w:tcPr>
            <w:tcW w:w="743" w:type="dxa"/>
            <w:textDirection w:val="lrTb"/>
            <w:noWrap w:val="false"/>
          </w:tcPr>
          <w:p>
            <w:ins w:id="2410" w:author="Sebastio, Stefano                           Export License Required - US Collins" w:date="2023-06-06T10:52:00Z">
              <w:r>
                <w:t xml:space="preserve">3</w:t>
              </w:r>
            </w:ins>
            <w:r/>
          </w:p>
        </w:tc>
        <w:tc>
          <w:tcPr>
            <w:tcW w:w="1170" w:type="dxa"/>
            <w:textDirection w:val="lrTb"/>
            <w:noWrap w:val="false"/>
          </w:tcPr>
          <w:p>
            <w:pPr>
              <w:rPr>
                <w:b/>
                <w:bCs/>
              </w:rPr>
            </w:pPr>
            <w:ins w:id="2411" w:author="Sebastio, Stefano                           Export License Required - US Collins" w:date="2023-06-06T10:52:00Z">
              <w:r>
                <w:rPr>
                  <w:b/>
                  <w:bCs/>
                </w:rPr>
                <w:t xml:space="preserve">11 -&gt; 14</w:t>
              </w:r>
            </w:ins>
            <w:r/>
          </w:p>
        </w:tc>
        <w:tc>
          <w:tcPr>
            <w:tcW w:w="990" w:type="dxa"/>
            <w:textDirection w:val="lrTb"/>
            <w:noWrap w:val="false"/>
          </w:tcPr>
          <w:p>
            <w:ins w:id="2412" w:author="Sebastio, Stefano                           Export License Required - US Collins" w:date="2023-06-06T10:52:00Z">
              <w:r>
                <w:rPr>
                  <w:b/>
                  <w:bCs/>
                </w:rPr>
                <w:t xml:space="preserve">11</w:t>
              </w:r>
            </w:ins>
            <w:r/>
          </w:p>
        </w:tc>
        <w:tc>
          <w:tcPr>
            <w:tcW w:w="990" w:type="dxa"/>
            <w:textDirection w:val="lrTb"/>
            <w:noWrap w:val="false"/>
          </w:tcPr>
          <w:p>
            <w:ins w:id="2413" w:author="Sebastio, Stefano                           Export License Required - US Collins" w:date="2023-06-06T10:52:00Z">
              <w:r>
                <w:t xml:space="preserve">1</w:t>
              </w:r>
            </w:ins>
            <w:r/>
          </w:p>
        </w:tc>
        <w:tc>
          <w:tcPr>
            <w:tcW w:w="1440" w:type="dxa"/>
            <w:textDirection w:val="lrTb"/>
            <w:noWrap w:val="false"/>
          </w:tcPr>
          <w:p>
            <w:ins w:id="2414" w:author="Sebastio, Stefano                           Export License Required - US Collins" w:date="2023-06-06T10:52:00Z">
              <w:r>
                <w:t xml:space="preserve">0.79</w:t>
              </w:r>
            </w:ins>
            <w:r/>
          </w:p>
        </w:tc>
        <w:tc>
          <w:tcPr>
            <w:tcW w:w="1440" w:type="dxa"/>
            <w:textDirection w:val="lrTb"/>
            <w:noWrap w:val="false"/>
          </w:tcPr>
          <w:p>
            <w:pPr>
              <w:keepNext/>
            </w:pPr>
            <w:ins w:id="2415" w:author="Sebastio, Stefano                           Export License Required - US Collins" w:date="2023-06-06T10:52:00Z">
              <w:r>
                <w:t xml:space="preserve">Mid -&gt; Low</w:t>
              </w:r>
            </w:ins>
            <w:r/>
          </w:p>
        </w:tc>
      </w:tr>
    </w:tbl>
    <w:p>
      <w:pPr>
        <w:pStyle w:val="488"/>
        <w:rPr>
          <w:ins w:id="2416" w:author="Sebastio, Stefano                           Export License Required - US Collins" w:date="2023-06-06T11:38:00Z"/>
        </w:rPr>
      </w:pPr>
      <w:r/>
      <w:ins w:id="2417" w:author="Sebastio, Stefano                           Export License Required - US Collins" w:date="2023-06-06T11:38:00Z">
        <w:r/>
      </w:ins>
    </w:p>
    <w:p>
      <w:pPr>
        <w:rPr>
          <w:lang w:val="en-US"/>
        </w:rPr>
      </w:pPr>
      <w:del w:id="2418" w:author="Sebastio, Stefano                           Export License Required - US Collins" w:date="2023-06-06T10:52:00Z">
        <w:r>
          <w:rPr>
            <w:lang w:val="en-US"/>
          </w:rPr>
          <w:delText xml:space="preserve">Level of security after </w:delText>
        </w:r>
      </w:del>
      <w:del w:id="2419" w:author="Sebastio, Stefano                           Export License Required - US Collins" w:date="2023-06-06T10:52:00Z">
        <w:r>
          <w:rPr>
            <w:lang w:val="en-US"/>
          </w:rPr>
          <w:delText xml:space="preserve">implementing the security controls</w:delText>
        </w:r>
      </w:del>
      <w:r/>
    </w:p>
    <w:p>
      <w:pPr>
        <w:rPr>
          <w:lang w:val="en-US"/>
        </w:rPr>
      </w:pPr>
      <w:r>
        <w:rPr>
          <w:lang w:val="en-US"/>
        </w:rPr>
      </w:r>
      <w:r/>
    </w:p>
    <w:p>
      <w:pPr>
        <w:pStyle w:val="410"/>
        <w:rPr>
          <w:shd w:val="clear" w:color="auto" w:fill="FFFFFF"/>
          <w:lang w:val="en-US"/>
        </w:rPr>
      </w:pPr>
      <w:r>
        <w:rPr>
          <w:shd w:val="clear" w:color="auto" w:fill="FFFFFF"/>
          <w:lang w:val="en-US"/>
        </w:rPr>
        <w:t xml:space="preserve">Use Case 2 </w:t>
      </w:r>
      <w:r>
        <w:rPr>
          <w:shd w:val="clear" w:color="auto" w:fill="FFFFFF"/>
          <w:lang w:val="en-US"/>
        </w:rPr>
        <w:noBreakHyphen/>
        <w:t xml:space="preserve"> Smart Micro-Factories: Requirements and Threat Models</w:t>
      </w:r>
      <w:r/>
    </w:p>
    <w:p>
      <w:pPr>
        <w:pStyle w:val="411"/>
        <w:rPr>
          <w:lang w:val="en-US"/>
        </w:rPr>
      </w:pPr>
      <w:r>
        <w:rPr>
          <w:lang w:val="en-US"/>
        </w:rPr>
        <w:t xml:space="preserve">Use case description</w:t>
      </w:r>
      <w:r/>
    </w:p>
    <w:p>
      <w:pPr>
        <w:pStyle w:val="412"/>
        <w:rPr>
          <w:lang w:val="en-US"/>
        </w:rPr>
      </w:pPr>
      <w:r>
        <w:rPr>
          <w:lang w:val="en-US"/>
        </w:rPr>
        <w:t xml:space="preserve">Domain</w:t>
      </w:r>
      <w:r/>
    </w:p>
    <w:p>
      <w:pPr>
        <w:rPr>
          <w:rFonts w:cs="Calibri" w:eastAsia="Calibri"/>
          <w:color w:val="000000"/>
          <w:sz w:val="20"/>
          <w:szCs w:val="20"/>
          <w:lang w:val="en-US"/>
        </w:rPr>
      </w:pPr>
      <w:r>
        <w:rPr>
          <w:rFonts w:cs="Calibri" w:eastAsia="Calibri"/>
          <w:color w:val="000000" w:themeColor="text1"/>
          <w:sz w:val="20"/>
          <w:szCs w:val="20"/>
          <w:lang w:val="en-US"/>
        </w:rPr>
        <w:t xml:space="preserve">Internet of Things (IoT) technology has transformed products and processes in our industries. It is the driving force behind the Industry 4.0. In this transformation, a humongous amount of IoT devices have been installed and it keeps growing. Industrial machines which were connected using traditional wired technologies have come online with retrofitting devices capable of offering wireless technology. This has led to amalgamation of Internet technologies (IT) and operational technologies (OT). As these devices are part of critical industrial networks, their security is of prime importance. There are multiple regulations which mandate IoT device manufacturers to provide over the air updates and cyber security management system. Additionally, manufacturers are required to report any cyber security incident to competent security authority to don't incur in a sanction. Main operations include secure bootstrapping process, threat monitoring, over the air (OTA) updates and lifecycle management.</w:t>
      </w:r>
      <w:r/>
    </w:p>
    <w:p>
      <w:pPr>
        <w:rPr>
          <w:lang w:val="en-US"/>
        </w:rPr>
      </w:pPr>
      <w:r>
        <w:rPr>
          <w:lang w:val="en-US"/>
        </w:rPr>
      </w:r>
      <w:r/>
    </w:p>
    <w:p>
      <w:pPr>
        <w:pStyle w:val="412"/>
        <w:rPr>
          <w:lang w:val="en-US"/>
        </w:rPr>
      </w:pPr>
      <w:r>
        <w:rPr>
          <w:lang w:val="en-US"/>
        </w:rPr>
        <w:t xml:space="preserve">Actors</w:t>
      </w:r>
      <w:r/>
    </w:p>
    <w:p>
      <w:pPr>
        <w:rPr>
          <w:rFonts w:cs="Calibri" w:eastAsia="Calibri"/>
          <w:color w:val="000000"/>
          <w:sz w:val="20"/>
          <w:szCs w:val="20"/>
          <w:lang w:val="en-US"/>
        </w:rPr>
      </w:pPr>
      <w:r>
        <w:rPr>
          <w:rFonts w:cs="Calibri" w:eastAsia="Calibri"/>
          <w:color w:val="000000" w:themeColor="text1"/>
          <w:sz w:val="20"/>
          <w:szCs w:val="20"/>
          <w:lang w:val="en-US"/>
        </w:rPr>
        <w:t xml:space="preserve">In a smart-micro factory, there are multiple actors which constantly interact with machines and retrofitting sensors. We have identified the following stakeholders.</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Operators: They work through the cloud computing on industrial machines to produce products. </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Maintainers: They are responsible for monitoring the health of the machines, and repair, exchange and install new parts in machines in the event of a breakdown.</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IT Team: It sets up and maintains functional and non-functional aspects of IT networks. It oversees the incoming and outgoing network connections for security. </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Managers: They are industry employees in leadership positions. Their job is to check overall aspects of a production plant such as how well a plant is functioning, if it has any operational blockers etc. They rely on data collected by retrofitting devices</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OT Team: It installs, programs, and manages the lifecycle of IoT devices.</w:t>
      </w:r>
      <w:r/>
    </w:p>
    <w:p>
      <w:pPr>
        <w:rPr>
          <w:lang w:val="en-US"/>
        </w:rPr>
      </w:pPr>
      <w:r>
        <w:rPr>
          <w:lang w:val="en-US"/>
        </w:rPr>
      </w:r>
      <w:r/>
    </w:p>
    <w:p>
      <w:pPr>
        <w:pStyle w:val="412"/>
        <w:rPr>
          <w:lang w:val="en-US"/>
        </w:rPr>
      </w:pPr>
      <w:r>
        <w:rPr>
          <w:lang w:val="en-US"/>
        </w:rPr>
        <w:t xml:space="preserve">System Under Analysis</w:t>
      </w:r>
      <w:r/>
    </w:p>
    <w:p>
      <w:pPr>
        <w:rPr>
          <w:rFonts w:cs="Calibri" w:eastAsia="Calibri"/>
          <w:color w:val="000000"/>
          <w:sz w:val="20"/>
          <w:szCs w:val="20"/>
          <w:lang w:val="en-US"/>
        </w:rPr>
      </w:pPr>
      <w:r>
        <w:rPr>
          <w:rFonts w:cs="Calibri" w:eastAsia="Calibri"/>
          <w:color w:val="000000" w:themeColor="text1"/>
          <w:sz w:val="20"/>
          <w:szCs w:val="20"/>
          <w:lang w:val="en-US"/>
        </w:rPr>
        <w:t xml:space="preserve">In a smart micro-factory, manufacturing machines will be connected with IoT devices (retrofitting devices) which will collect data and send commands.  A high-level architecture of the Smart Micro-Factory use case is depicted in the figure below.  It illustrates the components of a smart micro-factory, actors and their relationships.</w:t>
      </w:r>
      <w:r/>
    </w:p>
    <w:p>
      <w:pPr>
        <w:jc w:val="center"/>
        <w:rPr>
          <w:rFonts w:cs="Calibri" w:eastAsia="Calibri"/>
          <w:lang w:val="en-US"/>
        </w:rPr>
      </w:pPr>
      <w:r>
        <w:rPr>
          <w:rFonts w:cs="Calibri" w:eastAsia="Calibri"/>
          <w:lang w:val="en-US"/>
        </w:rPr>
        <w:t xml:space="preserve"> </w:t>
      </w:r>
      <w:r/>
    </w:p>
    <w:p>
      <w:pPr>
        <w:jc w:val="center"/>
        <w:rPr>
          <w:rFonts w:cs="Calibri" w:eastAsia="Calibri"/>
          <w:lang w:val="en-US"/>
        </w:rPr>
      </w:pPr>
      <w:r>
        <w:rPr>
          <w:rFonts w:cs="Calibri" w:eastAsia="Calibri"/>
          <w:lang w:val="en-US"/>
        </w:rPr>
        <w:t xml:space="preserve"> </w:t>
      </w:r>
      <w:r/>
    </w:p>
    <w:p>
      <w:pPr>
        <w:rPr>
          <w:rFonts w:cs="Calibri" w:eastAsia="Calibri"/>
          <w:lang w:val="en-US"/>
        </w:rPr>
      </w:pPr>
      <w:r>
        <w:rPr>
          <w:rFonts w:cs="Calibri" w:eastAsia="Calibri"/>
          <w:lang w:val="en-US"/>
        </w:rPr>
        <w:t xml:space="preserve"> </w:t>
      </w:r>
      <w:r/>
    </w:p>
    <w:p>
      <w:r>
        <w:drawing>
          <wp:inline xmlns:wp="http://schemas.openxmlformats.org/drawingml/2006/wordprocessingDrawing" distT="0" distB="0" distL="0" distR="0">
            <wp:extent cx="6038388" cy="4176552"/>
            <wp:effectExtent l="0" t="0" r="0" b="0"/>
            <wp:docPr id="22" name="Picture 1578868356" descr="A screenshot of a computer&#10;&#10;Description automatically generated with medium confidenc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Picture 1578868356" descr="A screenshot of a computer&#10;&#10;Description automatically generated with medium confidence" hidden="0"/>
                    <pic:cNvPicPr>
                      <a:picLocks noChangeAspect="1"/>
                    </pic:cNvPicPr>
                  </pic:nvPicPr>
                  <pic:blipFill>
                    <a:blip r:embed="rId46"/>
                    <a:stretch/>
                  </pic:blipFill>
                  <pic:spPr bwMode="auto">
                    <a:xfrm>
                      <a:off x="0" y="0"/>
                      <a:ext cx="6038390" cy="4176554"/>
                    </a:xfrm>
                    <a:prstGeom prst="rect">
                      <a:avLst/>
                    </a:prstGeom>
                  </pic:spPr>
                </pic:pic>
              </a:graphicData>
            </a:graphic>
          </wp:inline>
        </w:drawing>
      </w:r>
      <w:r/>
    </w:p>
    <w:p>
      <w:pPr>
        <w:rPr>
          <w:rFonts w:cs="Calibri" w:eastAsia="Calibri"/>
          <w:color w:val="000000"/>
          <w:sz w:val="20"/>
          <w:szCs w:val="20"/>
          <w:lang w:val="en-US"/>
        </w:rPr>
      </w:pPr>
      <w:r>
        <w:rPr>
          <w:rFonts w:cs="Calibri" w:eastAsia="Calibri"/>
          <w:color w:val="000000" w:themeColor="text1"/>
          <w:sz w:val="20"/>
          <w:szCs w:val="20"/>
          <w:lang w:val="en-US"/>
        </w:rPr>
        <w:t xml:space="preserve">At the core of a smart micro-factory lies the machines which create products or manage processes. The operators and maintainers interact with the machines. The machines do not have capability to connect to internet. Internet connectivity of these machines is established using IoT devices. The IoT devices connect with the outer digital world by using traditional IT protocols e.g., IP, TCP, HTTP, MQTT and components such as routers and switches. They are managed into multiple network segments to offer higher controllability and lower the impact of a security incident. Each network segment facilitates an isolated IT environment for the IoT devices. Network segments are designed by the IT team and are fully customizable based on the needs of a factory. There are multiple criteria to create these network segments such as type of devices (e.g., IoT, computer machines), production devices, maintenance devices external facing devices etc. A micro-factory contains the following components:</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Machines: They are large industrial equipment which are used to produce/manufacture industrial and consumer goods and manage heavy operations. They were born out of industrial revolution in 18</w:t>
      </w:r>
      <w:r>
        <w:rPr>
          <w:rFonts w:cs="Calibri" w:eastAsia="Calibri"/>
          <w:color w:val="000000" w:themeColor="text1"/>
          <w:sz w:val="20"/>
          <w:szCs w:val="20"/>
          <w:vertAlign w:val="superscript"/>
          <w:lang w:val="en-US"/>
        </w:rPr>
        <w:t xml:space="preserve">th</w:t>
      </w:r>
      <w:r>
        <w:rPr>
          <w:rFonts w:cs="Calibri" w:eastAsia="Calibri"/>
          <w:color w:val="000000" w:themeColor="text1"/>
          <w:sz w:val="20"/>
          <w:szCs w:val="20"/>
          <w:lang w:val="en-US"/>
        </w:rPr>
        <w:t xml:space="preserve"> century. In the age of Industry 4.0, these machines have come online with increased automation, remote monitoring and predictive maintenance functionalities.</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IoT Devices: They are electronic devices with small hardware/software footprint which house microcontroller(s), memory units, input/output pins, wireless/wired communication chips and embedded software. In a smart micro-factory, IoT devices enable wireless communication, and sensor data collection. In some cases, they might be used to send remote commands to the machines. </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Routers/Switches: They are networking devices which are used to forward IP data packets to/from smart micro-factories. An IT team sets traffic rules for better connectivity and security. The routers also connect different network segments. </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Cloud: It is used for storing all the information and data related to IoT devices and sensor data. It is also responsible for running the application of the Smart micro Factory. All the data of IoT devices and sensor data will be analysed through a dashboard by manager, maintainers, and  OT team for further steps.</w:t>
      </w:r>
      <w:r/>
    </w:p>
    <w:p>
      <w:pPr>
        <w:pStyle w:val="458"/>
        <w:numPr>
          <w:ilvl w:val="0"/>
          <w:numId w:val="210"/>
        </w:numPr>
        <w:ind w:left="709" w:hanging="345"/>
        <w:rPr>
          <w:rFonts w:cs="Calibri" w:eastAsia="Calibri"/>
          <w:color w:val="000000"/>
          <w:sz w:val="20"/>
          <w:szCs w:val="20"/>
          <w:lang w:val="en-US"/>
        </w:rPr>
      </w:pPr>
      <w:r>
        <w:rPr>
          <w:rFonts w:cs="Calibri" w:eastAsia="Calibri"/>
          <w:color w:val="000000" w:themeColor="text1"/>
          <w:sz w:val="20"/>
          <w:szCs w:val="20"/>
          <w:lang w:val="en-US"/>
        </w:rPr>
        <w:t xml:space="preserve">SDN (Software Defined Network): It is used for isolating the network segment in case of threat or failure of a particular network segment. It is responsible for choosing the path of a network segment.</w:t>
      </w:r>
      <w:r/>
    </w:p>
    <w:p>
      <w:pPr>
        <w:rPr>
          <w:rFonts w:cs="Calibri" w:eastAsia="Calibri"/>
          <w:lang w:val="en-US"/>
        </w:rPr>
      </w:pPr>
      <w:r>
        <w:rPr>
          <w:rFonts w:cs="Calibri" w:eastAsia="Calibri"/>
          <w:lang w:val="en-US"/>
        </w:rPr>
        <w:t xml:space="preserve"> </w:t>
      </w:r>
      <w:r/>
    </w:p>
    <w:p>
      <w:pPr>
        <w:rPr>
          <w:rFonts w:cs="Calibri" w:eastAsia="Calibri"/>
          <w:color w:val="000000"/>
          <w:sz w:val="20"/>
          <w:szCs w:val="20"/>
          <w:lang w:val="en-US"/>
        </w:rPr>
      </w:pPr>
      <w:r>
        <w:rPr>
          <w:rFonts w:cs="Calibri" w:eastAsia="Calibri"/>
          <w:color w:val="000000" w:themeColor="text1"/>
          <w:sz w:val="20"/>
          <w:szCs w:val="20"/>
          <w:lang w:val="en-US"/>
        </w:rPr>
        <w:t xml:space="preserve">There are operators who will control the machines to generate or manufacture products. The maintainers constantly look around the machines, so if any error or breakdown occurs, they can promptly repair them. IoT devices need to be upgraded and managed throughout their life cycle which is performed by the OT team. The sensor data will be stored on cloud and fed to applications which are used by managers and maintainers to overview the health of a smart micro-factory and take important decisions.</w:t>
      </w:r>
      <w:r/>
    </w:p>
    <w:p>
      <w:pPr>
        <w:rPr>
          <w:rFonts w:cs="Calibri" w:eastAsia="Calibri"/>
          <w:strike/>
          <w:color w:val="000000"/>
          <w:sz w:val="20"/>
          <w:szCs w:val="20"/>
          <w:lang w:val="en-US"/>
        </w:rPr>
      </w:pPr>
      <w:r>
        <w:rPr>
          <w:rFonts w:cs="Calibri" w:eastAsia="Calibri"/>
          <w:color w:val="000000" w:themeColor="text1"/>
          <w:sz w:val="20"/>
          <w:szCs w:val="20"/>
          <w:lang w:val="en-US"/>
        </w:rPr>
        <w:t xml:space="preserve">Scenarios </w:t>
      </w:r>
      <w:r>
        <w:br/>
      </w:r>
      <w:r>
        <w:rPr>
          <w:rFonts w:cs="Calibri" w:eastAsia="Calibri"/>
          <w:color w:val="000000" w:themeColor="text1"/>
          <w:sz w:val="20"/>
          <w:szCs w:val="20"/>
          <w:lang w:val="en-US"/>
        </w:rPr>
        <w:t xml:space="preserve"> </w:t>
      </w:r>
      <w:r>
        <w:tab/>
      </w:r>
      <w:r>
        <w:rPr>
          <w:rFonts w:cs="Calibri" w:eastAsia="Calibri"/>
          <w:color w:val="000000" w:themeColor="text1"/>
          <w:sz w:val="20"/>
          <w:szCs w:val="20"/>
          <w:lang w:val="en-US"/>
        </w:rPr>
        <w:t xml:space="preserve">- bootstrapping, collection and visualization, software updates, Isolation of network segment</w:t>
      </w:r>
      <w:r/>
    </w:p>
    <w:p>
      <w:pPr>
        <w:rPr>
          <w:lang w:val="en-US"/>
        </w:rPr>
      </w:pPr>
      <w:r>
        <w:rPr>
          <w:lang w:val="en-US"/>
        </w:rPr>
      </w:r>
      <w:r/>
    </w:p>
    <w:p>
      <w:pPr>
        <w:pStyle w:val="412"/>
      </w:pPr>
      <w:r>
        <w:t xml:space="preserve">Key Scenarios</w:t>
      </w:r>
      <w:r/>
    </w:p>
    <w:p>
      <w:pPr>
        <w:pStyle w:val="458"/>
        <w:numPr>
          <w:ilvl w:val="0"/>
          <w:numId w:val="150"/>
        </w:numPr>
        <w:rPr>
          <w:rFonts w:cs="Calibri" w:eastAsia="Calibri"/>
          <w:color w:val="1F3763"/>
          <w:lang w:val="en-US"/>
        </w:rPr>
      </w:pPr>
      <w:r>
        <w:rPr>
          <w:rFonts w:cs="Calibri" w:eastAsia="Calibri"/>
          <w:color w:val="1F3763"/>
          <w:lang w:val="en-US"/>
        </w:rPr>
        <w:t xml:space="preserve">Operation and monitoring</w:t>
      </w:r>
      <w:r/>
    </w:p>
    <w:tbl>
      <w:tblPr>
        <w:tblW w:w="0" w:type="auto"/>
        <w:tblBorders>
          <w:left w:val="single" w:color="000000" w:sz="4" w:space="0" w:themeColor="text1"/>
          <w:top w:val="single" w:color="000000" w:sz="4" w:space="0" w:themeColor="text1"/>
          <w:right w:val="single" w:color="000000" w:sz="4" w:space="0" w:themeColor="text1"/>
          <w:bottom w:val="single" w:color="000000" w:sz="4" w:space="0" w:themeColor="text1"/>
        </w:tblBorders>
        <w:tblLayout w:type="fixed"/>
        <w:tblLook w:val="06A0" w:firstRow="1" w:lastRow="0" w:firstColumn="1" w:lastColumn="0" w:noHBand="1" w:noVBand="1"/>
      </w:tblPr>
      <w:tblGrid>
        <w:gridCol w:w="1605"/>
        <w:gridCol w:w="1605"/>
        <w:gridCol w:w="1605"/>
        <w:gridCol w:w="1605"/>
        <w:gridCol w:w="1605"/>
        <w:gridCol w:w="1605"/>
      </w:tblGrid>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Scenario ID:</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New installation</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Scenario Title:</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New device installation and commissioning</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Goal:</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Install a new IoT device in the factory. Prepare the firmware and flash it on the device. Connect the device to the Smart Micro-Factory infrastructure. Securely bootstrap IoT devices in the network, </w:t>
            </w:r>
            <w:r/>
          </w:p>
        </w:tc>
      </w:tr>
      <w:tr>
        <w:trPr>
          <w:trHeight w:val="300"/>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pPr>
              <w:jc w:val="center"/>
            </w:pPr>
            <w:r>
              <w:t xml:space="preserve"> </w:t>
            </w:r>
            <w:r/>
          </w:p>
          <w:p>
            <w:pPr>
              <w:jc w:val="center"/>
            </w:pPr>
            <w:r>
              <w:drawing>
                <wp:inline xmlns:wp="http://schemas.openxmlformats.org/drawingml/2006/wordprocessingDrawing" distT="0" distB="0" distL="0" distR="0">
                  <wp:extent cx="5876924" cy="2057400"/>
                  <wp:effectExtent l="0" t="0" r="0" b="0"/>
                  <wp:docPr id="23" name="Picture 844549572" descr="A screenshot of a video game&#10;&#10;Description automatically generated with medium confidenc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Picture 844549572" descr="A screenshot of a video game&#10;&#10;Description automatically generated with medium confidence" hidden="0"/>
                          <pic:cNvPicPr>
                            <a:picLocks noChangeAspect="1"/>
                          </pic:cNvPicPr>
                        </pic:nvPicPr>
                        <pic:blipFill>
                          <a:blip r:embed="rId47"/>
                          <a:stretch/>
                        </pic:blipFill>
                        <pic:spPr bwMode="auto">
                          <a:xfrm>
                            <a:off x="0" y="0"/>
                            <a:ext cx="5876926" cy="2057400"/>
                          </a:xfrm>
                          <a:prstGeom prst="rect">
                            <a:avLst/>
                          </a:prstGeom>
                        </pic:spPr>
                      </pic:pic>
                    </a:graphicData>
                  </a:graphic>
                </wp:inline>
              </w:drawing>
            </w:r>
            <w:r/>
          </w:p>
        </w:tc>
      </w:tr>
      <w:tr>
        <w:trPr>
          <w:trHeight w:val="21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vMerge w:val="restart"/>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Involved lifecycle stages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Bootstrapping</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Operation</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Update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Repurposing</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Decommissioning</w:t>
            </w:r>
            <w:r/>
          </w:p>
        </w:tc>
      </w:tr>
      <w:tr>
        <w:trPr>
          <w:trHeight w:val="210"/>
        </w:trPr>
        <w:tc>
          <w:tcPr>
            <w:tcBorders>
              <w:left w:val="single" w:color="000000" w:sz="0" w:space="0" w:themeColor="text1"/>
              <w:right w:val="single" w:color="000000" w:sz="0" w:space="0" w:themeColor="text1"/>
              <w:bottom w:val="single" w:color="000000" w:sz="0" w:space="0" w:themeColor="text1"/>
            </w:tcBorders>
            <w:tcW w:w="1605"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r>
              <w:t xml:space="preserve"> </w:t>
            </w:r>
            <w:r/>
          </w:p>
        </w:tc>
      </w:tr>
      <w:tr>
        <w:trPr>
          <w:trHeight w:val="10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vMerge w:val="restart"/>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Actors: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Operators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IT Team</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OT Team</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Maintainers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Managers</w:t>
            </w:r>
            <w:r/>
          </w:p>
        </w:tc>
      </w:tr>
      <w:tr>
        <w:trPr>
          <w:trHeight w:val="105"/>
        </w:trPr>
        <w:tc>
          <w:tcPr>
            <w:tcBorders>
              <w:left w:val="single" w:color="000000" w:sz="0" w:space="0" w:themeColor="text1"/>
              <w:right w:val="single" w:color="000000" w:sz="0" w:space="0" w:themeColor="text1"/>
              <w:bottom w:val="single" w:color="000000" w:sz="0" w:space="0" w:themeColor="text1"/>
            </w:tcBorders>
            <w:tcW w:w="1605"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pPr>
            <w:r>
              <w:t xml:space="preserve"> </w:t>
            </w:r>
            <w:r/>
          </w:p>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Pre-condition(s):</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OT team should identify applicable hardware and software for a OT device</w:t>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Normal flow of events:</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Swimlane (flow chart and actors):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OT team prepares hardware and software for a new device</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The firmware is tested and installed on the OT device</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OT team connects the device with required machine and check if it starts to collect data</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IT team makes required network changes e.g., asigning network segment, adding device MAC address to allowlist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Device automaticallt registers itself to the cloud</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Device collects and uploads data to the cloud</w:t>
            </w:r>
            <w:r/>
          </w:p>
        </w:tc>
      </w:tr>
      <w:tr>
        <w:trPr>
          <w:trHeight w:val="75"/>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pPr>
              <w:jc w:val="center"/>
            </w:pPr>
            <w:r>
              <w:drawing>
                <wp:inline xmlns:wp="http://schemas.openxmlformats.org/drawingml/2006/wordprocessingDrawing" distT="0" distB="0" distL="0" distR="0">
                  <wp:extent cx="4572000" cy="3809998"/>
                  <wp:effectExtent l="0" t="0" r="0" b="0"/>
                  <wp:docPr id="24" name="Picture 2019582354" descr="A picture containing text, screenshot, diagram, design&#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Picture 2019582354" descr="A picture containing text, screenshot, diagram, design&#10;&#10;Description automatically generated" hidden="0"/>
                          <pic:cNvPicPr>
                            <a:picLocks noChangeAspect="1"/>
                          </pic:cNvPicPr>
                        </pic:nvPicPr>
                        <pic:blipFill>
                          <a:blip r:embed="rId48"/>
                          <a:stretch/>
                        </pic:blipFill>
                        <pic:spPr bwMode="auto">
                          <a:xfrm>
                            <a:off x="0" y="0"/>
                            <a:ext cx="4572000" cy="3810000"/>
                          </a:xfrm>
                          <a:prstGeom prst="rect">
                            <a:avLst/>
                          </a:prstGeom>
                        </pic:spPr>
                      </pic:pic>
                    </a:graphicData>
                  </a:graphic>
                </wp:inline>
              </w:drawing>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Post-condition:</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Firmware for IoT device is developed and tested</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Firmware is flashed on IoT Device</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Network configurations are set to make the IoT Device part of IT network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Connection between the IoT Device and Machine is established</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IoT Device is authenticated with cloud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IoT Device start collecting data from machine and upload to cloud</w:t>
            </w:r>
            <w:r/>
          </w:p>
        </w:tc>
      </w:tr>
      <w:tr>
        <w:trPr>
          <w:trHeight w:val="75"/>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r>
              <w:t xml:space="preserve"> </w:t>
            </w:r>
            <w:r/>
          </w:p>
        </w:tc>
      </w:tr>
    </w:tbl>
    <w:p>
      <w:pPr>
        <w:pStyle w:val="458"/>
        <w:numPr>
          <w:ilvl w:val="0"/>
          <w:numId w:val="221"/>
        </w:numPr>
        <w:rPr>
          <w:lang w:val="en-US"/>
        </w:rPr>
      </w:pPr>
      <w:r>
        <w:rPr>
          <w:lang w:val="en-US"/>
        </w:rPr>
        <w:t xml:space="preserve"> </w:t>
      </w:r>
      <w:r/>
    </w:p>
    <w:tbl>
      <w:tblPr>
        <w:tblW w:w="0" w:type="auto"/>
        <w:tblBorders>
          <w:left w:val="single" w:color="000000" w:sz="4" w:space="0" w:themeColor="text1"/>
          <w:top w:val="single" w:color="000000" w:sz="4" w:space="0" w:themeColor="text1"/>
          <w:right w:val="single" w:color="000000" w:sz="4" w:space="0" w:themeColor="text1"/>
          <w:bottom w:val="single" w:color="000000" w:sz="4" w:space="0" w:themeColor="text1"/>
        </w:tblBorders>
        <w:tblLayout w:type="fixed"/>
        <w:tblLook w:val="06A0" w:firstRow="1" w:lastRow="0" w:firstColumn="1" w:lastColumn="0" w:noHBand="1" w:noVBand="1"/>
      </w:tblPr>
      <w:tblGrid>
        <w:gridCol w:w="1605"/>
        <w:gridCol w:w="1605"/>
        <w:gridCol w:w="1605"/>
        <w:gridCol w:w="1605"/>
        <w:gridCol w:w="1605"/>
        <w:gridCol w:w="1605"/>
      </w:tblGrid>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Scenario ID:</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Data Collection</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Scenario Title:</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Sensor Data Collection and Visualization</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Goal:</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IoT devices periodically collect data from machines. Maintain the network connection from machines to the cloud. Upload machine data to cloud and visualize it using interactive panels. Applications process raw data and generate insights. Maintainers use them for predictive maintenance. Managers monitor the health of micro-factory. OT team checks status of IoT devices.</w:t>
            </w:r>
            <w:r/>
          </w:p>
        </w:tc>
      </w:tr>
      <w:tr>
        <w:trPr>
          <w:trHeight w:val="300"/>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pPr>
              <w:jc w:val="center"/>
            </w:pPr>
            <w:r>
              <w:drawing>
                <wp:inline xmlns:wp="http://schemas.openxmlformats.org/drawingml/2006/wordprocessingDrawing" distT="0" distB="0" distL="0" distR="0">
                  <wp:extent cx="5876924" cy="1457325"/>
                  <wp:effectExtent l="0" t="0" r="0" b="0"/>
                  <wp:docPr id="25" name="Picture 1778396079" descr="A picture containing text, screenshot, black, font&#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1778396079" descr="A picture containing text, screenshot, black, font&#10;&#10;Description automatically generated" hidden="0"/>
                          <pic:cNvPicPr>
                            <a:picLocks noChangeAspect="1"/>
                          </pic:cNvPicPr>
                        </pic:nvPicPr>
                        <pic:blipFill>
                          <a:blip r:embed="rId49"/>
                          <a:stretch/>
                        </pic:blipFill>
                        <pic:spPr bwMode="auto">
                          <a:xfrm>
                            <a:off x="0" y="0"/>
                            <a:ext cx="5876926" cy="1457325"/>
                          </a:xfrm>
                          <a:prstGeom prst="rect">
                            <a:avLst/>
                          </a:prstGeom>
                        </pic:spPr>
                      </pic:pic>
                    </a:graphicData>
                  </a:graphic>
                </wp:inline>
              </w:drawing>
            </w:r>
            <w:r/>
          </w:p>
        </w:tc>
      </w:tr>
      <w:tr>
        <w:trPr>
          <w:trHeight w:val="21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vMerge w:val="restart"/>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Involved lifecycle stages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Bootstrapping</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Operation</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Update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Repurposing</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Decommissioning</w:t>
            </w:r>
            <w:r/>
          </w:p>
        </w:tc>
      </w:tr>
      <w:tr>
        <w:trPr>
          <w:trHeight w:val="210"/>
        </w:trPr>
        <w:tc>
          <w:tcPr>
            <w:tcBorders>
              <w:left w:val="single" w:color="000000" w:sz="0" w:space="0" w:themeColor="text1"/>
              <w:right w:val="single" w:color="000000" w:sz="0" w:space="0" w:themeColor="text1"/>
              <w:bottom w:val="single" w:color="000000" w:sz="0" w:space="0" w:themeColor="text1"/>
            </w:tcBorders>
            <w:tcW w:w="1605"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r>
              <w:t xml:space="preserve"> </w:t>
            </w:r>
            <w:r/>
          </w:p>
        </w:tc>
      </w:tr>
      <w:tr>
        <w:trPr>
          <w:trHeight w:val="10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vMerge w:val="restart"/>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Actors: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Operators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IT Team</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OT Team</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Maintainers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Managers</w:t>
            </w:r>
            <w:r/>
          </w:p>
        </w:tc>
      </w:tr>
      <w:tr>
        <w:trPr>
          <w:trHeight w:val="105"/>
        </w:trPr>
        <w:tc>
          <w:tcPr>
            <w:tcBorders>
              <w:left w:val="single" w:color="000000" w:sz="0" w:space="0" w:themeColor="text1"/>
              <w:right w:val="single" w:color="000000" w:sz="0" w:space="0" w:themeColor="text1"/>
              <w:bottom w:val="single" w:color="000000" w:sz="0" w:space="0" w:themeColor="text1"/>
            </w:tcBorders>
            <w:tcW w:w="1605"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Pre-condition(s):</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IoT Devices are connected with machines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IoT Devices can collect data from machines and are part of IT network to upload data to the Cloud.</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Bootstrapping, enrollment, configuration, provisioning are finished for all the IoT devices.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Dashboard application runs without error on the Cloud.</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Managers, IT team and OT team can interact with the Dashboard application for getting the information and data about the machines.</w:t>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Normal flow of events:</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Swimlane (flow chart and actors):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During operations machines will generate  data.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IoT devices will read sensor data and forward it to the cloud through routers.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Cloud will check the data and if it is invalid it will return the error to the routers  and routers will return it to IoT devices. IoT devices will retry to read correct sensor data in case of invalidation. If data is valid cloud will process the data and store it.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Dashboard is used to read machine data stored on cloud and show it with interactive panels.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Mainteners will consume data for predictive maintenance.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Managers will utilize the machine data to analyse the health of micro factories.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OT Team will make use of data to check the health of IoT devices. </w:t>
            </w:r>
            <w:r/>
          </w:p>
        </w:tc>
      </w:tr>
      <w:tr>
        <w:trPr>
          <w:trHeight w:val="75"/>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pPr>
              <w:jc w:val="center"/>
            </w:pPr>
            <w:r>
              <w:drawing>
                <wp:inline xmlns:wp="http://schemas.openxmlformats.org/drawingml/2006/wordprocessingDrawing" distT="0" distB="0" distL="0" distR="0">
                  <wp:extent cx="5876924" cy="3028950"/>
                  <wp:effectExtent l="0" t="0" r="0" b="0"/>
                  <wp:docPr id="26" name="Picture 846654964" descr="A picture containing screenshot, text, diagram, font&#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Picture 846654964" descr="A picture containing screenshot, text, diagram, font&#10;&#10;Description automatically generated" hidden="0"/>
                          <pic:cNvPicPr>
                            <a:picLocks noChangeAspect="1"/>
                          </pic:cNvPicPr>
                        </pic:nvPicPr>
                        <pic:blipFill>
                          <a:blip r:embed="rId50"/>
                          <a:stretch/>
                        </pic:blipFill>
                        <pic:spPr bwMode="auto">
                          <a:xfrm>
                            <a:off x="0" y="0"/>
                            <a:ext cx="5876926" cy="3028950"/>
                          </a:xfrm>
                          <a:prstGeom prst="rect">
                            <a:avLst/>
                          </a:prstGeom>
                        </pic:spPr>
                      </pic:pic>
                    </a:graphicData>
                  </a:graphic>
                </wp:inline>
              </w:drawing>
            </w:r>
            <w:r/>
          </w:p>
        </w:tc>
      </w:tr>
      <w:tr>
        <w:trPr>
          <w:trHeight w:val="75"/>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pPr>
              <w:jc w:val="center"/>
            </w:pPr>
            <w:r>
              <w:drawing>
                <wp:inline xmlns:wp="http://schemas.openxmlformats.org/drawingml/2006/wordprocessingDrawing" distT="0" distB="0" distL="0" distR="0">
                  <wp:extent cx="5534024" cy="2266948"/>
                  <wp:effectExtent l="0" t="0" r="0" b="0"/>
                  <wp:docPr id="27" name="Picture 1779329598" descr="A picture containing text, screenshot, font, diagram&#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Picture 1779329598" descr="A picture containing text, screenshot, font, diagram&#10;&#10;Description automatically generated" hidden="0"/>
                          <pic:cNvPicPr>
                            <a:picLocks noChangeAspect="1"/>
                          </pic:cNvPicPr>
                        </pic:nvPicPr>
                        <pic:blipFill>
                          <a:blip r:embed="rId51"/>
                          <a:stretch/>
                        </pic:blipFill>
                        <pic:spPr bwMode="auto">
                          <a:xfrm>
                            <a:off x="0" y="0"/>
                            <a:ext cx="5534026" cy="2266950"/>
                          </a:xfrm>
                          <a:prstGeom prst="rect">
                            <a:avLst/>
                          </a:prstGeom>
                        </pic:spPr>
                      </pic:pic>
                    </a:graphicData>
                  </a:graphic>
                </wp:inline>
              </w:drawing>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Post-condition:</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Machine data is stored on the cloud which can be further processed and feed to other applications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Data is avaialble on the Dashboard with interactive panels for Managers, Mainteners and OT team.</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Confdentiality, integrity, and availability of data are guaranteed on the Cloud and Dashboard </w:t>
            </w:r>
            <w:r/>
          </w:p>
        </w:tc>
      </w:tr>
      <w:tr>
        <w:trPr>
          <w:trHeight w:val="75"/>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r>
              <w:t xml:space="preserve"> </w:t>
            </w:r>
            <w:r/>
          </w:p>
        </w:tc>
      </w:tr>
    </w:tbl>
    <w:p>
      <w:pPr>
        <w:pStyle w:val="458"/>
        <w:numPr>
          <w:ilvl w:val="0"/>
          <w:numId w:val="251"/>
        </w:numPr>
        <w:rPr>
          <w:lang w:val="en-US"/>
        </w:rPr>
      </w:pPr>
      <w:r>
        <w:rPr>
          <w:lang w:val="en-US"/>
        </w:rPr>
        <w:t xml:space="preserve"> </w:t>
      </w:r>
      <w:r/>
    </w:p>
    <w:p>
      <w:pPr>
        <w:pStyle w:val="458"/>
        <w:numPr>
          <w:ilvl w:val="0"/>
          <w:numId w:val="251"/>
        </w:numPr>
        <w:rPr>
          <w:lang w:val="en-US"/>
        </w:rPr>
      </w:pPr>
      <w:r>
        <w:rPr>
          <w:lang w:val="en-US"/>
        </w:rPr>
        <w:t xml:space="preserve"> </w:t>
      </w:r>
      <w:r/>
    </w:p>
    <w:tbl>
      <w:tblPr>
        <w:tblW w:w="0" w:type="auto"/>
        <w:tblBorders>
          <w:left w:val="single" w:color="000000" w:sz="4" w:space="0" w:themeColor="text1"/>
          <w:top w:val="single" w:color="000000" w:sz="4" w:space="0" w:themeColor="text1"/>
          <w:right w:val="single" w:color="000000" w:sz="4" w:space="0" w:themeColor="text1"/>
          <w:bottom w:val="single" w:color="000000" w:sz="4" w:space="0" w:themeColor="text1"/>
        </w:tblBorders>
        <w:tblLayout w:type="fixed"/>
        <w:tblLook w:val="06A0" w:firstRow="1" w:lastRow="0" w:firstColumn="1" w:lastColumn="0" w:noHBand="1" w:noVBand="1"/>
      </w:tblPr>
      <w:tblGrid>
        <w:gridCol w:w="1605"/>
        <w:gridCol w:w="1605"/>
        <w:gridCol w:w="1605"/>
        <w:gridCol w:w="1605"/>
        <w:gridCol w:w="1605"/>
        <w:gridCol w:w="1605"/>
      </w:tblGrid>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Scenario ID:</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Software Update</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Scenario Title:</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Update Software of IoT Devices</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Goal:</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To get the data of certain version of software on the IoT devices. Getting updated version of the software running on IoT devices. Rollout of a new software version on the devices whenever it is required. Upload software update details to cloud so Manager and OT team can utilize it for further checkups.</w:t>
            </w:r>
            <w:r/>
          </w:p>
        </w:tc>
      </w:tr>
      <w:tr>
        <w:trPr>
          <w:trHeight w:val="300"/>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pPr>
              <w:jc w:val="center"/>
            </w:pPr>
            <w:r>
              <w:drawing>
                <wp:inline xmlns:wp="http://schemas.openxmlformats.org/drawingml/2006/wordprocessingDrawing" distT="0" distB="0" distL="0" distR="0">
                  <wp:extent cx="5876924" cy="1076323"/>
                  <wp:effectExtent l="0" t="0" r="0" b="0"/>
                  <wp:docPr id="28" name="Picture 845898305" descr="A black and white logo&#10;&#10;Description automatically generated with low confidenc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845898305" descr="A black and white logo&#10;&#10;Description automatically generated with low confidence" hidden="0"/>
                          <pic:cNvPicPr>
                            <a:picLocks noChangeAspect="1"/>
                          </pic:cNvPicPr>
                        </pic:nvPicPr>
                        <pic:blipFill>
                          <a:blip r:embed="rId52"/>
                          <a:stretch/>
                        </pic:blipFill>
                        <pic:spPr bwMode="auto">
                          <a:xfrm>
                            <a:off x="0" y="0"/>
                            <a:ext cx="5876926" cy="1076325"/>
                          </a:xfrm>
                          <a:prstGeom prst="rect">
                            <a:avLst/>
                          </a:prstGeom>
                        </pic:spPr>
                      </pic:pic>
                    </a:graphicData>
                  </a:graphic>
                </wp:inline>
              </w:drawing>
            </w:r>
            <w:r/>
          </w:p>
        </w:tc>
      </w:tr>
      <w:tr>
        <w:trPr>
          <w:trHeight w:val="21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vMerge w:val="restart"/>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Involved lifecycle stages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Bootstrapping</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Operation</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Update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Repurposing</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Decommissioning</w:t>
            </w:r>
            <w:r/>
          </w:p>
        </w:tc>
      </w:tr>
      <w:tr>
        <w:trPr>
          <w:trHeight w:val="210"/>
        </w:trPr>
        <w:tc>
          <w:tcPr>
            <w:tcBorders>
              <w:left w:val="single" w:color="000000" w:sz="0" w:space="0" w:themeColor="text1"/>
              <w:right w:val="single" w:color="000000" w:sz="0" w:space="0" w:themeColor="text1"/>
              <w:bottom w:val="single" w:color="000000" w:sz="0" w:space="0" w:themeColor="text1"/>
            </w:tcBorders>
            <w:tcW w:w="1605"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r>
              <w:t xml:space="preserve"> </w:t>
            </w:r>
            <w:r/>
          </w:p>
        </w:tc>
      </w:tr>
      <w:tr>
        <w:trPr>
          <w:trHeight w:val="10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vMerge w:val="restart"/>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Actors: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Operators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IT Team</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OT Team</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Maintainers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Managers</w:t>
            </w:r>
            <w:r/>
          </w:p>
        </w:tc>
      </w:tr>
      <w:tr>
        <w:trPr>
          <w:trHeight w:val="105"/>
        </w:trPr>
        <w:tc>
          <w:tcPr>
            <w:tcBorders>
              <w:left w:val="single" w:color="000000" w:sz="0" w:space="0" w:themeColor="text1"/>
              <w:right w:val="single" w:color="000000" w:sz="0" w:space="0" w:themeColor="text1"/>
              <w:bottom w:val="single" w:color="000000" w:sz="0" w:space="0" w:themeColor="text1"/>
            </w:tcBorders>
            <w:tcW w:w="1605"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pPr>
            <w:r>
              <w:t xml:space="preserve"> </w:t>
            </w:r>
            <w:r/>
          </w:p>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Pre-condition(s):</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IoT Devices can collect data from machines that are part of IT network and upload data to the Cloud.</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Bootstrapping, enrollment, configuration, provisioning are finished for all the IoT devices.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Dashboard application runs without error on the Cloud.</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Managers, IT team and OT team can interact with the Dashboard application for getting the information and data about the machines.</w:t>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Normal flow of events:</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Swimlane (flow chart and actors):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OT team will get information about the firmware version installed on the IoT devices through Dashboard.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Managers, IT team and OT team will check health and version of IoT devices through dashboard.</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OT team will create new firmware version of software for these IoT devices.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When the firmware version will be outdated, OT will upload new firmware version to the cloud.</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Clound will store all the information related to old and new release of firmware version.</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IoT devices will download the new firmware release.</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OT Team will make use of data to check the health of IoT devices.</w:t>
            </w:r>
            <w:r/>
          </w:p>
        </w:tc>
      </w:tr>
      <w:tr>
        <w:trPr>
          <w:trHeight w:val="75"/>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pPr>
              <w:jc w:val="center"/>
            </w:pPr>
            <w:r>
              <w:drawing>
                <wp:inline xmlns:wp="http://schemas.openxmlformats.org/drawingml/2006/wordprocessingDrawing" distT="0" distB="0" distL="0" distR="0">
                  <wp:extent cx="5876924" cy="6648450"/>
                  <wp:effectExtent l="0" t="0" r="0" b="0"/>
                  <wp:docPr id="29" name="Picture 493069898" descr="A picture containing screenshot, diagram, text, design&#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Picture 493069898" descr="A picture containing screenshot, diagram, text, design&#10;&#10;Description automatically generated" hidden="0"/>
                          <pic:cNvPicPr>
                            <a:picLocks noChangeAspect="1"/>
                          </pic:cNvPicPr>
                        </pic:nvPicPr>
                        <pic:blipFill>
                          <a:blip r:embed="rId53"/>
                          <a:stretch/>
                        </pic:blipFill>
                        <pic:spPr bwMode="auto">
                          <a:xfrm>
                            <a:off x="0" y="0"/>
                            <a:ext cx="5876926" cy="6648452"/>
                          </a:xfrm>
                          <a:prstGeom prst="rect">
                            <a:avLst/>
                          </a:prstGeom>
                        </pic:spPr>
                      </pic:pic>
                    </a:graphicData>
                  </a:graphic>
                </wp:inline>
              </w:drawing>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Post-condition:</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8025" w:type="dxa"/>
            <w:vAlign w:val="center"/>
            <w:textDirection w:val="lrTb"/>
            <w:noWrap w:val="false"/>
          </w:tcPr>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IoT devices data is stored on the cloud which can be further processed and feed to other applications.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Data is avaialble on the Dashboard with interactive panels for Managersand OT team, in order tho plan a new firmware version.</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Confdentiality, integrity, and availability of data are guaranteed on the Cloud and Dashboard </w:t>
            </w:r>
            <w:r/>
          </w:p>
        </w:tc>
      </w:tr>
      <w:tr>
        <w:trPr>
          <w:trHeight w:val="75"/>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9630" w:type="dxa"/>
            <w:vAlign w:val="center"/>
            <w:textDirection w:val="lrTb"/>
            <w:noWrap w:val="false"/>
          </w:tcPr>
          <w:p>
            <w:r>
              <w:t xml:space="preserve"> </w:t>
            </w:r>
            <w:r/>
          </w:p>
        </w:tc>
      </w:tr>
    </w:tbl>
    <w:p>
      <w:pPr>
        <w:pStyle w:val="458"/>
        <w:numPr>
          <w:ilvl w:val="0"/>
          <w:numId w:val="184"/>
        </w:numPr>
        <w:rPr>
          <w:lang w:val="en-US"/>
        </w:rPr>
      </w:pPr>
      <w:r>
        <w:rPr>
          <w:lang w:val="en-US"/>
        </w:rPr>
        <w:t xml:space="preserve"> </w:t>
      </w:r>
      <w:r/>
    </w:p>
    <w:p>
      <w:pPr>
        <w:pStyle w:val="458"/>
        <w:numPr>
          <w:ilvl w:val="0"/>
          <w:numId w:val="184"/>
        </w:numPr>
        <w:rPr>
          <w:lang w:val="en-US"/>
        </w:rPr>
      </w:pPr>
      <w:r>
        <w:rPr>
          <w:lang w:val="en-US"/>
        </w:rPr>
        <w:t xml:space="preserve"> </w:t>
      </w:r>
      <w:r/>
    </w:p>
    <w:p>
      <w:pPr>
        <w:pStyle w:val="458"/>
        <w:numPr>
          <w:ilvl w:val="0"/>
          <w:numId w:val="184"/>
        </w:numPr>
        <w:rPr>
          <w:lang w:val="en-US"/>
        </w:rPr>
      </w:pPr>
      <w:r>
        <w:rPr>
          <w:lang w:val="en-US"/>
        </w:rPr>
        <w:t xml:space="preserve"> </w:t>
      </w:r>
      <w:r/>
    </w:p>
    <w:tbl>
      <w:tblPr>
        <w:tblW w:w="0" w:type="auto"/>
        <w:tblBorders>
          <w:left w:val="single" w:color="000000" w:sz="4" w:space="0" w:themeColor="text1"/>
          <w:top w:val="single" w:color="000000" w:sz="4" w:space="0" w:themeColor="text1"/>
          <w:right w:val="single" w:color="000000" w:sz="4" w:space="0" w:themeColor="text1"/>
          <w:bottom w:val="single" w:color="000000" w:sz="4" w:space="0" w:themeColor="text1"/>
        </w:tblBorders>
        <w:tblLayout w:type="fixed"/>
        <w:tblLook w:val="06A0" w:firstRow="1" w:lastRow="0" w:firstColumn="1" w:lastColumn="0" w:noHBand="1" w:noVBand="1"/>
      </w:tblPr>
      <w:tblGrid>
        <w:gridCol w:w="1605"/>
        <w:gridCol w:w="1605"/>
        <w:gridCol w:w="1605"/>
        <w:gridCol w:w="1605"/>
        <w:gridCol w:w="1605"/>
        <w:gridCol w:w="1605"/>
      </w:tblGrid>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Scenario ID:</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Network Segment</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Scenario Title:</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Isolation of Network Segment</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Goal:</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To isolate a network segment if there is any error or threat on a particular network segment or on a particular IoT device of a network using SDN controller.</w:t>
            </w:r>
            <w:r/>
          </w:p>
        </w:tc>
      </w:tr>
      <w:tr>
        <w:trPr>
          <w:trHeight w:val="300"/>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W w:w="9630" w:type="dxa"/>
            <w:vAlign w:val="center"/>
            <w:textDirection w:val="lrTb"/>
            <w:noWrap w:val="false"/>
          </w:tcPr>
          <w:p>
            <w:pPr>
              <w:jc w:val="center"/>
            </w:pPr>
            <w:r>
              <w:drawing>
                <wp:inline xmlns:wp="http://schemas.openxmlformats.org/drawingml/2006/wordprocessingDrawing" distT="0" distB="0" distL="0" distR="0">
                  <wp:extent cx="5876924" cy="2552698"/>
                  <wp:effectExtent l="0" t="0" r="0" b="0"/>
                  <wp:docPr id="30" name="Picture 676945362" descr="A screen shot of a game&#10;&#10;Description automatically generated with low confidenc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676945362" descr="A screen shot of a game&#10;&#10;Description automatically generated with low confidence" hidden="0"/>
                          <pic:cNvPicPr>
                            <a:picLocks noChangeAspect="1"/>
                          </pic:cNvPicPr>
                        </pic:nvPicPr>
                        <pic:blipFill>
                          <a:blip r:embed="rId54"/>
                          <a:stretch/>
                        </pic:blipFill>
                        <pic:spPr bwMode="auto">
                          <a:xfrm>
                            <a:off x="0" y="0"/>
                            <a:ext cx="5876926" cy="2552700"/>
                          </a:xfrm>
                          <a:prstGeom prst="rect">
                            <a:avLst/>
                          </a:prstGeom>
                        </pic:spPr>
                      </pic:pic>
                    </a:graphicData>
                  </a:graphic>
                </wp:inline>
              </w:drawing>
            </w:r>
            <w:r/>
          </w:p>
        </w:tc>
      </w:tr>
      <w:tr>
        <w:trPr>
          <w:trHeight w:val="21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vMerge w:val="restart"/>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Involved lifecycle stages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Bootstrapping</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Operation</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Update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Repurposing</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i/>
                <w:iCs/>
                <w:color w:val="000000"/>
                <w:sz w:val="20"/>
                <w:szCs w:val="20"/>
              </w:rPr>
            </w:pPr>
            <w:r>
              <w:rPr>
                <w:rFonts w:cs="Calibri" w:eastAsia="Calibri"/>
                <w:i/>
                <w:iCs/>
                <w:color w:val="000000" w:themeColor="text1"/>
                <w:sz w:val="20"/>
                <w:szCs w:val="20"/>
              </w:rPr>
              <w:t xml:space="preserve">Decommissioning</w:t>
            </w:r>
            <w:r/>
          </w:p>
        </w:tc>
      </w:tr>
      <w:tr>
        <w:trPr>
          <w:trHeight w:val="210"/>
        </w:trPr>
        <w:tc>
          <w:tcPr>
            <w:tcBorders>
              <w:left w:val="single" w:color="000000" w:sz="0" w:space="0" w:themeColor="text1"/>
              <w:right w:val="single" w:color="000000" w:sz="0" w:space="0" w:themeColor="text1"/>
              <w:bottom w:val="single" w:color="000000" w:sz="0" w:space="0" w:themeColor="text1"/>
            </w:tcBorders>
            <w:tcW w:w="1605"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r>
              <w:t xml:space="preserve"> </w:t>
            </w:r>
            <w:r/>
          </w:p>
        </w:tc>
      </w:tr>
      <w:tr>
        <w:trPr>
          <w:trHeight w:val="10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vMerge w:val="restart"/>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Actors: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Operators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IT Team</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OT Team</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Maintainers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Managers</w:t>
            </w:r>
            <w:r/>
          </w:p>
        </w:tc>
      </w:tr>
      <w:tr>
        <w:trPr>
          <w:trHeight w:val="105"/>
        </w:trPr>
        <w:tc>
          <w:tcPr>
            <w:tcBorders>
              <w:left w:val="single" w:color="000000" w:sz="0" w:space="0" w:themeColor="text1"/>
              <w:right w:val="single" w:color="000000" w:sz="0" w:space="0" w:themeColor="text1"/>
              <w:bottom w:val="single" w:color="000000" w:sz="0" w:space="0" w:themeColor="text1"/>
            </w:tcBorders>
            <w:tcW w:w="1605"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jc w:val="center"/>
            </w:pPr>
            <w:r>
              <w:t xml:space="preserve"> </w:t>
            </w:r>
            <w:r/>
          </w:p>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Pre-condition(s):</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W w:w="8025" w:type="dxa"/>
            <w:vAlign w:val="center"/>
            <w:textDirection w:val="lrTb"/>
            <w:noWrap w:val="false"/>
          </w:tcPr>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IoT Devices are connected with machines.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Bootstrapping, enrollment, configuration, provisioning are finished for all the IoT devices.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Network devices should work.</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Dashboard application runs without error on the Cloud.</w:t>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Normal flow of events:</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W w:w="802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Swimlane (flow chart and actors):</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OT Team will detect the vulnerability in device .</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IT Team will isolate the device and network segment using SDN.</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Untrusted actor exploit the vulnerability in the device and network segment.</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SDN will check if the request is for a device with or without vulnerability.</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IT Team will get the notification about the suspicious activity perfromed on the network .</w:t>
            </w:r>
            <w:r/>
          </w:p>
        </w:tc>
      </w:tr>
      <w:tr>
        <w:trPr>
          <w:trHeight w:val="75"/>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W w:w="9630" w:type="dxa"/>
            <w:vAlign w:val="center"/>
            <w:textDirection w:val="lrTb"/>
            <w:noWrap w:val="false"/>
          </w:tcPr>
          <w:p>
            <w:pPr>
              <w:jc w:val="center"/>
            </w:pPr>
            <w:r>
              <w:drawing>
                <wp:inline xmlns:wp="http://schemas.openxmlformats.org/drawingml/2006/wordprocessingDrawing" distT="0" distB="0" distL="0" distR="0">
                  <wp:extent cx="5876924" cy="4933950"/>
                  <wp:effectExtent l="0" t="0" r="0" b="0"/>
                  <wp:docPr id="31" name="Picture 751325944" descr="A picture containing screenshot, text, diagram, circle&#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Picture 751325944" descr="A picture containing screenshot, text, diagram, circle&#10;&#10;Description automatically generated" hidden="0"/>
                          <pic:cNvPicPr>
                            <a:picLocks noChangeAspect="1"/>
                          </pic:cNvPicPr>
                        </pic:nvPicPr>
                        <pic:blipFill>
                          <a:blip r:embed="rId55"/>
                          <a:stretch/>
                        </pic:blipFill>
                        <pic:spPr bwMode="auto">
                          <a:xfrm>
                            <a:off x="0" y="0"/>
                            <a:ext cx="5876926" cy="4933952"/>
                          </a:xfrm>
                          <a:prstGeom prst="rect">
                            <a:avLst/>
                          </a:prstGeom>
                        </pic:spPr>
                      </pic:pic>
                    </a:graphicData>
                  </a:graphic>
                </wp:inline>
              </w:drawing>
            </w:r>
            <w:r/>
          </w:p>
        </w:tc>
      </w:tr>
      <w:tr>
        <w:trPr>
          <w:trHeight w:val="75"/>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W w:w="1605"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Post-condition:</w:t>
            </w:r>
            <w:r/>
          </w:p>
        </w:tc>
        <w:tc>
          <w:tcPr>
            <w:gridSpan w:val="5"/>
            <w:tcBorders>
              <w:left w:val="single" w:color="000000" w:sz="4" w:space="0" w:themeColor="text1"/>
              <w:top w:val="single" w:color="000000" w:sz="4" w:space="0" w:themeColor="text1"/>
              <w:right w:val="single" w:color="000000" w:sz="4" w:space="0" w:themeColor="text1"/>
              <w:bottom w:val="single" w:color="000000" w:sz="4" w:space="0" w:themeColor="text1"/>
            </w:tcBorders>
            <w:tcW w:w="8025" w:type="dxa"/>
            <w:vAlign w:val="center"/>
            <w:textDirection w:val="lrTb"/>
            <w:noWrap w:val="false"/>
          </w:tcPr>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Isolation of network is done using the SDN controller.</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Using controller, path of the network can be set in situation of threat and failure of a whole network segment.</w:t>
            </w:r>
            <w:r/>
          </w:p>
          <w:p>
            <w:pPr>
              <w:pStyle w:val="458"/>
              <w:numPr>
                <w:ilvl w:val="0"/>
                <w:numId w:val="210"/>
              </w:numPr>
              <w:ind w:left="709" w:hanging="345"/>
              <w:rPr>
                <w:rFonts w:cs="Calibri" w:eastAsia="Calibri"/>
                <w:color w:val="000000"/>
                <w:sz w:val="20"/>
                <w:szCs w:val="20"/>
              </w:rPr>
            </w:pPr>
            <w:r>
              <w:rPr>
                <w:rFonts w:cs="Calibri" w:eastAsia="Calibri"/>
                <w:color w:val="000000" w:themeColor="text1"/>
                <w:sz w:val="20"/>
                <w:szCs w:val="20"/>
              </w:rPr>
              <w:t xml:space="preserve">Data is avaialble on the Dashboard with interactive panels for Managers, Mainteners and OT team.</w:t>
            </w:r>
            <w:r/>
          </w:p>
        </w:tc>
      </w:tr>
      <w:tr>
        <w:trPr>
          <w:trHeight w:val="75"/>
        </w:trPr>
        <w:tc>
          <w:tcPr>
            <w:gridSpan w:val="6"/>
            <w:tcBorders>
              <w:left w:val="single" w:color="000000" w:sz="4" w:space="0" w:themeColor="text1"/>
              <w:top w:val="single" w:color="000000" w:sz="4" w:space="0" w:themeColor="text1"/>
              <w:right w:val="single" w:color="000000" w:sz="4" w:space="0" w:themeColor="text1"/>
              <w:bottom w:val="single" w:color="000000" w:sz="4" w:space="0" w:themeColor="text1"/>
            </w:tcBorders>
            <w:tcW w:w="9630" w:type="dxa"/>
            <w:vAlign w:val="center"/>
            <w:textDirection w:val="lrTb"/>
            <w:noWrap w:val="false"/>
          </w:tcPr>
          <w:p>
            <w:r>
              <w:t xml:space="preserve"> </w:t>
            </w:r>
            <w:r/>
          </w:p>
        </w:tc>
      </w:tr>
    </w:tbl>
    <w:p>
      <w:pPr>
        <w:pStyle w:val="458"/>
        <w:numPr>
          <w:ilvl w:val="0"/>
          <w:numId w:val="144"/>
        </w:numPr>
        <w:rPr>
          <w:lang w:val="en-US"/>
        </w:rPr>
      </w:pPr>
      <w:r>
        <w:rPr>
          <w:lang w:val="en-US"/>
        </w:rPr>
        <w:t xml:space="preserve"> </w:t>
      </w:r>
      <w:r/>
    </w:p>
    <w:p>
      <w:pPr>
        <w:pStyle w:val="458"/>
        <w:numPr>
          <w:ilvl w:val="0"/>
          <w:numId w:val="144"/>
        </w:numPr>
        <w:rPr>
          <w:lang w:val="en-US"/>
        </w:rPr>
      </w:pPr>
      <w:r>
        <w:rPr>
          <w:lang w:val="en-US"/>
        </w:rPr>
        <w:t xml:space="preserve"> </w:t>
      </w:r>
      <w:r/>
    </w:p>
    <w:tbl>
      <w:tblPr>
        <w:tblW w:w="0" w:type="auto"/>
        <w:tblLayout w:type="fixed"/>
        <w:tblLook w:val="06A0" w:firstRow="1" w:lastRow="0" w:firstColumn="1" w:lastColumn="0" w:noHBand="1" w:noVBand="1"/>
      </w:tblPr>
      <w:tblGrid>
        <w:gridCol w:w="512"/>
        <w:gridCol w:w="2678"/>
        <w:gridCol w:w="1288"/>
        <w:gridCol w:w="1288"/>
        <w:gridCol w:w="1288"/>
        <w:gridCol w:w="1288"/>
        <w:gridCol w:w="1288"/>
      </w:tblGrid>
      <w:tr>
        <w:trPr>
          <w:trHeight w:val="570"/>
        </w:trPr>
        <w:tc>
          <w:tcPr>
            <w:shd w:val="clear" w:color="auto" w:fill="4472C4" w:themeFill="accent1"/>
            <w:tcBorders>
              <w:left w:val="single" w:color="FFFFFF" w:sz="6" w:space="0" w:themeColor="background1"/>
              <w:top w:val="single" w:color="FFFFFF" w:sz="6" w:space="0" w:themeColor="background1"/>
              <w:right w:val="single" w:color="FFFFFF" w:sz="6" w:space="0" w:themeColor="background1"/>
              <w:bottom w:val="single" w:color="FFFFFF" w:sz="24" w:space="0" w:themeColor="background1"/>
            </w:tcBorders>
            <w:tcMar>
              <w:left w:w="108" w:type="dxa"/>
              <w:top w:w="0" w:type="auto"/>
              <w:right w:w="108" w:type="dxa"/>
              <w:bottom w:w="0" w:type="auto"/>
            </w:tcMar>
            <w:tcW w:w="512"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ID</w:t>
            </w:r>
            <w:r/>
          </w:p>
        </w:tc>
        <w:tc>
          <w:tcPr>
            <w:shd w:val="clear" w:color="auto" w:fill="4472C4" w:themeFill="accent1"/>
            <w:tcBorders>
              <w:left w:val="single" w:color="FFFFFF" w:sz="6" w:space="0" w:themeColor="background1"/>
              <w:top w:val="single" w:color="FFFFFF" w:sz="6" w:space="0" w:themeColor="background1"/>
              <w:right w:val="single" w:color="FFFFFF" w:sz="6" w:space="0" w:themeColor="background1"/>
              <w:bottom w:val="single" w:color="FFFFFF" w:sz="24" w:space="0" w:themeColor="background1"/>
            </w:tcBorders>
            <w:tcMar>
              <w:left w:w="108" w:type="dxa"/>
              <w:top w:w="0" w:type="auto"/>
              <w:right w:w="108" w:type="dxa"/>
              <w:bottom w:w="0" w:type="auto"/>
            </w:tcMar>
            <w:tcW w:w="2678"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Scenarios/Life Cycle</w:t>
            </w:r>
            <w:r/>
          </w:p>
        </w:tc>
        <w:tc>
          <w:tcPr>
            <w:shd w:val="clear" w:color="auto" w:fill="4472C4" w:themeFill="accent1"/>
            <w:tcBorders>
              <w:left w:val="single" w:color="FFFFFF" w:sz="6" w:space="0" w:themeColor="background1"/>
              <w:top w:val="single" w:color="FFFFFF" w:sz="6" w:space="0" w:themeColor="background1"/>
              <w:right w:val="single" w:color="FFFFFF" w:sz="6" w:space="0" w:themeColor="background1"/>
              <w:bottom w:val="single" w:color="FFFFFF" w:sz="24" w:space="0" w:themeColor="background1"/>
            </w:tcBorders>
            <w:tcMar>
              <w:left w:w="108" w:type="dxa"/>
              <w:top w:w="0" w:type="auto"/>
              <w:right w:w="108" w:type="dxa"/>
              <w:bottom w:w="0" w:type="auto"/>
            </w:tcMar>
            <w:tcW w:w="1288"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Bootstrapping</w:t>
            </w:r>
            <w:r/>
          </w:p>
        </w:tc>
        <w:tc>
          <w:tcPr>
            <w:shd w:val="clear" w:color="auto" w:fill="4472C4" w:themeFill="accent1"/>
            <w:tcBorders>
              <w:left w:val="single" w:color="FFFFFF" w:sz="6" w:space="0" w:themeColor="background1"/>
              <w:top w:val="single" w:color="FFFFFF" w:sz="6" w:space="0" w:themeColor="background1"/>
              <w:right w:val="single" w:color="FFFFFF" w:sz="6" w:space="0" w:themeColor="background1"/>
              <w:bottom w:val="single" w:color="FFFFFF" w:sz="24" w:space="0" w:themeColor="background1"/>
            </w:tcBorders>
            <w:tcMar>
              <w:left w:w="108" w:type="dxa"/>
              <w:top w:w="0" w:type="auto"/>
              <w:right w:w="108" w:type="dxa"/>
              <w:bottom w:w="0" w:type="auto"/>
            </w:tcMar>
            <w:tcW w:w="1288"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Operation</w:t>
            </w:r>
            <w:r/>
          </w:p>
        </w:tc>
        <w:tc>
          <w:tcPr>
            <w:shd w:val="clear" w:color="auto" w:fill="4472C4" w:themeFill="accent1"/>
            <w:tcBorders>
              <w:left w:val="single" w:color="FFFFFF" w:sz="6" w:space="0" w:themeColor="background1"/>
              <w:top w:val="single" w:color="FFFFFF" w:sz="6" w:space="0" w:themeColor="background1"/>
              <w:right w:val="single" w:color="FFFFFF" w:sz="6" w:space="0" w:themeColor="background1"/>
              <w:bottom w:val="single" w:color="FFFFFF" w:sz="24" w:space="0" w:themeColor="background1"/>
            </w:tcBorders>
            <w:tcMar>
              <w:left w:w="108" w:type="dxa"/>
              <w:top w:w="0" w:type="auto"/>
              <w:right w:w="108" w:type="dxa"/>
              <w:bottom w:w="0" w:type="auto"/>
            </w:tcMar>
            <w:tcW w:w="1288"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Update</w:t>
            </w:r>
            <w:r/>
          </w:p>
        </w:tc>
        <w:tc>
          <w:tcPr>
            <w:shd w:val="clear" w:color="auto" w:fill="4472C4" w:themeFill="accent1"/>
            <w:tcBorders>
              <w:left w:val="single" w:color="FFFFFF" w:sz="6" w:space="0" w:themeColor="background1"/>
              <w:top w:val="single" w:color="FFFFFF" w:sz="6" w:space="0" w:themeColor="background1"/>
              <w:right w:val="single" w:color="FFFFFF" w:sz="6" w:space="0" w:themeColor="background1"/>
              <w:bottom w:val="single" w:color="FFFFFF" w:sz="24" w:space="0" w:themeColor="background1"/>
            </w:tcBorders>
            <w:tcMar>
              <w:left w:w="108" w:type="dxa"/>
              <w:top w:w="0" w:type="auto"/>
              <w:right w:w="108" w:type="dxa"/>
              <w:bottom w:w="0" w:type="auto"/>
            </w:tcMar>
            <w:tcW w:w="1288"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Repurposing</w:t>
            </w:r>
            <w:r/>
          </w:p>
        </w:tc>
        <w:tc>
          <w:tcPr>
            <w:shd w:val="clear" w:color="auto" w:fill="4472C4" w:themeFill="accent1"/>
            <w:tcBorders>
              <w:left w:val="single" w:color="FFFFFF" w:sz="6" w:space="0" w:themeColor="background1"/>
              <w:top w:val="single" w:color="FFFFFF" w:sz="6" w:space="0" w:themeColor="background1"/>
              <w:right w:val="single" w:color="FFFFFF" w:sz="6" w:space="0" w:themeColor="background1"/>
              <w:bottom w:val="single" w:color="FFFFFF" w:sz="24" w:space="0" w:themeColor="background1"/>
            </w:tcBorders>
            <w:tcMar>
              <w:left w:w="108" w:type="dxa"/>
              <w:top w:w="0" w:type="auto"/>
              <w:right w:w="108" w:type="dxa"/>
              <w:bottom w:w="0" w:type="auto"/>
            </w:tcMar>
            <w:tcW w:w="1288" w:type="dxa"/>
            <w:vAlign w:val="center"/>
            <w:textDirection w:val="lrTb"/>
            <w:noWrap w:val="false"/>
          </w:tcPr>
          <w:p>
            <w:pPr>
              <w:rPr>
                <w:rFonts w:cs="Calibri" w:eastAsia="Calibri"/>
                <w:b/>
                <w:bCs/>
                <w:color w:val="000000"/>
                <w:sz w:val="20"/>
                <w:szCs w:val="20"/>
              </w:rPr>
            </w:pPr>
            <w:r>
              <w:rPr>
                <w:rFonts w:cs="Calibri" w:eastAsia="Calibri"/>
                <w:b/>
                <w:bCs/>
                <w:color w:val="000000" w:themeColor="text1"/>
                <w:sz w:val="20"/>
                <w:szCs w:val="20"/>
              </w:rPr>
              <w:t xml:space="preserve">Decommissioning</w:t>
            </w:r>
            <w:r/>
          </w:p>
        </w:tc>
      </w:tr>
      <w:tr>
        <w:trPr>
          <w:trHeight w:val="570"/>
        </w:trPr>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512"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S1</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267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New Installation</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X</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X</w:t>
            </w:r>
            <w:r/>
          </w:p>
        </w:tc>
      </w:tr>
      <w:tr>
        <w:trPr>
          <w:trHeight w:val="570"/>
        </w:trPr>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512"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S2</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267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Operation and Monitoring</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X</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X</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r>
      <w:tr>
        <w:trPr>
          <w:trHeight w:val="570"/>
        </w:trPr>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512"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S3</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267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SW update and configuration</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X</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X</w:t>
            </w:r>
            <w:r/>
          </w:p>
        </w:tc>
        <w:tc>
          <w:tcPr>
            <w:shd w:val="clear" w:color="auto" w:fill="CFD5EA"/>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r>
      <w:tr>
        <w:trPr>
          <w:trHeight w:val="570"/>
        </w:trPr>
        <w:tc>
          <w:tcPr>
            <w:shd w:val="clear" w:color="auto" w:fill="E9EBF5"/>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512"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S4</w:t>
            </w:r>
            <w:r/>
          </w:p>
        </w:tc>
        <w:tc>
          <w:tcPr>
            <w:shd w:val="clear" w:color="auto" w:fill="E9EBF5"/>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267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Isolation of network segment</w:t>
            </w:r>
            <w:r/>
          </w:p>
        </w:tc>
        <w:tc>
          <w:tcPr>
            <w:shd w:val="clear" w:color="auto" w:fill="E9EBF5"/>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c>
          <w:tcPr>
            <w:shd w:val="clear" w:color="auto" w:fill="E9EBF5"/>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X</w:t>
            </w:r>
            <w:r/>
          </w:p>
        </w:tc>
        <w:tc>
          <w:tcPr>
            <w:shd w:val="clear" w:color="auto" w:fill="E9EBF5"/>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c>
          <w:tcPr>
            <w:shd w:val="clear" w:color="auto" w:fill="E9EBF5"/>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t xml:space="preserve"> </w:t>
            </w:r>
            <w:r/>
          </w:p>
        </w:tc>
        <w:tc>
          <w:tcPr>
            <w:shd w:val="clear" w:color="auto" w:fill="E9EBF5"/>
            <w:tcBorders>
              <w:left w:val="single" w:color="FFFFFF" w:sz="6" w:space="0" w:themeColor="background1"/>
              <w:top w:val="single" w:color="FFFFFF" w:sz="6" w:space="0" w:themeColor="background1"/>
              <w:right w:val="single" w:color="FFFFFF" w:sz="6" w:space="0" w:themeColor="background1"/>
              <w:bottom w:val="single" w:color="FFFFFF" w:sz="6" w:space="0" w:themeColor="background1"/>
            </w:tcBorders>
            <w:tcMar>
              <w:left w:w="108" w:type="dxa"/>
              <w:top w:w="0" w:type="auto"/>
              <w:right w:w="108" w:type="dxa"/>
              <w:bottom w:w="0" w:type="auto"/>
            </w:tcMar>
            <w:tcW w:w="1288" w:type="dxa"/>
            <w:vAlign w:val="center"/>
            <w:textDirection w:val="lrTb"/>
            <w:noWrap w:val="false"/>
          </w:tcPr>
          <w:p>
            <w:r/>
            <w:r/>
          </w:p>
        </w:tc>
      </w:tr>
    </w:tbl>
    <w:p>
      <w:pPr>
        <w:pStyle w:val="412"/>
        <w:rPr>
          <w:lang w:val="en-US"/>
        </w:rPr>
      </w:pPr>
      <w:r>
        <w:rPr>
          <w:lang w:val="en-US"/>
        </w:rPr>
        <w:t xml:space="preserve">Applicable regulations, Best practices and standards</w:t>
      </w:r>
      <w:r/>
    </w:p>
    <w:p>
      <w:pPr>
        <w:rPr>
          <w:lang w:val="en-US"/>
        </w:rPr>
      </w:pPr>
      <w:r>
        <w:rPr>
          <w:lang w:val="en-US"/>
        </w:rPr>
      </w:r>
      <w:r/>
    </w:p>
    <w:p>
      <w:pPr>
        <w:pStyle w:val="458"/>
        <w:rPr>
          <w:sz w:val="20"/>
          <w:szCs w:val="20"/>
          <w:lang w:val="en-US"/>
        </w:rPr>
      </w:pPr>
      <w:r>
        <w:rPr>
          <w:rFonts w:cs="Calibri" w:eastAsia="Calibri"/>
          <w:color w:val="000000" w:themeColor="text1"/>
          <w:sz w:val="20"/>
          <w:szCs w:val="20"/>
          <w:lang w:val="en-US"/>
        </w:rPr>
        <w:t xml:space="preserve">[1] IT security Act 2.0, </w:t>
      </w:r>
      <w:r/>
    </w:p>
    <w:p>
      <w:pPr>
        <w:pStyle w:val="458"/>
        <w:rPr>
          <w:rStyle w:val="457"/>
          <w:color w:val="262626"/>
          <w:lang w:val="en-US"/>
        </w:rPr>
      </w:pPr>
      <w:r/>
      <w:hyperlink r:id="rId56" w:history="1">
        <w:r>
          <w:rPr>
            <w:rStyle w:val="457"/>
            <w:rFonts w:cs="Calibri" w:eastAsia="Calibri"/>
            <w:lang w:val="en-US"/>
          </w:rPr>
          <w:t xml:space="preserve">https://www.bsi.bund.de/EN/Das-BSI/Auftrag/Gesetze-und-Verordungen/IT-SiG/2-0/it_sig_2-0.html</w:t>
        </w:r>
      </w:hyperlink>
      <w:r/>
      <w:r/>
    </w:p>
    <w:p>
      <w:pPr>
        <w:pStyle w:val="458"/>
        <w:rPr>
          <w:sz w:val="20"/>
          <w:szCs w:val="20"/>
          <w:lang w:val="en-US"/>
        </w:rPr>
      </w:pPr>
      <w:r>
        <w:rPr>
          <w:rFonts w:cs="Calibri" w:eastAsia="Calibri"/>
          <w:color w:val="000000" w:themeColor="text1"/>
          <w:sz w:val="20"/>
          <w:szCs w:val="20"/>
          <w:lang w:val="en-US"/>
        </w:rPr>
        <w:t xml:space="preserve">With its signing by the Federal President and publication in the </w:t>
      </w:r>
      <w:hyperlink r:id="rId57" w:history="1">
        <w:r>
          <w:rPr>
            <w:rStyle w:val="457"/>
            <w:rFonts w:cs="Calibri" w:eastAsia="Calibri"/>
            <w:lang w:val="en-US"/>
          </w:rPr>
          <w:t xml:space="preserve">Federal Law Gazette</w:t>
        </w:r>
      </w:hyperlink>
      <w:r>
        <w:rPr>
          <w:rFonts w:cs="Calibri" w:eastAsia="Calibri"/>
          <w:color w:val="000000" w:themeColor="text1"/>
          <w:sz w:val="20"/>
          <w:szCs w:val="20"/>
          <w:lang w:val="en-US"/>
        </w:rPr>
        <w:t xml:space="preserve"> :the second act on increasing the security of IT systems (German IT Security Act 2.0) entered into force. The Federal Council approved the Act on 7 May 2021. The law had been passed in the German Bundestag on 23 April 2021. The BSI has thus gained new authorities that significantly strengthen its work as the federal cyber security authority. </w:t>
      </w:r>
      <w:r/>
    </w:p>
    <w:p>
      <w:pPr>
        <w:pStyle w:val="458"/>
        <w:rPr>
          <w:sz w:val="20"/>
          <w:szCs w:val="20"/>
          <w:lang w:val="en-US"/>
        </w:rPr>
      </w:pPr>
      <w:r>
        <w:rPr>
          <w:rFonts w:cs="Calibri" w:eastAsia="Calibri"/>
          <w:color w:val="000000" w:themeColor="text1"/>
          <w:sz w:val="20"/>
          <w:szCs w:val="20"/>
          <w:lang w:val="en-US"/>
        </w:rPr>
        <w:t xml:space="preserve">The German IT Security Act 2.0 strengthens the BSI in the following areas:.</w:t>
      </w:r>
      <w:r/>
    </w:p>
    <w:p>
      <w:pPr>
        <w:pStyle w:val="458"/>
        <w:rPr>
          <w:sz w:val="20"/>
          <w:szCs w:val="20"/>
          <w:lang w:val="en-US"/>
        </w:rPr>
      </w:pPr>
      <w:r>
        <w:rPr>
          <w:rFonts w:cs="Calibri" w:eastAsia="Calibri"/>
          <w:color w:val="000000" w:themeColor="text1"/>
          <w:sz w:val="20"/>
          <w:szCs w:val="20"/>
          <w:lang w:val="en-US"/>
        </w:rPr>
        <w:t xml:space="preserve">Detection and defence: The BSI has received  increased authorities in the detection of security vulnerabilities and  the defence against cyber attacks. As Germany's primary competence  centre for information security, the BSI can thus shape secure  digitalisation and, among other things, set binding minimum standards  for the federal authorities and monitor them more effectively.</w:t>
      </w:r>
      <w:r/>
    </w:p>
    <w:p>
      <w:pPr>
        <w:pStyle w:val="458"/>
        <w:rPr>
          <w:sz w:val="20"/>
          <w:szCs w:val="20"/>
          <w:lang w:val="en-US"/>
        </w:rPr>
      </w:pPr>
      <w:r>
        <w:rPr>
          <w:rFonts w:cs="Calibri" w:eastAsia="Calibri"/>
          <w:color w:val="000000" w:themeColor="text1"/>
          <w:sz w:val="20"/>
          <w:szCs w:val="20"/>
          <w:lang w:val="en-US"/>
        </w:rPr>
        <w:t xml:space="preserve">Cybersecurity in mobile networks: The Act contains a regulation on prohibiting the use of critical  components to protect public order or security in Germany. Network  operators must also meet specific high-level security requirements, and  critical components must be certified. Among other things, the law  ensures information security in 5G mobile networks.</w:t>
      </w:r>
      <w:r/>
    </w:p>
    <w:p>
      <w:pPr>
        <w:pStyle w:val="458"/>
        <w:rPr>
          <w:sz w:val="20"/>
          <w:szCs w:val="20"/>
          <w:lang w:val="en-US"/>
        </w:rPr>
      </w:pPr>
      <w:r>
        <w:rPr>
          <w:rFonts w:cs="Calibri" w:eastAsia="Calibri"/>
          <w:color w:val="000000" w:themeColor="text1"/>
          <w:sz w:val="20"/>
          <w:szCs w:val="20"/>
          <w:lang w:val="en-US"/>
        </w:rPr>
        <w:t xml:space="preserve">Consumer protection: The  BSI is to become the independent and neutral advisory body for  consumers on IT security issues at the federal level. This means  consumer protection is now a function of the BSI. The introduction of  the uniform IT Security Mark for citizens is intended to make IT  security more transparent in the future and to make it clear which  products already comply with specific IT security standards.</w:t>
      </w:r>
      <w:r/>
    </w:p>
    <w:p>
      <w:pPr>
        <w:pStyle w:val="458"/>
        <w:rPr>
          <w:sz w:val="20"/>
          <w:szCs w:val="20"/>
          <w:lang w:val="en-US"/>
        </w:rPr>
      </w:pPr>
      <w:r>
        <w:rPr>
          <w:rFonts w:cs="Calibri" w:eastAsia="Calibri"/>
          <w:color w:val="000000" w:themeColor="text1"/>
          <w:sz w:val="20"/>
          <w:szCs w:val="20"/>
          <w:lang w:val="en-US"/>
        </w:rPr>
        <w:t xml:space="preserve">Security for businesses: Critical  infrastructure has been expanded to include the municipal waste  management sector. In addition, other companies in the special public  interest (for example, arms manufacturers or companies of particularly  high economic importance) will also have to implement certain IT  security measures in the future and will be included in exchanges of  confidential information with the BSI.</w:t>
      </w:r>
      <w:r/>
    </w:p>
    <w:p>
      <w:pPr>
        <w:pStyle w:val="458"/>
        <w:rPr>
          <w:sz w:val="20"/>
          <w:szCs w:val="20"/>
          <w:lang w:val="en-US"/>
        </w:rPr>
      </w:pPr>
      <w:r>
        <w:rPr>
          <w:rFonts w:cs="Calibri" w:eastAsia="Calibri"/>
          <w:color w:val="000000" w:themeColor="text1"/>
          <w:sz w:val="20"/>
          <w:szCs w:val="20"/>
          <w:lang w:val="en-US"/>
        </w:rPr>
        <w:t xml:space="preserve">National Cybersecurity Certification Authority: According  to Section 9a (1), the BSI is the National Cybersecurity Certification  Authority (NCCA) within the meaning of Article 58(1) of Regulation (EU)  2019/881, also known as the Cybersecurity Act (CSA). The NCCA is  responsible in particular for overseeing and enforcing rules as part of  the European schemes for cyber-security certification. The activities of  supervision and certification are to be kept strictly discrete and  carried out independently.</w:t>
      </w:r>
      <w:r/>
    </w:p>
    <w:p>
      <w:pPr>
        <w:pStyle w:val="458"/>
        <w:rPr>
          <w:lang w:val="en-US"/>
        </w:rPr>
      </w:pPr>
      <w:r>
        <w:rPr>
          <w:rFonts w:cs="Calibri" w:eastAsia="Calibri"/>
          <w:lang w:val="en-US"/>
        </w:rPr>
        <w:t xml:space="preserve"> </w:t>
      </w:r>
      <w:r/>
    </w:p>
    <w:p>
      <w:pPr>
        <w:pStyle w:val="458"/>
        <w:rPr>
          <w:lang w:val="en-US"/>
        </w:rPr>
      </w:pPr>
      <w:r>
        <w:rPr>
          <w:rFonts w:cs="Calibri" w:eastAsia="Calibri"/>
          <w:lang w:val="en-US"/>
        </w:rPr>
        <w:t xml:space="preserve"> </w:t>
      </w:r>
      <w:r/>
    </w:p>
    <w:p>
      <w:pPr>
        <w:pStyle w:val="458"/>
        <w:rPr>
          <w:sz w:val="20"/>
          <w:szCs w:val="20"/>
          <w:lang w:val="en-US"/>
        </w:rPr>
      </w:pPr>
      <w:r>
        <w:rPr>
          <w:rFonts w:cs="Calibri" w:eastAsia="Calibri"/>
          <w:color w:val="000000" w:themeColor="text1"/>
          <w:sz w:val="20"/>
          <w:szCs w:val="20"/>
          <w:lang w:val="en-US"/>
        </w:rPr>
        <w:t xml:space="preserve">[2] ISO/IEC 27400:2022,</w:t>
      </w:r>
      <w:r/>
    </w:p>
    <w:p>
      <w:pPr>
        <w:pStyle w:val="458"/>
        <w:rPr>
          <w:rStyle w:val="457"/>
          <w:color w:val="262626"/>
          <w:lang w:val="en-US"/>
        </w:rPr>
      </w:pPr>
      <w:r>
        <w:rPr>
          <w:rFonts w:cs="Calibri" w:eastAsia="Calibri"/>
          <w:color w:val="000000" w:themeColor="text1"/>
          <w:sz w:val="20"/>
          <w:szCs w:val="20"/>
          <w:lang w:val="en-US"/>
        </w:rPr>
        <w:t xml:space="preserve"> </w:t>
      </w:r>
      <w:hyperlink r:id="rId58" w:history="1">
        <w:r>
          <w:rPr>
            <w:rStyle w:val="457"/>
            <w:rFonts w:cs="Calibri" w:eastAsia="Calibri"/>
            <w:lang w:val="en-US"/>
          </w:rPr>
          <w:t xml:space="preserve">https://www.iso.org/standard/44373.html</w:t>
        </w:r>
      </w:hyperlink>
      <w:r/>
      <w:r/>
    </w:p>
    <w:p>
      <w:pPr>
        <w:pStyle w:val="458"/>
        <w:rPr>
          <w:sz w:val="20"/>
          <w:szCs w:val="20"/>
          <w:lang w:val="en-US"/>
        </w:rPr>
      </w:pPr>
      <w:r>
        <w:rPr>
          <w:rFonts w:cs="Calibri" w:eastAsia="Calibri"/>
          <w:color w:val="000000" w:themeColor="text1"/>
          <w:sz w:val="20"/>
          <w:szCs w:val="20"/>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r/>
    </w:p>
    <w:p>
      <w:pPr>
        <w:pStyle w:val="458"/>
        <w:rPr>
          <w:lang w:val="en-US"/>
        </w:rPr>
      </w:pPr>
      <w:r>
        <w:rPr>
          <w:rFonts w:cs="Calibri" w:eastAsia="Calibri"/>
          <w:lang w:val="en-US"/>
        </w:rPr>
        <w:t xml:space="preserve"> </w:t>
      </w:r>
      <w:r/>
    </w:p>
    <w:p>
      <w:pPr>
        <w:pStyle w:val="458"/>
        <w:rPr>
          <w:sz w:val="20"/>
          <w:szCs w:val="20"/>
          <w:lang w:val="en-US"/>
        </w:rPr>
      </w:pPr>
      <w:r>
        <w:rPr>
          <w:rFonts w:cs="Calibri" w:eastAsia="Calibri"/>
          <w:color w:val="000000" w:themeColor="text1"/>
          <w:sz w:val="20"/>
          <w:szCs w:val="20"/>
          <w:lang w:val="en-US"/>
        </w:rPr>
        <w:t xml:space="preserve">[3] ISO/IEC 30162:2022,</w:t>
      </w:r>
      <w:r/>
    </w:p>
    <w:p>
      <w:pPr>
        <w:pStyle w:val="458"/>
        <w:rPr>
          <w:rStyle w:val="457"/>
          <w:color w:val="262626"/>
          <w:lang w:val="en-US"/>
        </w:rPr>
      </w:pPr>
      <w:r>
        <w:rPr>
          <w:rFonts w:cs="Calibri" w:eastAsia="Calibri"/>
          <w:color w:val="000000" w:themeColor="text1"/>
          <w:sz w:val="20"/>
          <w:szCs w:val="20"/>
          <w:lang w:val="en-US"/>
        </w:rPr>
        <w:t xml:space="preserve"> </w:t>
      </w:r>
      <w:hyperlink r:id="rId59" w:history="1">
        <w:r>
          <w:rPr>
            <w:rStyle w:val="457"/>
            <w:rFonts w:cs="Calibri" w:eastAsia="Calibri"/>
            <w:lang w:val="en-US"/>
          </w:rPr>
          <w:t xml:space="preserve">https://www.iso.org/standard/53282.html</w:t>
        </w:r>
      </w:hyperlink>
      <w:r/>
      <w:r/>
    </w:p>
    <w:p>
      <w:pPr>
        <w:pStyle w:val="458"/>
        <w:rPr>
          <w:sz w:val="20"/>
          <w:szCs w:val="20"/>
          <w:lang w:val="en-US"/>
        </w:rPr>
      </w:pPr>
      <w:r>
        <w:rPr>
          <w:rFonts w:cs="Calibri" w:eastAsia="Calibri"/>
          <w:color w:val="000000" w:themeColor="text1"/>
          <w:sz w:val="20"/>
          <w:szCs w:val="20"/>
          <w:lang w:val="en-US"/>
        </w:rPr>
        <w:t xml:space="preserve">This document specifies network models  for IIoT connectivity and general compatibility requirements for devices  and networks within IIoT systems in terms of: a) data transmission  protocols interaction; b) distributed data interoperability &amp;  management; c) connectivity framework; d) connectivity transport; e)  connectivity network; f) best practices and guidance to use in IIoT  area.      </w:t>
      </w:r>
      <w:r/>
    </w:p>
    <w:p>
      <w:pPr>
        <w:pStyle w:val="458"/>
        <w:rPr>
          <w:sz w:val="20"/>
          <w:szCs w:val="20"/>
          <w:lang w:val="en-US"/>
        </w:rPr>
      </w:pPr>
      <w:r>
        <w:rPr>
          <w:rFonts w:cs="Calibri" w:eastAsia="Calibri"/>
          <w:color w:val="000000" w:themeColor="text1"/>
          <w:sz w:val="20"/>
          <w:szCs w:val="20"/>
          <w:lang w:val="en-US"/>
        </w:rPr>
        <w:t xml:space="preserve">    </w:t>
      </w:r>
      <w:r/>
    </w:p>
    <w:p>
      <w:pPr>
        <w:pStyle w:val="458"/>
      </w:pPr>
      <w:r>
        <w:rPr>
          <w:rFonts w:cs="Calibri" w:eastAsia="Calibri"/>
          <w:color w:val="000000" w:themeColor="text1"/>
          <w:sz w:val="20"/>
          <w:szCs w:val="20"/>
          <w:lang w:val="en-US"/>
        </w:rPr>
        <w:t xml:space="preserve">[4] Network and Information Security 2.0 directive, </w:t>
      </w:r>
      <w:hyperlink r:id="rId60" w:history="1">
        <w:r>
          <w:rPr>
            <w:rStyle w:val="457"/>
            <w:rFonts w:cs="Calibri" w:eastAsia="Calibri"/>
            <w:lang w:val="en-US"/>
          </w:rPr>
          <w:t xml:space="preserve">https://www.europarl.europa.eu/RegData/etudes/BRIE/2021/689333/EPRS_BRI(2021)689333_EN.pdf</w:t>
        </w:r>
      </w:hyperlink>
      <w:r/>
      <w:r/>
    </w:p>
    <w:p>
      <w:pPr>
        <w:pStyle w:val="458"/>
        <w:rPr>
          <w:sz w:val="20"/>
          <w:szCs w:val="20"/>
          <w:lang w:val="en-US"/>
        </w:rPr>
      </w:pPr>
      <w:r>
        <w:rPr>
          <w:rFonts w:cs="Calibri" w:eastAsia="Calibri"/>
          <w:color w:val="000000" w:themeColor="text1"/>
          <w:sz w:val="20"/>
          <w:szCs w:val="20"/>
          <w:lang w:val="en-US"/>
        </w:rPr>
        <w:t xml:space="preserve">The Network and Information Security (NIS) Directive is the first piece of EU-wide legislation on cybersecurity, and its specific aim was to achieve a high common level of cybersecurity across the Member States. While it increased the Member States' cybersecurity capabilities, its implementation proved difficult, resulting in fragmentation at different levels across the internal market. To respond to the growing threats posed with digitalisation and the surge in cyber-attacks, the Commission has submitted a proposal to replace the NIS Directive and thereby strengthen the security requirements, address the security of supply chains, streamline reporting obligations, and introduce more stringent supervisory measures and stricter enforcement requirements, including harmonised sanctions across the EU. The proposed expansion of the scope covered by NIS2, by effectively obliging more entities and sectors to take measures, would assist in increasing the level of cybersecurity in Europe in the longer term. Within the European Parliament, the file was assigned to the Committee on Industry, Research and Energy. The committee adopted its report on 28 October 2021, while the Council agreed its position on 3 December 2021. The co-legislators reached a provisional agreement on the text on 13 May 2022. The political agreement was formally adopted by the Parliament and then the Council in November 2022. It entered into force on 16 January 2023, and Member States now have 21 months, until 17 October 2024, to transpose its measures into national law. Fourth edition. The 'EU Legislation in Progress' briefings are updated at key stages throughout the legislative procedure.</w:t>
      </w:r>
      <w:r/>
    </w:p>
    <w:p>
      <w:pPr>
        <w:pStyle w:val="458"/>
        <w:rPr>
          <w:lang w:val="en-US"/>
        </w:rPr>
      </w:pPr>
      <w:r>
        <w:rPr>
          <w:rFonts w:cs="Calibri" w:eastAsia="Calibri"/>
          <w:lang w:val="en-US"/>
        </w:rPr>
        <w:t xml:space="preserve"> </w:t>
      </w:r>
      <w:r/>
    </w:p>
    <w:p>
      <w:pPr>
        <w:pStyle w:val="458"/>
        <w:rPr>
          <w:sz w:val="20"/>
          <w:szCs w:val="20"/>
          <w:lang w:val="en-US"/>
        </w:rPr>
      </w:pPr>
      <w:r>
        <w:rPr>
          <w:rFonts w:cs="Calibri" w:eastAsia="Calibri"/>
          <w:color w:val="000000" w:themeColor="text1"/>
          <w:sz w:val="20"/>
          <w:szCs w:val="20"/>
          <w:lang w:val="en-US"/>
        </w:rPr>
        <w:t xml:space="preserve">[5] Cyber Resilience Act ,</w:t>
      </w:r>
      <w:r/>
    </w:p>
    <w:p>
      <w:pPr>
        <w:pStyle w:val="458"/>
        <w:rPr>
          <w:sz w:val="20"/>
          <w:szCs w:val="20"/>
          <w:lang w:val="en-US"/>
        </w:rPr>
      </w:pPr>
      <w:r>
        <w:rPr>
          <w:rFonts w:cs="Calibri" w:eastAsia="Calibri"/>
          <w:color w:val="000000" w:themeColor="text1"/>
          <w:sz w:val="20"/>
          <w:szCs w:val="20"/>
          <w:lang w:val="en-US"/>
        </w:rPr>
        <w:t xml:space="preserve"> </w:t>
      </w:r>
      <w:hyperlink r:id="rId61" w:history="1">
        <w:r>
          <w:rPr>
            <w:rStyle w:val="457"/>
            <w:rFonts w:cs="Calibri" w:eastAsia="Calibri"/>
            <w:lang w:val="en-US"/>
          </w:rPr>
          <w:t xml:space="preserve">https://digital-strategy.ec.europa.eu/en/library/cyber-resilience-act</w:t>
        </w:r>
      </w:hyperlink>
      <w:r>
        <w:rPr>
          <w:rFonts w:cs="Calibri" w:eastAsia="Calibri"/>
          <w:color w:val="000000" w:themeColor="text1"/>
          <w:sz w:val="20"/>
          <w:szCs w:val="20"/>
          <w:lang w:val="en-US"/>
        </w:rPr>
        <w:t xml:space="preserve"> </w:t>
      </w:r>
      <w:r/>
    </w:p>
    <w:p>
      <w:pPr>
        <w:pStyle w:val="458"/>
        <w:rPr>
          <w:sz w:val="20"/>
          <w:szCs w:val="20"/>
          <w:lang w:val="en-US"/>
        </w:rPr>
      </w:pPr>
      <w:r>
        <w:rPr>
          <w:rFonts w:cs="Calibri" w:eastAsia="Calibri"/>
          <w:color w:val="000000" w:themeColor="text1"/>
          <w:sz w:val="20"/>
          <w:szCs w:val="20"/>
          <w:lang w:val="en-US"/>
        </w:rPr>
        <w:t xml:space="preserve">The proposal for a regulation on cybersecurity requirements for products with digital elements, known as the Cyber Resilience Act, bolsters cybersecurity rules to ensure more secure hardware and software products. </w:t>
      </w:r>
      <w:r/>
    </w:p>
    <w:p>
      <w:pPr>
        <w:pStyle w:val="458"/>
        <w:rPr>
          <w:sz w:val="20"/>
          <w:szCs w:val="20"/>
          <w:lang w:val="en-US"/>
        </w:rPr>
      </w:pPr>
      <w:r>
        <w:rPr>
          <w:rFonts w:cs="Calibri" w:eastAsia="Calibri"/>
          <w:color w:val="000000" w:themeColor="text1"/>
          <w:sz w:val="20"/>
          <w:szCs w:val="20"/>
          <w:lang w:val="en-US"/>
        </w:rPr>
        <w:t xml:space="preserve">Hardware and software products are increasingly subject to successful cyberattacks, leading to an estimated global annual cost of cybercrime of €5.5 trillion by 2021.</w:t>
      </w:r>
      <w:r/>
    </w:p>
    <w:p>
      <w:pPr>
        <w:pStyle w:val="458"/>
        <w:rPr>
          <w:sz w:val="20"/>
          <w:szCs w:val="20"/>
          <w:lang w:val="en-US"/>
        </w:rPr>
      </w:pPr>
      <w:r>
        <w:rPr>
          <w:rFonts w:cs="Calibri" w:eastAsia="Calibri"/>
          <w:color w:val="000000" w:themeColor="text1"/>
          <w:sz w:val="20"/>
          <w:szCs w:val="20"/>
          <w:lang w:val="en-US"/>
        </w:rPr>
        <w:t xml:space="preserve">Such products suffer from two major problems adding costs for users and the society:</w:t>
      </w:r>
      <w:r/>
    </w:p>
    <w:p>
      <w:pPr>
        <w:pStyle w:val="458"/>
        <w:rPr>
          <w:sz w:val="20"/>
          <w:szCs w:val="20"/>
          <w:lang w:val="en-US"/>
        </w:rPr>
      </w:pPr>
      <w:r>
        <w:rPr>
          <w:rFonts w:cs="Calibri" w:eastAsia="Calibri"/>
          <w:color w:val="000000" w:themeColor="text1"/>
          <w:sz w:val="20"/>
          <w:szCs w:val="20"/>
          <w:lang w:val="en-US"/>
        </w:rPr>
        <w:t xml:space="preserve">a low level of cybersecurity, reflected by widespread vulnerabilities and the insufficient and inconsistent provision of security updates to address them, and</w:t>
      </w:r>
      <w:r/>
    </w:p>
    <w:p>
      <w:pPr>
        <w:pStyle w:val="458"/>
        <w:rPr>
          <w:sz w:val="20"/>
          <w:szCs w:val="20"/>
          <w:lang w:val="en-US"/>
        </w:rPr>
      </w:pPr>
      <w:r>
        <w:rPr>
          <w:rFonts w:cs="Calibri" w:eastAsia="Calibri"/>
          <w:color w:val="000000" w:themeColor="text1"/>
          <w:sz w:val="20"/>
          <w:szCs w:val="20"/>
          <w:lang w:val="en-US"/>
        </w:rPr>
        <w:t xml:space="preserve">an insufficient understanding and access to information by users, preventing them from choosing products with adequate cybersecurity properties or using them in a secure manner. </w:t>
      </w:r>
      <w:r/>
    </w:p>
    <w:p>
      <w:pPr>
        <w:pStyle w:val="458"/>
        <w:rPr>
          <w:sz w:val="20"/>
          <w:szCs w:val="20"/>
          <w:lang w:val="en-US"/>
        </w:rPr>
      </w:pPr>
      <w:r>
        <w:rPr>
          <w:rFonts w:cs="Calibri" w:eastAsia="Calibri"/>
          <w:color w:val="000000" w:themeColor="text1"/>
          <w:sz w:val="20"/>
          <w:szCs w:val="20"/>
          <w:lang w:val="en-US"/>
        </w:rPr>
        <w:t xml:space="preserve">While existing internal market legislation applies to certain products with digital elements, most of the hardware and software products are currently not covered by any EU legislation tackling their cybersecurity. In particular, the current EU legal framework does not address the cybersecurity of non-embedded software, even if cybersecurity attacks increasingly target vulnerabilities in these products, causing significant societal and economic costs.</w:t>
      </w:r>
      <w:r/>
    </w:p>
    <w:p>
      <w:pPr>
        <w:pStyle w:val="458"/>
        <w:rPr>
          <w:lang w:val="en-US"/>
        </w:rPr>
      </w:pPr>
      <w:r>
        <w:rPr>
          <w:rFonts w:cs="Calibri" w:eastAsia="Calibri"/>
          <w:lang w:val="en-US"/>
        </w:rPr>
        <w:t xml:space="preserve"> </w:t>
      </w:r>
      <w:r/>
    </w:p>
    <w:p>
      <w:pPr>
        <w:pStyle w:val="458"/>
        <w:rPr>
          <w:sz w:val="20"/>
          <w:szCs w:val="20"/>
          <w:lang w:val="en-US"/>
        </w:rPr>
      </w:pPr>
      <w:r>
        <w:rPr>
          <w:rFonts w:cs="Calibri" w:eastAsia="Calibri"/>
          <w:color w:val="000000" w:themeColor="text1"/>
          <w:sz w:val="20"/>
          <w:szCs w:val="20"/>
          <w:lang w:val="en-US"/>
        </w:rPr>
        <w:t xml:space="preserve">[6] ISO/IEC 30141,</w:t>
      </w:r>
      <w:r/>
    </w:p>
    <w:p>
      <w:pPr>
        <w:pStyle w:val="458"/>
        <w:rPr>
          <w:rStyle w:val="457"/>
          <w:color w:val="262626"/>
          <w:lang w:val="en-US"/>
        </w:rPr>
      </w:pPr>
      <w:r>
        <w:rPr>
          <w:rFonts w:cs="Calibri" w:eastAsia="Calibri"/>
          <w:color w:val="000000" w:themeColor="text1"/>
          <w:sz w:val="20"/>
          <w:szCs w:val="20"/>
          <w:lang w:val="en-US"/>
        </w:rPr>
        <w:t xml:space="preserve"> </w:t>
      </w:r>
      <w:hyperlink r:id="rId62" w:anchor="iso:std:iso-iec:30141:ed-1:v1:en" w:history="1">
        <w:r>
          <w:rPr>
            <w:rStyle w:val="457"/>
            <w:rFonts w:cs="Calibri" w:eastAsia="Calibri"/>
            <w:lang w:val="en-US"/>
          </w:rPr>
          <w:t xml:space="preserve">https://www.iso.org/obp/ui/#iso:std:iso-iec:30141:ed-1:v1:en</w:t>
        </w:r>
      </w:hyperlink>
      <w:r/>
      <w:r/>
    </w:p>
    <w:p>
      <w:pPr>
        <w:pStyle w:val="458"/>
        <w:rPr>
          <w:sz w:val="20"/>
          <w:szCs w:val="20"/>
          <w:lang w:val="en-US"/>
        </w:rPr>
      </w:pPr>
      <w:r>
        <w:rPr>
          <w:rFonts w:cs="Calibri" w:eastAsia="Calibri"/>
          <w:color w:val="000000" w:themeColor="text1"/>
          <w:sz w:val="20"/>
          <w:szCs w:val="20"/>
          <w:lang w:val="en-US"/>
        </w:rPr>
        <w:t xml:space="preserve">This document provides a standardized IoT Reference Architecture using a common vocabulary, reusable designs and industry best practices. It uses a top down approach, beginning with collecting the most important characteristics of IoT, abstracting those into a generic IoT Conceptual Model, deriving a high level system based reference with subsequent dissection of that model into five architecture views from different perspectives.</w:t>
      </w:r>
      <w:r/>
    </w:p>
    <w:p>
      <w:pPr>
        <w:pStyle w:val="458"/>
        <w:rPr>
          <w:lang w:val="en-US"/>
        </w:rPr>
      </w:pPr>
      <w:r>
        <w:rPr>
          <w:rFonts w:cs="Calibri" w:eastAsia="Calibri"/>
          <w:lang w:val="en-US"/>
        </w:rPr>
        <w:t xml:space="preserve"> </w:t>
      </w:r>
      <w:r/>
    </w:p>
    <w:p>
      <w:pPr>
        <w:pStyle w:val="458"/>
        <w:rPr>
          <w:sz w:val="20"/>
          <w:szCs w:val="20"/>
          <w:vertAlign w:val="superscript"/>
          <w:lang w:val="en-US"/>
        </w:rPr>
      </w:pPr>
      <w:r>
        <w:rPr>
          <w:rFonts w:cs="Calibri" w:eastAsia="Calibri"/>
          <w:color w:val="000000" w:themeColor="text1"/>
          <w:sz w:val="20"/>
          <w:szCs w:val="20"/>
          <w:lang w:val="en-US"/>
        </w:rPr>
        <w:t xml:space="preserve">[7] Good Practices for Security of Internet of Things  </w:t>
      </w:r>
      <w:hyperlink r:id="rId63" w:history="1">
        <w:r>
          <w:rPr>
            <w:rStyle w:val="457"/>
            <w:rFonts w:cs="Calibri" w:eastAsia="Calibri"/>
            <w:lang w:val="en-US"/>
          </w:rPr>
          <w:t xml:space="preserve">https://www.enisa.europa.eu/publications/good-practices-for-security-of-iot-1</w:t>
        </w:r>
      </w:hyperlink>
      <w:r>
        <w:rPr>
          <w:rFonts w:cs="Calibri" w:eastAsia="Calibri"/>
          <w:color w:val="000000" w:themeColor="text1"/>
          <w:sz w:val="20"/>
          <w:szCs w:val="20"/>
          <w:vertAlign w:val="superscript"/>
          <w:lang w:val="en-US"/>
        </w:rPr>
        <w:t xml:space="preserve">.</w:t>
      </w:r>
      <w:r/>
    </w:p>
    <w:p>
      <w:pPr>
        <w:pStyle w:val="458"/>
        <w:rPr>
          <w:lang w:val="en-US"/>
        </w:rPr>
      </w:pPr>
      <w:r>
        <w:rPr>
          <w:rFonts w:cs="Calibri" w:eastAsia="Calibri"/>
          <w:lang w:val="en-US"/>
        </w:rPr>
        <w:t xml:space="preserve"> </w:t>
      </w:r>
      <w:r/>
    </w:p>
    <w:p>
      <w:pPr>
        <w:pStyle w:val="458"/>
        <w:rPr>
          <w:sz w:val="20"/>
          <w:szCs w:val="20"/>
          <w:lang w:val="en-US"/>
        </w:rPr>
      </w:pPr>
      <w:r>
        <w:rPr>
          <w:rFonts w:cs="Calibri" w:eastAsia="Calibri"/>
          <w:color w:val="000000" w:themeColor="text1"/>
          <w:sz w:val="20"/>
          <w:szCs w:val="20"/>
          <w:lang w:val="en-US"/>
        </w:rPr>
        <w:t xml:space="preserve">See also ENISA’s document on embedded systems security for additional examples on Assets, Threats, Scenarios, etc. </w:t>
      </w:r>
      <w:hyperlink r:id="rId64" w:history="1">
        <w:r>
          <w:rPr>
            <w:rStyle w:val="457"/>
            <w:rFonts w:cs="Calibri" w:eastAsia="Calibri"/>
            <w:lang w:val="en-US"/>
          </w:rPr>
          <w:t xml:space="preserve">https://www.enisa.europa.eu/publications/baseline-security-recommendations-for-IoT</w:t>
        </w:r>
      </w:hyperlink>
      <w:r>
        <w:rPr>
          <w:rFonts w:cs="Calibri" w:eastAsia="Calibri"/>
          <w:color w:val="000000" w:themeColor="text1"/>
          <w:sz w:val="20"/>
          <w:szCs w:val="20"/>
          <w:lang w:val="en-US"/>
        </w:rPr>
        <w:t xml:space="preserve"> </w:t>
      </w:r>
      <w:r/>
    </w:p>
    <w:p>
      <w:pPr>
        <w:pStyle w:val="458"/>
        <w:rPr>
          <w:sz w:val="20"/>
          <w:szCs w:val="20"/>
          <w:lang w:val="en-US"/>
        </w:rPr>
      </w:pPr>
      <w:r/>
      <w:hyperlink r:id="rId65" w:history="1">
        <w:r>
          <w:rPr>
            <w:rStyle w:val="457"/>
            <w:rFonts w:cs="Calibri" w:eastAsia="Calibri"/>
            <w:lang w:val="en-US"/>
          </w:rPr>
          <w:t xml:space="preserve">https://autosec.se/wp-content/uploads/2018/03/HEAVENS_D2_v2.0.pdf</w:t>
        </w:r>
      </w:hyperlink>
      <w:r>
        <w:rPr>
          <w:rFonts w:cs="Calibri" w:eastAsia="Calibri"/>
          <w:color w:val="000000" w:themeColor="text1"/>
          <w:sz w:val="20"/>
          <w:szCs w:val="20"/>
          <w:lang w:val="en-US"/>
        </w:rPr>
        <w:t xml:space="preserve"> </w:t>
      </w:r>
      <w:r>
        <w:br/>
      </w:r>
      <w:r>
        <w:rPr>
          <w:rFonts w:cs="Calibri" w:eastAsia="Calibri"/>
          <w:color w:val="000000" w:themeColor="text1"/>
          <w:sz w:val="20"/>
          <w:szCs w:val="20"/>
          <w:lang w:val="en-US"/>
        </w:rPr>
        <w:t xml:space="preserve"> pag. 62 reports a table to measure safety impact for example, based on ISO 26262-3</w:t>
      </w:r>
      <w:r/>
    </w:p>
    <w:p>
      <w:pPr>
        <w:pStyle w:val="458"/>
        <w:rPr>
          <w:sz w:val="20"/>
          <w:szCs w:val="20"/>
          <w:lang w:val="en-US"/>
        </w:rPr>
      </w:pPr>
      <w:r>
        <w:rPr>
          <w:rFonts w:cs="Calibri" w:eastAsia="Calibri"/>
          <w:color w:val="000000" w:themeColor="text1"/>
          <w:sz w:val="20"/>
          <w:szCs w:val="20"/>
          <w:lang w:val="en-US"/>
        </w:rPr>
        <w:t xml:space="preserve">SECRAM methodology (ATM), Impact factors: People/Capacity/Performance/Economic/Branding/Regulation</w:t>
      </w:r>
      <w:r/>
    </w:p>
    <w:p>
      <w:pPr>
        <w:pStyle w:val="458"/>
        <w:rPr>
          <w:rStyle w:val="457"/>
          <w:color w:val="262626"/>
          <w:lang w:val="en-US"/>
        </w:rPr>
      </w:pPr>
      <w:r/>
      <w:hyperlink r:id="rId66" w:history="1">
        <w:r>
          <w:rPr>
            <w:rStyle w:val="457"/>
            <w:rFonts w:cs="Calibri" w:eastAsia="Calibri"/>
            <w:lang w:val="en-US"/>
          </w:rPr>
          <w:t xml:space="preserve">https://www.sesarju.eu/sites/default/files/documents/transversal/SESAR%202020%20-%20Security%20Reference%20Material%20Guidance.pdf</w:t>
        </w:r>
      </w:hyperlink>
      <w:r/>
      <w:r/>
    </w:p>
    <w:p>
      <w:pPr>
        <w:pStyle w:val="458"/>
        <w:rPr>
          <w:lang w:val="en-US"/>
        </w:rPr>
      </w:pPr>
      <w:r>
        <w:rPr>
          <w:lang w:val="en-US"/>
        </w:rPr>
      </w:r>
      <w:r/>
    </w:p>
    <w:p>
      <w:pPr>
        <w:rPr>
          <w:lang w:val="en-US"/>
        </w:rPr>
      </w:pPr>
      <w:r>
        <w:rPr>
          <w:lang w:val="en-US"/>
        </w:rPr>
      </w:r>
      <w:r/>
    </w:p>
    <w:p>
      <w:pPr>
        <w:pStyle w:val="411"/>
        <w:rPr>
          <w:lang w:val="en-US"/>
        </w:rPr>
      </w:pPr>
      <w:r>
        <w:rPr>
          <w:lang w:val="en-US"/>
        </w:rPr>
        <w:t xml:space="preserve">Security Risk Assessment</w:t>
      </w:r>
      <w:r/>
    </w:p>
    <w:p>
      <w:pPr>
        <w:pStyle w:val="412"/>
        <w:rPr>
          <w:lang w:val="en-US"/>
        </w:rPr>
      </w:pPr>
      <w:r>
        <w:rPr>
          <w:lang w:val="en-US"/>
        </w:rPr>
        <w:t xml:space="preserve">Security Objectives</w:t>
      </w:r>
      <w:r/>
    </w:p>
    <w:p>
      <w:pPr>
        <w:pStyle w:val="458"/>
        <w:numPr>
          <w:ilvl w:val="0"/>
          <w:numId w:val="210"/>
        </w:numPr>
        <w:rPr>
          <w:rFonts w:cs="Calibri" w:eastAsia="Calibri"/>
          <w:color w:val="000000"/>
          <w:sz w:val="20"/>
          <w:szCs w:val="20"/>
          <w:lang w:val="en-US"/>
        </w:rPr>
      </w:pPr>
      <w:r>
        <w:rPr>
          <w:rFonts w:cs="Calibri" w:eastAsia="Calibri"/>
          <w:color w:val="000000" w:themeColor="text1"/>
          <w:sz w:val="20"/>
          <w:szCs w:val="20"/>
          <w:lang w:val="en-US"/>
        </w:rPr>
        <w:t xml:space="preserve">The objective of this section is to give an overview of the security scope of the Smart Micro-Factory use case in the CERTIFY project. Different components of Smart Micro-Factory are shown in Figure XX. It illustrates smart micro-factory environment which contains various industrial machines, retrofitting sensors, different communication protocols (WiFi, Ethernet, Profibus, Modbus), their controllers, cloud, their relationships, and actors interacting with the components. It draws out the System Under Assessment (SUA) and the Operation Environment of the use case. The primary objectives of the use case are the following. </w:t>
      </w:r>
      <w:r/>
    </w:p>
    <w:p>
      <w:pPr>
        <w:pStyle w:val="458"/>
        <w:numPr>
          <w:ilvl w:val="0"/>
          <w:numId w:val="210"/>
        </w:numPr>
        <w:rPr>
          <w:sz w:val="20"/>
          <w:szCs w:val="20"/>
          <w:lang w:val="en-US"/>
        </w:rPr>
      </w:pPr>
      <w:r>
        <w:rPr>
          <w:rFonts w:cs="Calibri" w:eastAsia="Calibri"/>
          <w:color w:val="000000" w:themeColor="text1"/>
          <w:sz w:val="20"/>
          <w:szCs w:val="20"/>
          <w:lang w:val="en-US"/>
        </w:rPr>
        <w:t xml:space="preserve">Support over the Air software updates </w:t>
      </w:r>
      <w:r/>
    </w:p>
    <w:p>
      <w:pPr>
        <w:pStyle w:val="458"/>
        <w:numPr>
          <w:ilvl w:val="0"/>
          <w:numId w:val="210"/>
        </w:numPr>
        <w:rPr>
          <w:sz w:val="20"/>
          <w:szCs w:val="20"/>
          <w:lang w:val="en-US"/>
        </w:rPr>
      </w:pPr>
      <w:r>
        <w:rPr>
          <w:rFonts w:cs="Calibri" w:eastAsia="Calibri"/>
          <w:color w:val="000000" w:themeColor="text1"/>
          <w:sz w:val="20"/>
          <w:szCs w:val="20"/>
          <w:lang w:val="en-US"/>
        </w:rPr>
        <w:t xml:space="preserve">Provide functionality for remote and predictive maintenance</w:t>
      </w:r>
      <w:r/>
    </w:p>
    <w:p>
      <w:pPr>
        <w:pStyle w:val="458"/>
        <w:numPr>
          <w:ilvl w:val="0"/>
          <w:numId w:val="210"/>
        </w:numPr>
        <w:rPr>
          <w:sz w:val="20"/>
          <w:szCs w:val="20"/>
          <w:lang w:val="en-US"/>
        </w:rPr>
      </w:pPr>
      <w:r>
        <w:rPr>
          <w:rFonts w:cs="Calibri" w:eastAsia="Calibri"/>
          <w:color w:val="000000" w:themeColor="text1"/>
          <w:sz w:val="20"/>
          <w:szCs w:val="20"/>
          <w:lang w:val="en-US"/>
        </w:rPr>
        <w:t xml:space="preserve">Facilitate remote control and optimization</w:t>
      </w:r>
      <w:r/>
    </w:p>
    <w:p>
      <w:pPr>
        <w:pStyle w:val="458"/>
        <w:numPr>
          <w:ilvl w:val="0"/>
          <w:numId w:val="210"/>
        </w:numPr>
        <w:rPr>
          <w:sz w:val="20"/>
          <w:szCs w:val="20"/>
          <w:lang w:val="en-US"/>
        </w:rPr>
      </w:pPr>
      <w:r>
        <w:rPr>
          <w:rFonts w:cs="Calibri" w:eastAsia="Calibri"/>
          <w:color w:val="000000" w:themeColor="text1"/>
          <w:sz w:val="20"/>
          <w:szCs w:val="20"/>
          <w:lang w:val="en-US"/>
        </w:rPr>
        <w:t xml:space="preserve">Strengthen security of smart micro-factory </w:t>
      </w:r>
      <w:r/>
    </w:p>
    <w:p>
      <w:pPr>
        <w:pStyle w:val="458"/>
        <w:numPr>
          <w:ilvl w:val="0"/>
          <w:numId w:val="210"/>
        </w:numPr>
        <w:rPr>
          <w:sz w:val="20"/>
          <w:szCs w:val="20"/>
          <w:lang w:val="en-US"/>
        </w:rPr>
      </w:pPr>
      <w:r>
        <w:rPr>
          <w:rFonts w:cs="Calibri" w:eastAsia="Calibri"/>
          <w:color w:val="000000" w:themeColor="text1"/>
          <w:sz w:val="20"/>
          <w:szCs w:val="20"/>
          <w:lang w:val="en-US"/>
        </w:rPr>
        <w:t xml:space="preserve">Authorization and life cycle management of smart devices</w:t>
      </w:r>
      <w:r/>
    </w:p>
    <w:p>
      <w:pPr>
        <w:rPr>
          <w:sz w:val="20"/>
          <w:szCs w:val="20"/>
          <w:lang w:val="en-US"/>
        </w:rPr>
      </w:pPr>
      <w:r>
        <w:rPr>
          <w:sz w:val="20"/>
          <w:szCs w:val="20"/>
          <w:lang w:val="en-US"/>
        </w:rPr>
      </w:r>
      <w:r/>
    </w:p>
    <w:p>
      <w:r/>
      <w:r/>
    </w:p>
    <w:p>
      <w:pPr>
        <w:rPr>
          <w:sz w:val="20"/>
          <w:szCs w:val="20"/>
          <w:lang w:val="en-US"/>
        </w:rPr>
      </w:pPr>
      <w:r>
        <w:rPr>
          <w:sz w:val="20"/>
          <w:szCs w:val="20"/>
          <w:lang w:val="en-US"/>
        </w:rPr>
      </w:r>
      <w:r/>
    </w:p>
    <w:p>
      <w:pPr>
        <w:pStyle w:val="412"/>
        <w:rPr>
          <w:lang w:val="en-US"/>
        </w:rPr>
      </w:pPr>
      <w:r>
        <w:rPr>
          <w:lang w:val="en-US"/>
        </w:rPr>
        <w:t xml:space="preserve">Scoping, Assumptions and Security Boundaries</w:t>
      </w:r>
      <w:r/>
    </w:p>
    <w:p>
      <w:r>
        <w:drawing>
          <wp:inline xmlns:wp="http://schemas.openxmlformats.org/drawingml/2006/wordprocessingDrawing" distT="0" distB="0" distL="0" distR="0">
            <wp:extent cx="6115050" cy="3600450"/>
            <wp:effectExtent l="0" t="0" r="0" b="0"/>
            <wp:docPr id="32" name="Picture 435400326" descr="A picture containing screenshot, diagram&#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Picture 435400326" descr="A picture containing screenshot, diagram&#10;&#10;Description automatically generated" hidden="0"/>
                    <pic:cNvPicPr>
                      <a:picLocks noChangeAspect="1"/>
                    </pic:cNvPicPr>
                  </pic:nvPicPr>
                  <pic:blipFill>
                    <a:blip r:embed="rId67"/>
                    <a:stretch/>
                  </pic:blipFill>
                  <pic:spPr bwMode="auto">
                    <a:xfrm>
                      <a:off x="0" y="0"/>
                      <a:ext cx="6115050" cy="3600450"/>
                    </a:xfrm>
                    <a:prstGeom prst="rect">
                      <a:avLst/>
                    </a:prstGeom>
                  </pic:spPr>
                </pic:pic>
              </a:graphicData>
            </a:graphic>
          </wp:inline>
        </w:drawing>
      </w:r>
      <w:r/>
    </w:p>
    <w:p>
      <w:pPr>
        <w:rPr>
          <w:lang w:val="en-US"/>
        </w:rPr>
      </w:pPr>
      <w:r>
        <w:rPr>
          <w:lang w:val="en-US"/>
        </w:rPr>
      </w:r>
      <w:r/>
    </w:p>
    <w:p>
      <w:pPr>
        <w:rPr>
          <w:rFonts w:cs="Calibri" w:eastAsia="Calibri"/>
          <w:color w:val="000000"/>
          <w:sz w:val="20"/>
          <w:szCs w:val="20"/>
          <w:lang w:val="en-US"/>
        </w:rPr>
      </w:pPr>
      <w:r>
        <w:rPr>
          <w:rFonts w:cs="Calibri" w:eastAsia="Calibri"/>
          <w:color w:val="000000" w:themeColor="text1"/>
          <w:sz w:val="20"/>
          <w:szCs w:val="20"/>
          <w:lang w:val="en-US"/>
        </w:rPr>
        <w:t xml:space="preserve">The operational environment of Smart-Mirco Factory use case includes multiple industrial machines connected with retrofitting sensors which interact with external servers for secure bootstrapping, OTA updates, receiving commands </w:t>
      </w:r>
      <w:r>
        <w:rPr>
          <w:rFonts w:cs="Calibri" w:eastAsia="Calibri"/>
          <w:color w:val="000000" w:themeColor="text1"/>
          <w:sz w:val="20"/>
          <w:szCs w:val="20"/>
          <w:lang w:val="en-US"/>
        </w:rPr>
        <w:t xml:space="preserve">and sending sensor data. The objective of SecRA is to identify the risks of assets, external systems, and trusted/untrusted actors. For the proposed security environment, we have identified the following threat actors.</w:t>
      </w:r>
      <w:r/>
    </w:p>
    <w:p>
      <w:pPr>
        <w:rPr>
          <w:rFonts w:cs="Calibri" w:eastAsia="Calibri"/>
          <w:color w:val="000000"/>
          <w:sz w:val="20"/>
          <w:szCs w:val="20"/>
          <w:lang w:val="en-US"/>
        </w:rPr>
      </w:pPr>
      <w:r>
        <w:rPr>
          <w:rFonts w:cs="Calibri" w:eastAsia="Calibri"/>
          <w:b/>
          <w:bCs/>
          <w:color w:val="000000" w:themeColor="text1"/>
          <w:sz w:val="20"/>
          <w:szCs w:val="20"/>
          <w:lang w:val="en-US"/>
        </w:rPr>
        <w:t xml:space="preserve">[UA.01]</w:t>
      </w:r>
      <w:r>
        <w:rPr>
          <w:rFonts w:cs="Calibri" w:eastAsia="Calibri"/>
          <w:color w:val="000000" w:themeColor="text1"/>
          <w:sz w:val="20"/>
          <w:szCs w:val="20"/>
          <w:lang w:val="en-US"/>
        </w:rPr>
        <w:t xml:space="preserve"> An actor trying to obtain access or disrupt through the public internet connectivity</w:t>
      </w:r>
      <w:r/>
    </w:p>
    <w:p>
      <w:pPr>
        <w:rPr>
          <w:rFonts w:cs="Calibri" w:eastAsia="Calibri"/>
          <w:color w:val="000000"/>
          <w:sz w:val="20"/>
          <w:szCs w:val="20"/>
          <w:lang w:val="en-US"/>
        </w:rPr>
      </w:pPr>
      <w:r>
        <w:rPr>
          <w:rFonts w:cs="Calibri" w:eastAsia="Calibri"/>
          <w:b/>
          <w:bCs/>
          <w:color w:val="000000" w:themeColor="text1"/>
          <w:sz w:val="20"/>
          <w:szCs w:val="20"/>
          <w:lang w:val="en-US"/>
        </w:rPr>
        <w:t xml:space="preserve">[UA.02]</w:t>
      </w:r>
      <w:r>
        <w:rPr>
          <w:rFonts w:cs="Calibri" w:eastAsia="Calibri"/>
          <w:color w:val="000000" w:themeColor="text1"/>
          <w:sz w:val="20"/>
          <w:szCs w:val="20"/>
          <w:lang w:val="en-US"/>
        </w:rPr>
        <w:t xml:space="preserve"> An actor trying to obtain access through the industrial network, indirectly through the Production Manager, Maintenance Manager or OT Manager, by manipulating their device</w:t>
      </w:r>
      <w:r/>
    </w:p>
    <w:p>
      <w:pPr>
        <w:rPr>
          <w:rFonts w:cs="Calibri" w:eastAsia="Calibri"/>
          <w:color w:val="000000"/>
          <w:sz w:val="20"/>
          <w:szCs w:val="20"/>
          <w:lang w:val="en-US"/>
        </w:rPr>
      </w:pPr>
      <w:r>
        <w:rPr>
          <w:rFonts w:cs="Calibri" w:eastAsia="Calibri"/>
          <w:b/>
          <w:bCs/>
          <w:color w:val="000000" w:themeColor="text1"/>
          <w:sz w:val="20"/>
          <w:szCs w:val="20"/>
          <w:lang w:val="en-US"/>
        </w:rPr>
        <w:t xml:space="preserve">[UA.03] </w:t>
      </w:r>
      <w:r>
        <w:rPr>
          <w:rFonts w:cs="Calibri" w:eastAsia="Calibri"/>
          <w:color w:val="000000" w:themeColor="text1"/>
          <w:sz w:val="20"/>
          <w:szCs w:val="20"/>
          <w:lang w:val="en-US"/>
        </w:rPr>
        <w:t xml:space="preserve">An actor trying to obtain access to data by misconfiguring central industrial internet router</w:t>
      </w:r>
      <w:r/>
    </w:p>
    <w:p>
      <w:pPr>
        <w:rPr>
          <w:rFonts w:cs="Calibri" w:eastAsia="Calibri"/>
          <w:color w:val="000000"/>
          <w:sz w:val="20"/>
          <w:szCs w:val="20"/>
          <w:lang w:val="en-US"/>
        </w:rPr>
      </w:pPr>
      <w:r>
        <w:rPr>
          <w:rFonts w:cs="Calibri" w:eastAsia="Calibri"/>
          <w:b/>
          <w:bCs/>
          <w:color w:val="000000" w:themeColor="text1"/>
          <w:sz w:val="20"/>
          <w:szCs w:val="20"/>
          <w:lang w:val="en-US"/>
        </w:rPr>
        <w:t xml:space="preserve">[UA.04]</w:t>
      </w:r>
      <w:r>
        <w:rPr>
          <w:rFonts w:cs="Calibri" w:eastAsia="Calibri"/>
          <w:color w:val="000000" w:themeColor="text1"/>
          <w:sz w:val="20"/>
          <w:szCs w:val="20"/>
          <w:lang w:val="en-US"/>
        </w:rPr>
        <w:t xml:space="preserve"> An actor trying to obtain access through wireless channels established between Retrofitting sensors and the Central Router</w:t>
      </w:r>
      <w:r/>
    </w:p>
    <w:p>
      <w:pPr>
        <w:rPr>
          <w:rFonts w:cs="Calibri" w:eastAsia="Calibri"/>
          <w:color w:val="000000"/>
          <w:sz w:val="20"/>
          <w:szCs w:val="20"/>
          <w:lang w:val="en-US"/>
        </w:rPr>
      </w:pPr>
      <w:r>
        <w:rPr>
          <w:rFonts w:cs="Calibri" w:eastAsia="Calibri"/>
          <w:b/>
          <w:bCs/>
          <w:color w:val="000000" w:themeColor="text1"/>
          <w:sz w:val="20"/>
          <w:szCs w:val="20"/>
          <w:lang w:val="en-US"/>
        </w:rPr>
        <w:t xml:space="preserve">[TA.01] </w:t>
      </w:r>
      <w:r>
        <w:rPr>
          <w:rFonts w:cs="Calibri" w:eastAsia="Calibri"/>
          <w:color w:val="000000" w:themeColor="text1"/>
          <w:sz w:val="20"/>
          <w:szCs w:val="20"/>
          <w:lang w:val="en-US"/>
        </w:rPr>
        <w:t xml:space="preserve">An actor accesses the router and configure the IP addresses of the retrofitting sensors</w:t>
      </w:r>
      <w:r/>
    </w:p>
    <w:p>
      <w:pPr>
        <w:rPr>
          <w:rFonts w:cs="Calibri" w:eastAsia="Calibri"/>
          <w:color w:val="000000"/>
          <w:sz w:val="20"/>
          <w:szCs w:val="20"/>
          <w:lang w:val="en-US"/>
        </w:rPr>
      </w:pPr>
      <w:r>
        <w:rPr>
          <w:rFonts w:cs="Calibri" w:eastAsia="Calibri"/>
          <w:b/>
          <w:bCs/>
          <w:color w:val="000000" w:themeColor="text1"/>
          <w:sz w:val="20"/>
          <w:szCs w:val="20"/>
          <w:lang w:val="en-US"/>
        </w:rPr>
        <w:t xml:space="preserve">[TA.02] </w:t>
      </w:r>
      <w:r>
        <w:rPr>
          <w:rFonts w:cs="Calibri" w:eastAsia="Calibri"/>
          <w:color w:val="000000" w:themeColor="text1"/>
          <w:sz w:val="20"/>
          <w:szCs w:val="20"/>
          <w:lang w:val="en-US"/>
        </w:rPr>
        <w:t xml:space="preserve">An actor accesses retrofitting sensors for debugging, checking logs and configuring</w:t>
      </w:r>
      <w:r/>
    </w:p>
    <w:p>
      <w:r>
        <w:rPr>
          <w:rFonts w:cs="Calibri" w:eastAsia="Calibri"/>
          <w:b/>
          <w:bCs/>
          <w:color w:val="000000" w:themeColor="text1"/>
          <w:sz w:val="20"/>
          <w:szCs w:val="20"/>
          <w:lang w:val="en-US"/>
        </w:rPr>
        <w:t xml:space="preserve">[TA.03] </w:t>
      </w:r>
      <w:r>
        <w:rPr>
          <w:rFonts w:cs="Calibri" w:eastAsia="Calibri"/>
          <w:color w:val="000000" w:themeColor="text1"/>
          <w:sz w:val="20"/>
          <w:szCs w:val="20"/>
          <w:lang w:val="en-US"/>
        </w:rPr>
        <w:t xml:space="preserve">An actor accesses dashboard to see sensors data, predictive maintenance, OTA updates etc.</w:t>
      </w:r>
      <w:r/>
    </w:p>
    <w:p>
      <w:pPr>
        <w:pStyle w:val="412"/>
        <w:rPr>
          <w:lang w:val="en-US"/>
        </w:rPr>
      </w:pPr>
      <w:r>
        <w:rPr>
          <w:lang w:val="en-US"/>
        </w:rPr>
        <w:t xml:space="preserve">Assets</w:t>
      </w:r>
      <w:r/>
    </w:p>
    <w:p>
      <w:pPr>
        <w:rPr>
          <w:rFonts w:cs="Calibri" w:eastAsia="Calibri"/>
          <w:color w:val="000000"/>
          <w:sz w:val="20"/>
          <w:szCs w:val="20"/>
          <w:lang w:val="en-US"/>
        </w:rPr>
      </w:pPr>
      <w:r>
        <w:rPr>
          <w:rFonts w:cs="Calibri" w:eastAsia="Calibri"/>
          <w:color w:val="000000" w:themeColor="text1"/>
          <w:sz w:val="20"/>
          <w:szCs w:val="20"/>
          <w:lang w:val="en-US"/>
        </w:rPr>
        <w:t xml:space="preserve">Assets are elements of the SUA that require protection. In this iteration, we have considered the primary assets of type Data and Function. The distinction between the two types is as the names suggest. Data assets are used to store several types of data in the use case and Function assets manage and control a process or functional aspect of the use case. The security risk assessment document will involve details of secondary assets such as servers, network components, human machine interfaces in later versions. The assets of the Smart Mirco factory use case are summarized in Table 1.</w:t>
      </w:r>
      <w:r/>
    </w:p>
    <w:tbl>
      <w:tblPr>
        <w:tblW w:w="0" w:type="auto"/>
        <w:tbl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blBorders>
        <w:tblLayout w:type="fixed"/>
        <w:tblLook w:val="06A0" w:firstRow="1" w:lastRow="0" w:firstColumn="1" w:lastColumn="0" w:noHBand="1" w:noVBand="1"/>
      </w:tblPr>
      <w:tblGrid>
        <w:gridCol w:w="850"/>
        <w:gridCol w:w="1568"/>
        <w:gridCol w:w="3796"/>
        <w:gridCol w:w="704"/>
        <w:gridCol w:w="704"/>
        <w:gridCol w:w="704"/>
        <w:gridCol w:w="1305"/>
      </w:tblGrid>
      <w:tr>
        <w:trPr>
          <w:trHeight w:val="300"/>
        </w:trPr>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85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Asset ID</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1568"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Asset Category/Type</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3796"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Description</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704"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C</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704"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I</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704"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A</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1305"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Relation to other Assets</w:t>
            </w:r>
            <w:r/>
          </w:p>
        </w:tc>
      </w:tr>
      <w:tr>
        <w:trPr>
          <w:trHeight w:val="300"/>
        </w:trPr>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85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DA.01</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568"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Primary/Data</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3796"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Database (application, sensor data)</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pPr>
            <w:r>
              <w:t xml:space="preserve"> </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305" w:type="dxa"/>
            <w:vAlign w:val="center"/>
            <w:textDirection w:val="lrTb"/>
            <w:noWrap w:val="false"/>
          </w:tcPr>
          <w:p>
            <w:pPr>
              <w:jc w:val="center"/>
            </w:pPr>
            <w:r>
              <w:t xml:space="preserve"> </w:t>
            </w:r>
            <w:r/>
          </w:p>
        </w:tc>
      </w:tr>
      <w:tr>
        <w:trPr>
          <w:trHeight w:val="300"/>
        </w:trPr>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85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DA.02</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568"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Primary/Data</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3796"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Database (ota, security, config)</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pPr>
            <w:r>
              <w:t xml:space="preserve"> </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305" w:type="dxa"/>
            <w:vAlign w:val="center"/>
            <w:textDirection w:val="lrTb"/>
            <w:noWrap w:val="false"/>
          </w:tcPr>
          <w:p>
            <w:pPr>
              <w:jc w:val="center"/>
            </w:pPr>
            <w:r>
              <w:t xml:space="preserve"> </w:t>
            </w:r>
            <w:r/>
          </w:p>
        </w:tc>
      </w:tr>
      <w:tr>
        <w:trPr>
          <w:trHeight w:val="300"/>
        </w:trPr>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85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FA.01</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568"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Primary/Fun</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3796"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Core application logic</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pPr>
            <w:r>
              <w:t xml:space="preserve"> </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305" w:type="dxa"/>
            <w:vAlign w:val="center"/>
            <w:textDirection w:val="lrTb"/>
            <w:noWrap w:val="false"/>
          </w:tcPr>
          <w:p>
            <w:pPr>
              <w:jc w:val="center"/>
            </w:pPr>
            <w:r>
              <w:t xml:space="preserve"> </w:t>
            </w:r>
            <w:r/>
          </w:p>
        </w:tc>
      </w:tr>
      <w:tr>
        <w:trPr>
          <w:trHeight w:val="300"/>
        </w:trPr>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85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FA.02</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568"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Primary/Fun</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3796"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Security, OTA, configuration </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pPr>
            <w:r>
              <w:t xml:space="preserve"> </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305" w:type="dxa"/>
            <w:vAlign w:val="center"/>
            <w:textDirection w:val="lrTb"/>
            <w:noWrap w:val="false"/>
          </w:tcPr>
          <w:p>
            <w:pPr>
              <w:jc w:val="center"/>
            </w:pPr>
            <w:r>
              <w:t xml:space="preserve"> </w:t>
            </w:r>
            <w:r/>
          </w:p>
        </w:tc>
      </w:tr>
      <w:tr>
        <w:trPr>
          <w:trHeight w:val="300"/>
        </w:trPr>
        <w:tc>
          <w:tcPr>
            <w:tcBorders>
              <w:left w:val="single" w:color="B4C6E7" w:sz="4" w:space="0" w:themeColor="accent1" w:themeTint="66"/>
              <w:top w:val="single" w:color="B4C6E7" w:sz="4" w:space="0" w:themeColor="accent1" w:themeTint="66"/>
              <w:right w:val="single" w:color="B4C6E7" w:sz="4" w:space="0" w:themeColor="accent1" w:themeTint="66"/>
              <w:bottom w:val="single" w:color="8EAADB" w:sz="12" w:space="0" w:themeColor="accent1" w:themeTint="99"/>
            </w:tcBorders>
            <w:tcMar>
              <w:left w:w="108" w:type="dxa"/>
              <w:top w:w="0" w:type="auto"/>
              <w:right w:w="108" w:type="dxa"/>
              <w:bottom w:w="0" w:type="auto"/>
            </w:tcMar>
            <w:tcW w:w="85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FA.03</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568"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Primary/Fun</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3796"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Dashboard, visualization</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pPr>
            <w:r>
              <w:t xml:space="preserve"> </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pPr>
            <w:r>
              <w:t xml:space="preserve"> </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704"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X</w:t>
            </w:r>
            <w:r/>
          </w:p>
        </w:tc>
        <w:tc>
          <w:tcPr>
            <w:tc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tcBorders>
            <w:tcMar>
              <w:left w:w="108" w:type="dxa"/>
              <w:top w:w="0" w:type="auto"/>
              <w:right w:w="108" w:type="dxa"/>
              <w:bottom w:w="0" w:type="auto"/>
            </w:tcMar>
            <w:tcW w:w="1305" w:type="dxa"/>
            <w:vAlign w:val="center"/>
            <w:textDirection w:val="lrTb"/>
            <w:noWrap w:val="false"/>
          </w:tcPr>
          <w:p>
            <w:pPr>
              <w:jc w:val="center"/>
            </w:pPr>
            <w:r>
              <w:t xml:space="preserve"> </w:t>
            </w:r>
            <w:r/>
          </w:p>
        </w:tc>
      </w:tr>
    </w:tbl>
    <w:p>
      <w:pPr>
        <w:rPr>
          <w:rFonts w:cs="Calibri" w:eastAsia="Calibri"/>
          <w:lang w:val="en-US"/>
        </w:rPr>
      </w:pPr>
      <w:r>
        <w:rPr>
          <w:rFonts w:cs="Calibri" w:eastAsia="Calibri"/>
          <w:lang w:val="en-US"/>
        </w:rPr>
        <w:t xml:space="preserve"> </w:t>
      </w:r>
      <w:r/>
    </w:p>
    <w:p>
      <w:pPr>
        <w:rPr>
          <w:rFonts w:cs="Calibri" w:eastAsia="Calibri"/>
          <w:color w:val="000000"/>
          <w:sz w:val="20"/>
          <w:szCs w:val="20"/>
          <w:lang w:val="en-US"/>
        </w:rPr>
      </w:pPr>
      <w:r>
        <w:rPr>
          <w:rFonts w:cs="Calibri" w:eastAsia="Calibri"/>
          <w:color w:val="000000" w:themeColor="text1"/>
          <w:sz w:val="20"/>
          <w:szCs w:val="20"/>
          <w:lang w:val="en-US"/>
        </w:rPr>
        <w:t xml:space="preserve">Asset DA.01 includes data that is uploaded/downloaded for application logic of retrofitting sensors. The sensors collect data from industrial machines and upload. It can be utilized to check the health of the machines, production, maintenance and optimization.</w:t>
      </w:r>
      <w:r/>
    </w:p>
    <w:p>
      <w:pPr>
        <w:rPr>
          <w:rFonts w:cs="Calibri" w:eastAsia="Calibri"/>
          <w:color w:val="000000"/>
          <w:sz w:val="20"/>
          <w:szCs w:val="20"/>
          <w:lang w:val="en-US"/>
        </w:rPr>
      </w:pPr>
      <w:r>
        <w:rPr>
          <w:rFonts w:cs="Calibri" w:eastAsia="Calibri"/>
          <w:color w:val="000000" w:themeColor="text1"/>
          <w:sz w:val="20"/>
          <w:szCs w:val="20"/>
          <w:lang w:val="en-US"/>
        </w:rPr>
        <w:t xml:space="preserve">Asset DA.02 involves software/firmware files for retrofitting sensors, their metadata such as firmware id, name, version, owner etc. Moreover, it will contain device metadata, their security settings, configuration. The data will be used to perform OTA software updates and configuration for retrofitting sensors.</w:t>
      </w:r>
      <w:r/>
    </w:p>
    <w:p>
      <w:pPr>
        <w:rPr>
          <w:rFonts w:cs="Calibri" w:eastAsia="Calibri"/>
          <w:color w:val="000000"/>
          <w:sz w:val="20"/>
          <w:szCs w:val="20"/>
          <w:lang w:val="en-US"/>
        </w:rPr>
      </w:pPr>
      <w:r>
        <w:rPr>
          <w:rFonts w:cs="Calibri" w:eastAsia="Calibri"/>
          <w:color w:val="000000" w:themeColor="text1"/>
          <w:sz w:val="20"/>
          <w:szCs w:val="20"/>
          <w:lang w:val="en-US"/>
        </w:rPr>
        <w:t xml:space="preserve">Asset FA.01 comprise the primary application logic of retrofitting sensors. Each sensor will have a specific function in a micro-smart factory. It will include around-the-clock controlling and monitoring processes in an industrial setting. Additionally, the sensors will collect and upload useful data which will be analyzed by the asset for insightful results.</w:t>
      </w:r>
      <w:r/>
    </w:p>
    <w:p>
      <w:pPr>
        <w:rPr>
          <w:rFonts w:cs="Calibri" w:eastAsia="Calibri"/>
          <w:color w:val="000000"/>
          <w:sz w:val="20"/>
          <w:szCs w:val="20"/>
          <w:lang w:val="en-US"/>
        </w:rPr>
      </w:pPr>
      <w:r>
        <w:rPr>
          <w:rFonts w:cs="Calibri" w:eastAsia="Calibri"/>
          <w:color w:val="000000" w:themeColor="text1"/>
          <w:sz w:val="20"/>
          <w:szCs w:val="20"/>
          <w:lang w:val="en-US"/>
        </w:rPr>
        <w:t xml:space="preserve">Asset FA.02 includes the functionality for Over the Air software updates for the retrofitting sensors. The asset will manage device registration, firmware registration and delivery of updates to the devices.</w:t>
      </w:r>
      <w:r/>
    </w:p>
    <w:p>
      <w:pPr>
        <w:rPr>
          <w:rFonts w:cs="Calibri" w:eastAsia="Calibri"/>
          <w:color w:val="000000"/>
          <w:sz w:val="20"/>
          <w:szCs w:val="20"/>
          <w:lang w:val="en-US"/>
        </w:rPr>
      </w:pPr>
      <w:r>
        <w:rPr>
          <w:rFonts w:cs="Calibri" w:eastAsia="Calibri"/>
          <w:color w:val="000000" w:themeColor="text1"/>
          <w:sz w:val="20"/>
          <w:szCs w:val="20"/>
          <w:lang w:val="en-US"/>
        </w:rPr>
        <w:t xml:space="preserve">Asset FA.03 will be used to visualize the data collected from retrofitting sensors with interactive graph panels and charts. It will also facilitate eagle eye view of a micro smart factory.</w:t>
      </w:r>
      <w:r/>
    </w:p>
    <w:p>
      <w:pPr>
        <w:rPr>
          <w:lang w:val="en-US"/>
        </w:rPr>
      </w:pPr>
      <w:r>
        <w:rPr>
          <w:lang w:val="en-US"/>
        </w:rPr>
      </w:r>
      <w:r/>
    </w:p>
    <w:p>
      <w:pPr>
        <w:pStyle w:val="412"/>
        <w:rPr>
          <w:lang w:val="en-US"/>
        </w:rPr>
      </w:pPr>
      <w:r>
        <w:rPr>
          <w:lang w:val="en-US"/>
        </w:rPr>
        <w:t xml:space="preserve">Relevant Threats in the State of the Art</w:t>
      </w:r>
      <w:r/>
    </w:p>
    <w:p>
      <w:pPr>
        <w:pStyle w:val="412"/>
        <w:rPr>
          <w:lang w:val="en-US"/>
        </w:rPr>
      </w:pPr>
      <w:r>
        <w:rPr>
          <w:lang w:val="en-US"/>
        </w:rPr>
        <w:t xml:space="preserve">Threat Modeling</w:t>
      </w:r>
      <w:r/>
    </w:p>
    <w:p>
      <w:pPr>
        <w:rPr>
          <w:rFonts w:cs="Calibri" w:eastAsia="Calibri"/>
          <w:color w:val="000000"/>
          <w:sz w:val="20"/>
          <w:szCs w:val="20"/>
          <w:lang w:val="en-US"/>
        </w:rPr>
      </w:pPr>
      <w:r>
        <w:rPr>
          <w:rFonts w:cs="Calibri" w:eastAsia="Calibri"/>
          <w:color w:val="000000" w:themeColor="text1"/>
          <w:sz w:val="20"/>
          <w:szCs w:val="20"/>
          <w:lang w:val="en-US"/>
        </w:rPr>
        <w:t xml:space="preserve">Threat sources are external untrusted systems and actors, as described in the Security Scope. Threat Conditions describe the possible ways in which a Threat source can compromise an Asset, based on general STRIDE categories (spoofing, tampering, repudiation, data disclosure, denial of service, elevation of privileges). These categories can be extended on need. Threats categorization of the Smart Mirco-Factory use case is documented in the following table.</w:t>
      </w:r>
      <w:r/>
    </w:p>
    <w:tbl>
      <w:tblPr>
        <w:tblW w:w="0" w:type="auto"/>
        <w:tblBorders>
          <w:left w:val="single" w:color="000000" w:sz="4" w:space="0" w:themeColor="text1"/>
          <w:top w:val="single" w:color="000000" w:sz="4" w:space="0" w:themeColor="text1"/>
          <w:right w:val="single" w:color="000000" w:sz="4" w:space="0" w:themeColor="text1"/>
          <w:bottom w:val="single" w:color="000000" w:sz="4" w:space="0" w:themeColor="text1"/>
        </w:tblBorders>
        <w:tblLayout w:type="fixed"/>
        <w:tblLook w:val="06A0" w:firstRow="1" w:lastRow="0" w:firstColumn="1" w:lastColumn="0" w:noHBand="1" w:noVBand="1"/>
      </w:tblPr>
      <w:tblGrid>
        <w:gridCol w:w="567"/>
        <w:gridCol w:w="524"/>
        <w:gridCol w:w="553"/>
        <w:gridCol w:w="1193"/>
        <w:gridCol w:w="436"/>
        <w:gridCol w:w="480"/>
        <w:gridCol w:w="451"/>
        <w:gridCol w:w="596"/>
        <w:gridCol w:w="596"/>
        <w:gridCol w:w="451"/>
        <w:gridCol w:w="524"/>
        <w:gridCol w:w="611"/>
        <w:gridCol w:w="582"/>
        <w:gridCol w:w="451"/>
        <w:gridCol w:w="495"/>
        <w:gridCol w:w="553"/>
        <w:gridCol w:w="567"/>
      </w:tblGrid>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vMerge w:val="restart"/>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vMerge w:val="restart"/>
            <w:textDirection w:val="lrTb"/>
            <w:noWrap w:val="false"/>
          </w:tcPr>
          <w:p>
            <w:pPr>
              <w:jc w:val="center"/>
            </w:pPr>
            <w:r>
              <w:t xml:space="preserve"> </w:t>
            </w:r>
            <w:r/>
          </w:p>
          <w:p>
            <w:pPr>
              <w:jc w:val="center"/>
              <w:rPr>
                <w:rFonts w:cs="Calibri" w:eastAsia="Calibri"/>
                <w:color w:val="000000"/>
                <w:sz w:val="12"/>
                <w:szCs w:val="12"/>
              </w:rPr>
            </w:pPr>
            <w:r>
              <w:rPr>
                <w:rFonts w:cs="Calibri" w:eastAsia="Calibri"/>
                <w:color w:val="000000" w:themeColor="text1"/>
                <w:sz w:val="12"/>
                <w:szCs w:val="12"/>
              </w:rPr>
              <w:t xml:space="preserve">Asset ID</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vMerge w:val="restart"/>
            <w:textDirection w:val="lrTb"/>
            <w:noWrap w:val="false"/>
          </w:tcPr>
          <w:p>
            <w:pPr>
              <w:jc w:val="center"/>
            </w:pPr>
            <w:r>
              <w:t xml:space="preserve"> </w:t>
            </w:r>
            <w:r/>
          </w:p>
          <w:p>
            <w:pPr>
              <w:jc w:val="center"/>
              <w:rPr>
                <w:rFonts w:cs="Calibri" w:eastAsia="Calibri"/>
                <w:color w:val="000000"/>
                <w:sz w:val="12"/>
                <w:szCs w:val="12"/>
              </w:rPr>
            </w:pPr>
            <w:r>
              <w:rPr>
                <w:rFonts w:cs="Calibri" w:eastAsia="Calibri"/>
                <w:color w:val="000000" w:themeColor="text1"/>
                <w:sz w:val="12"/>
                <w:szCs w:val="12"/>
              </w:rPr>
              <w:t xml:space="preserve">Threat ID</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vMerge w:val="restart"/>
            <w:textDirection w:val="lrTb"/>
            <w:noWrap w:val="false"/>
          </w:tcPr>
          <w:p>
            <w:pPr>
              <w:jc w:val="center"/>
            </w:pPr>
            <w:r>
              <w:t xml:space="preserve"> </w:t>
            </w:r>
            <w:r/>
          </w:p>
          <w:p>
            <w:pPr>
              <w:jc w:val="center"/>
              <w:rPr>
                <w:rFonts w:cs="Calibri" w:eastAsia="Calibri"/>
                <w:color w:val="000000"/>
                <w:sz w:val="12"/>
                <w:szCs w:val="12"/>
              </w:rPr>
            </w:pPr>
            <w:r>
              <w:rPr>
                <w:rFonts w:cs="Calibri" w:eastAsia="Calibri"/>
                <w:color w:val="000000" w:themeColor="text1"/>
                <w:sz w:val="12"/>
                <w:szCs w:val="12"/>
              </w:rPr>
              <w:t xml:space="preserve">Description</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vMerge w:val="restart"/>
            <w:textDirection w:val="lrTb"/>
            <w:noWrap w:val="false"/>
          </w:tcPr>
          <w:p>
            <w:pPr>
              <w:jc w:val="center"/>
            </w:pPr>
            <w:r>
              <w:t xml:space="preserve"> </w:t>
            </w:r>
            <w:r/>
          </w:p>
          <w:p>
            <w:pPr>
              <w:jc w:val="center"/>
              <w:rPr>
                <w:rFonts w:cs="Calibri" w:eastAsia="Calibri"/>
                <w:color w:val="000000"/>
                <w:sz w:val="12"/>
                <w:szCs w:val="12"/>
              </w:rPr>
            </w:pPr>
            <w:r>
              <w:rPr>
                <w:rFonts w:cs="Calibri" w:eastAsia="Calibri"/>
                <w:color w:val="000000" w:themeColor="text1"/>
                <w:sz w:val="12"/>
                <w:szCs w:val="12"/>
              </w:rPr>
              <w:t xml:space="preserve">Source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vMerge w:val="restart"/>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Spoofing</w:t>
            </w:r>
            <w:r/>
          </w:p>
        </w:tc>
        <w:tc>
          <w:tcPr>
            <w:gridSpan w:val="3"/>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643"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Tempering</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vMerge w:val="restart"/>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Repud.</w:t>
            </w:r>
            <w:r/>
          </w:p>
        </w:tc>
        <w:tc>
          <w:tcPr>
            <w:gridSpan w:val="3"/>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717"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Data Disclosure</w:t>
            </w:r>
            <w:r/>
          </w:p>
        </w:tc>
        <w:tc>
          <w:tcPr>
            <w:gridSpan w:val="3"/>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499"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Denial of service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vMerge w:val="restart"/>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Elev. Of privileges</w:t>
            </w:r>
            <w:r/>
          </w:p>
        </w:tc>
      </w:tr>
      <w:tr>
        <w:trPr>
          <w:trHeight w:val="300"/>
        </w:trPr>
        <w:tc>
          <w:tcPr>
            <w:tcBorders>
              <w:left w:val="single" w:color="000000" w:sz="0" w:space="0" w:themeColor="text1"/>
              <w:right w:val="single" w:color="000000" w:sz="0" w:space="0" w:themeColor="text1"/>
              <w:bottom w:val="single" w:color="000000" w:sz="0" w:space="0" w:themeColor="text1"/>
            </w:tcBorders>
            <w:tcW w:w="567" w:type="dxa"/>
            <w:vAlign w:val="center"/>
            <w:vMerge w:val="continue"/>
            <w:textDirection w:val="lrTb"/>
            <w:noWrap w:val="false"/>
          </w:tcPr>
          <w:p>
            <w:r/>
            <w:r/>
          </w:p>
        </w:tc>
        <w:tc>
          <w:tcPr>
            <w:tcBorders>
              <w:left w:val="single" w:color="000000" w:sz="0" w:space="0" w:themeColor="text1"/>
              <w:right w:val="single" w:color="000000" w:sz="0" w:space="0" w:themeColor="text1"/>
              <w:bottom w:val="single" w:color="000000" w:sz="0" w:space="0" w:themeColor="text1"/>
            </w:tcBorders>
            <w:tcW w:w="524" w:type="dxa"/>
            <w:vAlign w:val="center"/>
            <w:vMerge w:val="continue"/>
            <w:textDirection w:val="lrTb"/>
            <w:noWrap w:val="false"/>
          </w:tcPr>
          <w:p>
            <w:r/>
            <w:r/>
          </w:p>
        </w:tc>
        <w:tc>
          <w:tcPr>
            <w:tcBorders>
              <w:left w:val="single" w:color="000000" w:sz="0" w:space="0" w:themeColor="text1"/>
              <w:right w:val="single" w:color="000000" w:sz="0" w:space="0" w:themeColor="text1"/>
              <w:bottom w:val="single" w:color="000000" w:sz="0" w:space="0" w:themeColor="text1"/>
            </w:tcBorders>
            <w:tcW w:w="553" w:type="dxa"/>
            <w:vAlign w:val="center"/>
            <w:vMerge w:val="continue"/>
            <w:textDirection w:val="lrTb"/>
            <w:noWrap w:val="false"/>
          </w:tcPr>
          <w:p>
            <w:r/>
            <w:r/>
          </w:p>
        </w:tc>
        <w:tc>
          <w:tcPr>
            <w:tcBorders>
              <w:left w:val="single" w:color="000000" w:sz="0" w:space="0" w:themeColor="text1"/>
              <w:right w:val="single" w:color="000000" w:sz="0" w:space="0" w:themeColor="text1"/>
              <w:bottom w:val="single" w:color="000000" w:sz="0" w:space="0" w:themeColor="text1"/>
            </w:tcBorders>
            <w:tcW w:w="1193" w:type="dxa"/>
            <w:vAlign w:val="center"/>
            <w:vMerge w:val="continue"/>
            <w:textDirection w:val="lrTb"/>
            <w:noWrap w:val="false"/>
          </w:tcPr>
          <w:p>
            <w:r/>
            <w:r/>
          </w:p>
        </w:tc>
        <w:tc>
          <w:tcPr>
            <w:tcBorders>
              <w:left w:val="single" w:color="000000" w:sz="0" w:space="0" w:themeColor="text1"/>
              <w:right w:val="single" w:color="000000" w:sz="0" w:space="0" w:themeColor="text1"/>
              <w:bottom w:val="single" w:color="000000" w:sz="0" w:space="0" w:themeColor="text1"/>
            </w:tcBorders>
            <w:tcW w:w="436" w:type="dxa"/>
            <w:vAlign w:val="center"/>
            <w:vMerge w:val="continue"/>
            <w:textDirection w:val="lrTb"/>
            <w:noWrap w:val="false"/>
          </w:tcPr>
          <w:p>
            <w:r/>
            <w:r/>
          </w:p>
        </w:tc>
        <w:tc>
          <w:tcPr>
            <w:tcBorders>
              <w:left w:val="single" w:color="000000" w:sz="0" w:space="0" w:themeColor="text1"/>
              <w:right w:val="single" w:color="000000" w:sz="0" w:space="0" w:themeColor="text1"/>
              <w:bottom w:val="single" w:color="000000" w:sz="0" w:space="0" w:themeColor="text1"/>
            </w:tcBorders>
            <w:tcW w:w="480"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At Rest</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In Process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In Transit</w:t>
            </w:r>
            <w:r/>
          </w:p>
        </w:tc>
        <w:tc>
          <w:tcPr>
            <w:tcBorders>
              <w:left w:val="single" w:color="000000" w:sz="0" w:space="0" w:themeColor="text1"/>
              <w:right w:val="single" w:color="000000" w:sz="0" w:space="0" w:themeColor="text1"/>
              <w:bottom w:val="single" w:color="000000" w:sz="0" w:space="0" w:themeColor="text1"/>
            </w:tcBorders>
            <w:tcW w:w="451"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At Rest</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In Process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In Transit</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At Rest</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In Process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In Transit</w:t>
            </w:r>
            <w:r/>
          </w:p>
        </w:tc>
        <w:tc>
          <w:tcPr>
            <w:tcBorders>
              <w:left w:val="single" w:color="000000" w:sz="0" w:space="0" w:themeColor="text1"/>
              <w:right w:val="single" w:color="000000" w:sz="0" w:space="0" w:themeColor="text1"/>
              <w:bottom w:val="single" w:color="000000" w:sz="0" w:space="0" w:themeColor="text1"/>
            </w:tcBorders>
            <w:tcW w:w="567" w:type="dxa"/>
            <w:vAlign w:val="center"/>
            <w:vMerge w:val="continue"/>
            <w:textDirection w:val="lrTb"/>
            <w:noWrap w:val="false"/>
          </w:tcPr>
          <w:p>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vMerge w:val="restart"/>
            <w:textDirection w:val="lrTb"/>
            <w:noWrap w:val="false"/>
          </w:tcPr>
          <w:p>
            <w:r>
              <w:rPr>
                <w:rFonts w:cs="Calibri" w:eastAsia="Calibri"/>
                <w:color w:val="000000" w:themeColor="text1"/>
                <w:sz w:val="12"/>
                <w:szCs w:val="12"/>
              </w:rPr>
              <w:t xml:space="preserve">Assets</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DA.01</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T.01</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textDirection w:val="lrTb"/>
            <w:noWrap w:val="false"/>
          </w:tcPr>
          <w:p>
            <w:r>
              <w:rPr>
                <w:rFonts w:cs="Calibri" w:eastAsia="Calibri"/>
                <w:color w:val="000000" w:themeColor="text1"/>
                <w:sz w:val="12"/>
                <w:szCs w:val="12"/>
              </w:rPr>
              <w:t xml:space="preserve">Loss of sensor data</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textDirection w:val="lrTb"/>
            <w:noWrap w:val="false"/>
          </w:tcPr>
          <w:p>
            <w:pPr>
              <w:jc w:val="center"/>
            </w:pPr>
            <w:r>
              <w:t xml:space="preserve"> </w:t>
            </w:r>
            <w:r/>
          </w:p>
        </w:tc>
      </w:tr>
      <w:tr>
        <w:trPr>
          <w:trHeight w:val="300"/>
        </w:trPr>
        <w:tc>
          <w:tcPr>
            <w:tcBorders>
              <w:left w:val="single" w:color="000000" w:sz="0" w:space="0" w:themeColor="text1"/>
              <w:right w:val="single" w:color="000000" w:sz="0" w:space="0" w:themeColor="text1"/>
              <w:bottom w:val="single" w:color="000000" w:sz="0" w:space="0" w:themeColor="text1"/>
            </w:tcBorders>
            <w:tcW w:w="567"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DA.01</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T0.2</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textDirection w:val="lrTb"/>
            <w:noWrap w:val="false"/>
          </w:tcPr>
          <w:p>
            <w:r>
              <w:rPr>
                <w:rFonts w:cs="Calibri" w:eastAsia="Calibri"/>
                <w:color w:val="000000" w:themeColor="text1"/>
                <w:sz w:val="12"/>
                <w:szCs w:val="12"/>
              </w:rPr>
              <w:t xml:space="preserve">Compromise maintenance, production data</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textDirection w:val="lrTb"/>
            <w:noWrap w:val="false"/>
          </w:tcPr>
          <w:p>
            <w:pPr>
              <w:jc w:val="center"/>
            </w:pPr>
            <w:r>
              <w:t xml:space="preserve"> </w:t>
            </w:r>
            <w:r/>
          </w:p>
        </w:tc>
      </w:tr>
      <w:tr>
        <w:trPr>
          <w:trHeight w:val="300"/>
        </w:trPr>
        <w:tc>
          <w:tcPr>
            <w:tcBorders>
              <w:left w:val="single" w:color="000000" w:sz="0" w:space="0" w:themeColor="text1"/>
              <w:right w:val="single" w:color="000000" w:sz="0" w:space="0" w:themeColor="text1"/>
            </w:tcBorders>
            <w:tcW w:w="567"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DA.02</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T0.3</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textDirection w:val="lrTb"/>
            <w:noWrap w:val="false"/>
          </w:tcPr>
          <w:p>
            <w:r>
              <w:rPr>
                <w:rFonts w:cs="Calibri" w:eastAsia="Calibri"/>
                <w:color w:val="000000" w:themeColor="text1"/>
                <w:sz w:val="12"/>
                <w:szCs w:val="12"/>
              </w:rPr>
              <w:t xml:space="preserve">Loss of OTA, security, configuration data</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textDirection w:val="lrTb"/>
            <w:noWrap w:val="false"/>
          </w:tcPr>
          <w:p>
            <w:pPr>
              <w:jc w:val="center"/>
            </w:pPr>
            <w:r>
              <w:t xml:space="preserve"> </w:t>
            </w:r>
            <w:r/>
          </w:p>
        </w:tc>
      </w:tr>
      <w:tr>
        <w:trPr>
          <w:trHeight w:val="300"/>
        </w:trPr>
        <w:tc>
          <w:tcPr>
            <w:tcBorders>
              <w:left w:val="single" w:color="000000" w:sz="0" w:space="0" w:themeColor="text1"/>
              <w:right w:val="single" w:color="000000" w:sz="0" w:space="0" w:themeColor="text1"/>
            </w:tcBorders>
            <w:tcW w:w="567"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DA.02</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T0.4</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textDirection w:val="lrTb"/>
            <w:noWrap w:val="false"/>
          </w:tcPr>
          <w:p>
            <w:r>
              <w:rPr>
                <w:rFonts w:cs="Calibri" w:eastAsia="Calibri"/>
                <w:color w:val="000000" w:themeColor="text1"/>
                <w:sz w:val="12"/>
                <w:szCs w:val="12"/>
              </w:rPr>
              <w:t xml:space="preserve">Compromise software version</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textDirection w:val="lrTb"/>
            <w:noWrap w:val="false"/>
          </w:tcPr>
          <w:p>
            <w:pPr>
              <w:jc w:val="center"/>
            </w:pPr>
            <w:r>
              <w:t xml:space="preserve"> </w:t>
            </w:r>
            <w:r/>
          </w:p>
        </w:tc>
      </w:tr>
      <w:tr>
        <w:trPr>
          <w:trHeight w:val="300"/>
        </w:trPr>
        <w:tc>
          <w:tcPr>
            <w:tcBorders>
              <w:left w:val="single" w:color="000000" w:sz="0" w:space="0" w:themeColor="text1"/>
              <w:right w:val="single" w:color="000000" w:sz="0" w:space="0" w:themeColor="text1"/>
            </w:tcBorders>
            <w:tcW w:w="567"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DA.02</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T0.5</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textDirection w:val="lrTb"/>
            <w:noWrap w:val="false"/>
          </w:tcPr>
          <w:p>
            <w:r>
              <w:rPr>
                <w:rFonts w:cs="Calibri" w:eastAsia="Calibri"/>
                <w:color w:val="000000" w:themeColor="text1"/>
                <w:sz w:val="12"/>
                <w:szCs w:val="12"/>
              </w:rPr>
              <w:t xml:space="preserve">Loss of IP company IP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textDirection w:val="lrTb"/>
            <w:noWrap w:val="false"/>
          </w:tcPr>
          <w:p>
            <w:pPr>
              <w:jc w:val="center"/>
            </w:pPr>
            <w:r>
              <w:t xml:space="preserve"> </w:t>
            </w:r>
            <w:r/>
          </w:p>
        </w:tc>
      </w:tr>
      <w:tr>
        <w:trPr>
          <w:trHeight w:val="300"/>
        </w:trPr>
        <w:tc>
          <w:tcPr>
            <w:tcBorders>
              <w:left w:val="single" w:color="000000" w:sz="0" w:space="0" w:themeColor="text1"/>
              <w:right w:val="single" w:color="000000" w:sz="0" w:space="0" w:themeColor="text1"/>
            </w:tcBorders>
            <w:tcW w:w="567"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DA.02</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T0.6</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textDirection w:val="lrTb"/>
            <w:noWrap w:val="false"/>
          </w:tcPr>
          <w:p>
            <w:r>
              <w:rPr>
                <w:rFonts w:cs="Calibri" w:eastAsia="Calibri"/>
                <w:color w:val="000000" w:themeColor="text1"/>
                <w:sz w:val="12"/>
                <w:szCs w:val="12"/>
              </w:rPr>
              <w:t xml:space="preserve">Misconfigure security policy</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r>
      <w:tr>
        <w:trPr>
          <w:trHeight w:val="300"/>
        </w:trPr>
        <w:tc>
          <w:tcPr>
            <w:tcBorders>
              <w:left w:val="single" w:color="000000" w:sz="0" w:space="0" w:themeColor="text1"/>
              <w:right w:val="single" w:color="000000" w:sz="0" w:space="0" w:themeColor="text1"/>
            </w:tcBorders>
            <w:tcW w:w="567"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FA.01</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T0.7</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textDirection w:val="lrTb"/>
            <w:noWrap w:val="false"/>
          </w:tcPr>
          <w:p>
            <w:r>
              <w:rPr>
                <w:rFonts w:cs="Calibri" w:eastAsia="Calibri"/>
                <w:color w:val="000000" w:themeColor="text1"/>
                <w:sz w:val="12"/>
                <w:szCs w:val="12"/>
              </w:rPr>
              <w:t xml:space="preserve">Unavailability of sensor upload functionality</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textDirection w:val="lrTb"/>
            <w:noWrap w:val="false"/>
          </w:tcPr>
          <w:p>
            <w:pPr>
              <w:jc w:val="center"/>
            </w:pPr>
            <w:r>
              <w:t xml:space="preserve"> </w:t>
            </w:r>
            <w:r/>
          </w:p>
        </w:tc>
      </w:tr>
      <w:tr>
        <w:trPr>
          <w:trHeight w:val="300"/>
        </w:trPr>
        <w:tc>
          <w:tcPr>
            <w:tcBorders>
              <w:left w:val="single" w:color="000000" w:sz="0" w:space="0" w:themeColor="text1"/>
              <w:right w:val="single" w:color="000000" w:sz="0" w:space="0" w:themeColor="text1"/>
            </w:tcBorders>
            <w:tcW w:w="567"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FA.02</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T0.8</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textDirection w:val="lrTb"/>
            <w:noWrap w:val="false"/>
          </w:tcPr>
          <w:p>
            <w:r>
              <w:rPr>
                <w:rFonts w:cs="Calibri" w:eastAsia="Calibri"/>
                <w:color w:val="000000" w:themeColor="text1"/>
                <w:sz w:val="12"/>
                <w:szCs w:val="12"/>
              </w:rPr>
              <w:t xml:space="preserve">Unavailability of OTA, security, configuration service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textDirection w:val="lrTb"/>
            <w:noWrap w:val="false"/>
          </w:tcPr>
          <w:p>
            <w:pPr>
              <w:jc w:val="center"/>
            </w:pPr>
            <w:r>
              <w:t xml:space="preserve"> </w:t>
            </w:r>
            <w:r/>
          </w:p>
        </w:tc>
      </w:tr>
      <w:tr>
        <w:trPr>
          <w:trHeight w:val="300"/>
        </w:trPr>
        <w:tc>
          <w:tcPr>
            <w:tcBorders>
              <w:left w:val="single" w:color="000000" w:sz="0" w:space="0" w:themeColor="text1"/>
              <w:top w:val="single" w:color="000000" w:sz="0" w:space="0" w:themeColor="text1"/>
              <w:right w:val="single" w:color="000000" w:sz="0" w:space="0" w:themeColor="text1"/>
              <w:bottom w:val="single" w:color="000000" w:sz="0" w:space="0" w:themeColor="text1"/>
            </w:tcBorders>
            <w:tcW w:w="567" w:type="dxa"/>
            <w:vAlign w:val="center"/>
            <w:vMerge w:val="continue"/>
            <w:textDirection w:val="lrTb"/>
            <w:noWrap w:val="false"/>
          </w:tcPr>
          <w:p>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FA.03</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rPr>
                <w:rFonts w:cs="Calibri" w:eastAsia="Calibri"/>
                <w:color w:val="000000"/>
                <w:sz w:val="12"/>
                <w:szCs w:val="12"/>
              </w:rPr>
            </w:pPr>
            <w:r>
              <w:rPr>
                <w:rFonts w:cs="Calibri" w:eastAsia="Calibri"/>
                <w:color w:val="000000" w:themeColor="text1"/>
                <w:sz w:val="12"/>
                <w:szCs w:val="12"/>
              </w:rPr>
              <w:t xml:space="preserve">T0.9</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193" w:type="dxa"/>
            <w:vAlign w:val="center"/>
            <w:textDirection w:val="lrTb"/>
            <w:noWrap w:val="false"/>
          </w:tcPr>
          <w:p>
            <w:r>
              <w:rPr>
                <w:rFonts w:cs="Calibri" w:eastAsia="Calibri"/>
                <w:color w:val="000000" w:themeColor="text1"/>
                <w:sz w:val="12"/>
                <w:szCs w:val="12"/>
              </w:rPr>
              <w:t xml:space="preserve">Unavailability of dashboard</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36"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80"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96"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24"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611"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82" w:type="dxa"/>
            <w:vAlign w:val="center"/>
            <w:textDirection w:val="lrTb"/>
            <w:noWrap w:val="false"/>
          </w:tcPr>
          <w:p>
            <w:pPr>
              <w:jc w:val="center"/>
            </w:pPr>
            <w:r>
              <w:t xml:space="preserve"> </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51"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95"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53" w:type="dxa"/>
            <w:vAlign w:val="center"/>
            <w:textDirection w:val="lrTb"/>
            <w:noWrap w:val="false"/>
          </w:tcPr>
          <w:p>
            <w:pPr>
              <w:jc w:val="center"/>
              <w:rPr>
                <w:rFonts w:cs="Calibri" w:eastAsia="Calibri"/>
                <w:color w:val="000000"/>
                <w:sz w:val="12"/>
                <w:szCs w:val="12"/>
              </w:rPr>
            </w:pPr>
            <w:r>
              <w:rPr>
                <w:rFonts w:cs="Calibri" w:eastAsia="Calibri"/>
                <w:color w:val="000000" w:themeColor="text1"/>
                <w:sz w:val="12"/>
                <w:szCs w:val="12"/>
              </w:rPr>
              <w:t xml:space="preserv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567" w:type="dxa"/>
            <w:vAlign w:val="center"/>
            <w:textDirection w:val="lrTb"/>
            <w:noWrap w:val="false"/>
          </w:tcPr>
          <w:p>
            <w:pPr>
              <w:jc w:val="center"/>
            </w:pPr>
            <w:r>
              <w:t xml:space="preserve"> </w:t>
            </w:r>
            <w:r/>
          </w:p>
        </w:tc>
      </w:tr>
    </w:tbl>
    <w:p>
      <w:pPr>
        <w:rPr>
          <w:rFonts w:cs="Calibri" w:eastAsia="Calibri"/>
          <w:lang w:val="en-US"/>
        </w:rPr>
      </w:pPr>
      <w:r>
        <w:rPr>
          <w:rFonts w:cs="Calibri" w:eastAsia="Calibri"/>
          <w:lang w:val="en-US"/>
        </w:rPr>
      </w:r>
      <w:r/>
    </w:p>
    <w:p>
      <w:pPr>
        <w:rPr>
          <w:lang w:val="en-US"/>
        </w:rPr>
      </w:pPr>
      <w:r>
        <w:rPr>
          <w:lang w:val="en-US"/>
        </w:rPr>
      </w:r>
      <w:r/>
    </w:p>
    <w:p>
      <w:pPr>
        <w:pStyle w:val="412"/>
        <w:rPr>
          <w:lang w:val="en-US"/>
        </w:rPr>
      </w:pPr>
      <w:r>
        <w:rPr>
          <w:lang w:val="en-US"/>
        </w:rPr>
        <w:t xml:space="preserve">Threat Scenarios</w:t>
      </w:r>
      <w:r/>
    </w:p>
    <w:p>
      <w:pPr>
        <w:rPr>
          <w:rFonts w:cs="Calibri" w:eastAsia="Calibri"/>
          <w:color w:val="000000"/>
          <w:sz w:val="20"/>
          <w:szCs w:val="20"/>
          <w:lang w:val="en-US"/>
        </w:rPr>
      </w:pPr>
      <w:r>
        <w:rPr>
          <w:rFonts w:cs="Calibri" w:eastAsia="Calibri"/>
          <w:color w:val="000000" w:themeColor="text1"/>
          <w:sz w:val="20"/>
          <w:szCs w:val="20"/>
          <w:lang w:val="en-US"/>
        </w:rPr>
        <w:t xml:space="preserve">Threat Scenarios provide a realization of a Threat, that is, they describe a concrete way in which a Threat can be realized. A Threat Scenario first describes an attack vector (the primary entry point for the Threat at the Security Perimeter), then the intermediate steps through which a Threat can traverse the SUA architecture, in particular describing if there are ways to circumvent standard Security Measures, and finally to achieve a Threat Condition. The Threat Scenario includes the current Risk Scoring of the specific Threat Scenario, the current Mitigation Plan, and the current status of implementation of the identified Security Measures. Threat Scenarios are important to provide concrete elements to evaluate the feasibility of a specific Threat and the associated level of risk. Threat Scenarios of Smart Micro-Factory use case are documented in the following tables.</w:t>
      </w:r>
      <w:r/>
    </w:p>
    <w:tbl>
      <w:tblPr>
        <w:tblW w:w="0" w:type="auto"/>
        <w:tblBorders>
          <w:left w:val="single" w:color="FFFFFF" w:sz="4" w:space="0" w:themeColor="background1"/>
          <w:top w:val="single" w:color="FFFFFF" w:sz="4" w:space="0" w:themeColor="background1"/>
          <w:right w:val="single" w:color="FFFFFF" w:sz="4" w:space="0" w:themeColor="background1"/>
          <w:bottom w:val="single" w:color="FFFFFF" w:sz="4" w:space="0" w:themeColor="background1"/>
        </w:tblBorders>
        <w:tblLayout w:type="fixed"/>
        <w:tblLook w:val="06A0" w:firstRow="1" w:lastRow="0" w:firstColumn="1" w:lastColumn="0" w:noHBand="1" w:noVBand="1"/>
      </w:tblPr>
      <w:tblGrid>
        <w:gridCol w:w="1836"/>
        <w:gridCol w:w="1865"/>
        <w:gridCol w:w="1807"/>
        <w:gridCol w:w="1735"/>
        <w:gridCol w:w="2386"/>
      </w:tblGrid>
      <w:tr>
        <w:trPr>
          <w:trHeight w:val="375"/>
        </w:trPr>
        <w:tc>
          <w:tcPr>
            <w:gridSpan w:val="5"/>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9629"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Scenario (TS.01) DoS attack against dashboard</w:t>
            </w:r>
            <w:r/>
          </w:p>
        </w:tc>
      </w:tr>
      <w:tr>
        <w:trPr>
          <w:trHeight w:val="360"/>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Description:</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During the normal operation of the Smart Micro Factory system, an attacker manages to force access to a Wi-Fi access point and enters the system network. Then, by means of a sniffing, discovers details in the network configuration, i.e., the list of open ports, and the presence of a dashboard. The attacker executes a DoS attack [1] against the dashboard sending a large volume of connection requests to overwhelm the dashboard service with processing of requests (i.e., a flooding attack). The applications interacting with the dashboard, e.g., the Security, OTA, Configuration and application logic are not able to send updates to the dashboard. </w:t>
            </w:r>
            <w:r/>
          </w:p>
          <w:p>
            <w:pPr>
              <w:rPr>
                <w:rFonts w:cs="Calibri" w:eastAsia="Calibri"/>
                <w:color w:val="000000"/>
                <w:sz w:val="20"/>
                <w:szCs w:val="20"/>
              </w:rPr>
            </w:pPr>
            <w:r>
              <w:rPr>
                <w:rFonts w:cs="Calibri" w:eastAsia="Calibri"/>
                <w:color w:val="000000" w:themeColor="text1"/>
                <w:sz w:val="20"/>
                <w:szCs w:val="20"/>
              </w:rPr>
              <w:t xml:space="preserve">Describes (formally/informally) the attack vector, the intermediate steps, how the security measures can be circumvented, and the outcome (Threat Condition)</w:t>
            </w:r>
            <w:r/>
          </w:p>
          <w:p>
            <w:pPr>
              <w:rPr>
                <w:rFonts w:cs="Calibri" w:eastAsia="Calibri"/>
                <w:color w:val="000000"/>
                <w:sz w:val="20"/>
                <w:szCs w:val="20"/>
              </w:rPr>
            </w:pPr>
            <w:r>
              <w:rPr>
                <w:rFonts w:cs="Calibri" w:eastAsia="Calibri"/>
                <w:color w:val="000000" w:themeColor="text1"/>
                <w:sz w:val="20"/>
                <w:szCs w:val="20"/>
              </w:rPr>
              <w:t xml:space="preserve">Steps:</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attacker forces the access to a wi-fi access point of the system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attacker performs a network sniffing/port scanning discovering details of the network configuration, as list of open ports and the presence of a dashboard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attacker executes a DoS attack against the dashboard</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Communications between dashboard and applications (e.g., the security, OTA, configuration) is interrupted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Manager is not anymore informed about the status of the Micro-Factory (which could have been switched off or updated without being noticed)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Manager may be not (timely) informed of issues in the factory the industrial machines may have stopped working without being detected</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ID: T-09</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T-09, FA.03 </w:t>
            </w:r>
            <w:r/>
          </w:p>
        </w:tc>
      </w:tr>
      <w:tr>
        <w:trPr>
          <w:trHeight w:val="31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Source:</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Involved external actors or systems: dashboard, attacker with access to public internet (</w:t>
            </w:r>
            <w:r>
              <w:rPr>
                <w:rFonts w:cs="Calibri" w:eastAsia="Calibri"/>
                <w:b/>
                <w:bCs/>
                <w:color w:val="000000" w:themeColor="text1"/>
                <w:sz w:val="20"/>
                <w:szCs w:val="20"/>
              </w:rPr>
              <w:t xml:space="preserve">TA.01)</w:t>
            </w:r>
            <w:r>
              <w:rPr>
                <w:rFonts w:cs="Calibri" w:eastAsia="Calibri"/>
                <w:color w:val="000000" w:themeColor="text1"/>
                <w:sz w:val="20"/>
                <w:szCs w:val="20"/>
              </w:rPr>
              <w:t xml:space="preserve">.</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vMerge w:val="restart"/>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Scoring:</w:t>
            </w:r>
            <w:r/>
          </w:p>
          <w:p>
            <w:pPr>
              <w:rPr>
                <w:rFonts w:cs="Calibri" w:eastAsia="Calibri"/>
                <w:b/>
                <w:bCs/>
                <w:color w:val="FFFFFF"/>
                <w:sz w:val="20"/>
                <w:szCs w:val="20"/>
              </w:rPr>
            </w:pPr>
            <w:r>
              <w:rPr>
                <w:rFonts w:cs="Calibri" w:eastAsia="Calibri"/>
                <w:b/>
                <w:bCs/>
                <w:color w:val="FFFFFF" w:themeColor="background1"/>
                <w:sz w:val="20"/>
                <w:szCs w:val="20"/>
              </w:rPr>
              <w:t xml:space="preserve">(Tech. difficulty)</w:t>
            </w:r>
            <w:r/>
          </w:p>
          <w:p>
            <w:pPr>
              <w:rPr>
                <w:rFonts w:cs="Calibri" w:eastAsia="Calibri"/>
                <w:b/>
                <w:bCs/>
                <w:color w:val="FFFFFF"/>
                <w:sz w:val="20"/>
                <w:szCs w:val="20"/>
              </w:rPr>
            </w:pPr>
            <w:r>
              <w:rPr>
                <w:rFonts w:cs="Calibri" w:eastAsia="Calibri"/>
                <w:b/>
                <w:bCs/>
                <w:color w:val="FFFFFF" w:themeColor="background1"/>
                <w:sz w:val="20"/>
                <w:szCs w:val="20"/>
              </w:rPr>
              <w:t xml:space="preserve">(Impact)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Expertise: Proficient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07"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Knowledge: Public</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73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Equipment: Standard</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238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Estimated Time: Mid-Low</w:t>
            </w:r>
            <w:r/>
          </w:p>
        </w:tc>
      </w:tr>
      <w:tr>
        <w:trPr>
          <w:trHeight w:val="300"/>
        </w:trPr>
        <w:tc>
          <w:tcPr>
            <w:tcBorders>
              <w:left w:val="single" w:color="FFFFFF" w:sz="0" w:space="0" w:themeColor="background1"/>
              <w:right w:val="single" w:color="FFFFFF" w:sz="0" w:space="0" w:themeColor="background1"/>
              <w:bottom w:val="single" w:color="FFFFFF" w:sz="0" w:space="0" w:themeColor="background1"/>
            </w:tcBorders>
            <w:tcW w:w="1836" w:type="dxa"/>
            <w:vAlign w:val="center"/>
            <w:vMerge w:val="continue"/>
            <w:textDirection w:val="lrTb"/>
            <w:noWrap w:val="false"/>
          </w:tcPr>
          <w:p>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Impact factors:</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Business/Financial: 4</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Privacy and Regulations: 1</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Operations: 5</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Safety: 1</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Mitigating a Denial-of-Service (DoS) attack requires proactive measures: Implement robust network infrastructure with SDN controller to distribute traffic and filter out malicious requests. Utilize traffic monitoring tools to detect and block abnormal traffic patterns.</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 Status:</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Status of implementation of security measures and coverage</w:t>
            </w:r>
            <w:r/>
          </w:p>
        </w:tc>
      </w:tr>
    </w:tbl>
    <w:p>
      <w:pPr>
        <w:rPr>
          <w:rFonts w:cs="Calibri" w:eastAsia="Calibri"/>
          <w:lang w:val="en-US"/>
        </w:rPr>
      </w:pPr>
      <w:r>
        <w:rPr>
          <w:rFonts w:cs="Calibri" w:eastAsia="Calibri"/>
          <w:lang w:val="en-US"/>
        </w:rPr>
        <w:t xml:space="preserve"> </w:t>
      </w:r>
      <w:r/>
    </w:p>
    <w:tbl>
      <w:tblPr>
        <w:tblW w:w="0" w:type="auto"/>
        <w:tblBorders>
          <w:left w:val="single" w:color="FFFFFF" w:sz="4" w:space="0" w:themeColor="background1"/>
          <w:top w:val="single" w:color="FFFFFF" w:sz="4" w:space="0" w:themeColor="background1"/>
          <w:right w:val="single" w:color="FFFFFF" w:sz="4" w:space="0" w:themeColor="background1"/>
          <w:bottom w:val="single" w:color="FFFFFF" w:sz="4" w:space="0" w:themeColor="background1"/>
        </w:tblBorders>
        <w:tblLayout w:type="fixed"/>
        <w:tblLook w:val="06A0" w:firstRow="1" w:lastRow="0" w:firstColumn="1" w:lastColumn="0" w:noHBand="1" w:noVBand="1"/>
      </w:tblPr>
      <w:tblGrid>
        <w:gridCol w:w="1836"/>
        <w:gridCol w:w="1865"/>
        <w:gridCol w:w="1807"/>
        <w:gridCol w:w="1735"/>
        <w:gridCol w:w="2386"/>
      </w:tblGrid>
      <w:tr>
        <w:trPr>
          <w:trHeight w:val="375"/>
        </w:trPr>
        <w:tc>
          <w:tcPr>
            <w:gridSpan w:val="5"/>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9629"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Scenario (TS.02) - Database Compromised with Malicious Code and Credential Theft through Cross</w:t>
            </w:r>
            <w:r/>
          </w:p>
          <w:p>
            <w:pPr>
              <w:rPr>
                <w:rFonts w:cs="Calibri" w:eastAsia="Calibri"/>
                <w:b/>
                <w:bCs/>
                <w:color w:val="FFFFFF"/>
                <w:sz w:val="20"/>
                <w:szCs w:val="20"/>
              </w:rPr>
            </w:pPr>
            <w:r>
              <w:rPr>
                <w:rFonts w:cs="Calibri" w:eastAsia="Calibri"/>
                <w:b/>
                <w:bCs/>
                <w:color w:val="FFFFFF" w:themeColor="background1"/>
                <w:sz w:val="20"/>
                <w:szCs w:val="20"/>
              </w:rPr>
              <w:t xml:space="preserve">Site Tracing (XST)</w:t>
            </w:r>
            <w:r/>
          </w:p>
        </w:tc>
      </w:tr>
      <w:tr>
        <w:trPr>
          <w:trHeight w:val="360"/>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Description:</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An attacker violates the database, introduces a malicious code that, when retrieved upon request by legitimate users, is accidentally activated, extracts credentials and sends them to the attacker.</w:t>
            </w:r>
            <w:r/>
          </w:p>
          <w:p>
            <w:pPr>
              <w:rPr>
                <w:rFonts w:cs="Calibri" w:eastAsia="Calibri"/>
                <w:color w:val="000000"/>
                <w:sz w:val="20"/>
                <w:szCs w:val="20"/>
              </w:rPr>
            </w:pPr>
            <w:r>
              <w:rPr>
                <w:rFonts w:cs="Calibri" w:eastAsia="Calibri"/>
                <w:color w:val="000000" w:themeColor="text1"/>
                <w:sz w:val="20"/>
                <w:szCs w:val="20"/>
              </w:rPr>
              <w:t xml:space="preserve">Steps:</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attacker gains access to the local network</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Overcomes the database authentication mechanism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introduces malicious code. At this point the attacker could also steal confidential information from the database, if stored.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user (of security, OTA config) through the dashboard, sends a request to the database.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dashboard GUI, forwards the request to the security, OTA config, and to the DB. The information is retrieved and sent back to the GUI.</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GUI receives and displays this information; in this way it accidentally activates the malicious script embedded into the returned data (this step can be considered an application of the attack pattern called CAPEC-63 Cross-Site Scripting or XSS).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activated malicious code causes the extraction of the legitimate user credentials from the user cookie and sends them to the attacker (this step can be considered, and application of the attack pattern called CAPEC-107 Cross-Site Tracing or XST).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attacker reaches the final goal of stealing the user credentials. This can be considered an implicit exploit of the weakness CWE648: Incorrect Use of Privileged APIs</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ID:</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T.02, DA.01, DA.02</w:t>
            </w:r>
            <w:r/>
          </w:p>
        </w:tc>
      </w:tr>
      <w:tr>
        <w:trPr>
          <w:trHeight w:val="31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Source:</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r>
              <w:t xml:space="preserve"> </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vMerge w:val="restart"/>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Scoring:</w:t>
            </w:r>
            <w:r/>
          </w:p>
          <w:p>
            <w:pPr>
              <w:rPr>
                <w:rFonts w:cs="Calibri" w:eastAsia="Calibri"/>
                <w:b/>
                <w:bCs/>
                <w:color w:val="FFFFFF"/>
                <w:sz w:val="20"/>
                <w:szCs w:val="20"/>
              </w:rPr>
            </w:pPr>
            <w:r>
              <w:rPr>
                <w:rFonts w:cs="Calibri" w:eastAsia="Calibri"/>
                <w:b/>
                <w:bCs/>
                <w:color w:val="FFFFFF" w:themeColor="background1"/>
                <w:sz w:val="20"/>
                <w:szCs w:val="20"/>
              </w:rPr>
              <w:t xml:space="preserve">(Tech. difficulty)</w:t>
            </w:r>
            <w:r/>
          </w:p>
          <w:p>
            <w:pPr>
              <w:rPr>
                <w:rFonts w:cs="Calibri" w:eastAsia="Calibri"/>
                <w:b/>
                <w:bCs/>
                <w:color w:val="FFFFFF"/>
                <w:sz w:val="20"/>
                <w:szCs w:val="20"/>
              </w:rPr>
            </w:pPr>
            <w:r>
              <w:rPr>
                <w:rFonts w:cs="Calibri" w:eastAsia="Calibri"/>
                <w:b/>
                <w:bCs/>
                <w:color w:val="FFFFFF" w:themeColor="background1"/>
                <w:sz w:val="20"/>
                <w:szCs w:val="20"/>
              </w:rPr>
              <w:t xml:space="preserve">(Impact)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Expertise: Proficient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07"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Knowledge: Public, Restricted</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73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Equipment: Specialized</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238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Estimated Time: Medium</w:t>
            </w:r>
            <w:r/>
          </w:p>
        </w:tc>
      </w:tr>
      <w:tr>
        <w:trPr>
          <w:trHeight w:val="300"/>
        </w:trPr>
        <w:tc>
          <w:tcPr>
            <w:tcBorders>
              <w:left w:val="single" w:color="FFFFFF" w:sz="0" w:space="0" w:themeColor="background1"/>
              <w:right w:val="single" w:color="FFFFFF" w:sz="0" w:space="0" w:themeColor="background1"/>
              <w:bottom w:val="single" w:color="FFFFFF" w:sz="0" w:space="0" w:themeColor="background1"/>
            </w:tcBorders>
            <w:tcW w:w="1836" w:type="dxa"/>
            <w:vAlign w:val="center"/>
            <w:vMerge w:val="continue"/>
            <w:textDirection w:val="lrTb"/>
            <w:noWrap w:val="false"/>
          </w:tcPr>
          <w:p>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Impact factors:</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Business/Financial: 3</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Privacy and Regulations: 4</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Operations: 1</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Safety: 3</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Through Cross-Site Tracing (XST) attacks, a database compromise and credential theft can be mitigated by Patching and upgrading database software often to fix flaws and putting in place stringent access restrictions to prevent unauthorised access.</w:t>
            </w:r>
            <w:r/>
          </w:p>
          <w:p>
            <w:pPr>
              <w:rPr>
                <w:rFonts w:cs="Calibri" w:eastAsia="Calibri"/>
                <w:color w:val="000000"/>
                <w:sz w:val="20"/>
                <w:szCs w:val="20"/>
              </w:rPr>
            </w:pPr>
            <w:r>
              <w:rPr>
                <w:rFonts w:cs="Calibri" w:eastAsia="Calibri"/>
                <w:color w:val="000000" w:themeColor="text1"/>
                <w:sz w:val="20"/>
                <w:szCs w:val="20"/>
              </w:rPr>
              <w:t xml:space="preserve">To reduce the danger of malicious code injection and guard against credential theft, safe coding practises, input validation, and encryption of important data should be used.</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 Status:</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Status of implementation of security measures and coverage</w:t>
            </w:r>
            <w:r/>
          </w:p>
        </w:tc>
      </w:tr>
    </w:tbl>
    <w:p>
      <w:pPr>
        <w:rPr>
          <w:rFonts w:cs="Calibri" w:eastAsia="Calibri"/>
          <w:lang w:val="en-US"/>
        </w:rPr>
      </w:pPr>
      <w:r>
        <w:rPr>
          <w:rFonts w:cs="Calibri" w:eastAsia="Calibri"/>
          <w:lang w:val="en-US"/>
        </w:rPr>
        <w:t xml:space="preserve"> </w:t>
      </w:r>
      <w:r/>
    </w:p>
    <w:p>
      <w:pPr>
        <w:rPr>
          <w:rFonts w:cs="Calibri" w:eastAsia="Calibri"/>
          <w:lang w:val="en-US"/>
        </w:rPr>
      </w:pPr>
      <w:r>
        <w:rPr>
          <w:rFonts w:cs="Calibri" w:eastAsia="Calibri"/>
          <w:lang w:val="en-US"/>
        </w:rPr>
        <w:t xml:space="preserve"> </w:t>
      </w:r>
      <w:r/>
    </w:p>
    <w:tbl>
      <w:tblPr>
        <w:tblW w:w="0" w:type="auto"/>
        <w:tblBorders>
          <w:left w:val="single" w:color="FFFFFF" w:sz="4" w:space="0" w:themeColor="background1"/>
          <w:top w:val="single" w:color="FFFFFF" w:sz="4" w:space="0" w:themeColor="background1"/>
          <w:right w:val="single" w:color="FFFFFF" w:sz="4" w:space="0" w:themeColor="background1"/>
          <w:bottom w:val="single" w:color="FFFFFF" w:sz="4" w:space="0" w:themeColor="background1"/>
        </w:tblBorders>
        <w:tblLayout w:type="fixed"/>
        <w:tblLook w:val="06A0" w:firstRow="1" w:lastRow="0" w:firstColumn="1" w:lastColumn="0" w:noHBand="1" w:noVBand="1"/>
      </w:tblPr>
      <w:tblGrid>
        <w:gridCol w:w="1836"/>
        <w:gridCol w:w="1865"/>
        <w:gridCol w:w="1807"/>
        <w:gridCol w:w="1735"/>
        <w:gridCol w:w="2386"/>
      </w:tblGrid>
      <w:tr>
        <w:trPr>
          <w:trHeight w:val="375"/>
        </w:trPr>
        <w:tc>
          <w:tcPr>
            <w:gridSpan w:val="5"/>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9629"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Scenario (TS.03) - Intrusion and Data Theft</w:t>
            </w:r>
            <w:r/>
          </w:p>
        </w:tc>
      </w:tr>
      <w:tr>
        <w:trPr>
          <w:trHeight w:val="360"/>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Description:</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The attacker gains access to the network where the database is deployed, violates the database authentication mechanism and obtains sensitive information about machinery[7].</w:t>
            </w:r>
            <w:r/>
          </w:p>
          <w:p>
            <w:pPr>
              <w:rPr>
                <w:rFonts w:cs="Calibri" w:eastAsia="Calibri"/>
                <w:color w:val="000000"/>
                <w:sz w:val="20"/>
                <w:szCs w:val="20"/>
              </w:rPr>
            </w:pPr>
            <w:r>
              <w:rPr>
                <w:rFonts w:cs="Calibri" w:eastAsia="Calibri"/>
                <w:color w:val="000000" w:themeColor="text1"/>
                <w:sz w:val="20"/>
                <w:szCs w:val="20"/>
              </w:rPr>
              <w:t xml:space="preserve">Steps:</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The attacker gains access to the local network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overcomes the database authentication mechanism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steals confidential and sensitive information from the database (e.g., SW versions, security config, products…)</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Attackers can use this information to perform other attacks or to correlate information and discover product sensitive information.</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ID:</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Asset compromise achieved by the Threat Scenario (if successful)</w:t>
            </w:r>
            <w:r/>
          </w:p>
        </w:tc>
      </w:tr>
      <w:tr>
        <w:trPr>
          <w:trHeight w:val="31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Source:</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T.05, DA.03</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vMerge w:val="restart"/>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Scoring:</w:t>
            </w:r>
            <w:r/>
          </w:p>
          <w:p>
            <w:pPr>
              <w:rPr>
                <w:rFonts w:cs="Calibri" w:eastAsia="Calibri"/>
                <w:b/>
                <w:bCs/>
                <w:color w:val="FFFFFF"/>
                <w:sz w:val="20"/>
                <w:szCs w:val="20"/>
              </w:rPr>
            </w:pPr>
            <w:r>
              <w:rPr>
                <w:rFonts w:cs="Calibri" w:eastAsia="Calibri"/>
                <w:b/>
                <w:bCs/>
                <w:color w:val="FFFFFF" w:themeColor="background1"/>
                <w:sz w:val="20"/>
                <w:szCs w:val="20"/>
              </w:rPr>
              <w:t xml:space="preserve">(Tech. difficulty)</w:t>
            </w:r>
            <w:r/>
          </w:p>
          <w:p>
            <w:pPr>
              <w:rPr>
                <w:rFonts w:cs="Calibri" w:eastAsia="Calibri"/>
                <w:b/>
                <w:bCs/>
                <w:color w:val="FFFFFF"/>
                <w:sz w:val="20"/>
                <w:szCs w:val="20"/>
              </w:rPr>
            </w:pPr>
            <w:r>
              <w:rPr>
                <w:rFonts w:cs="Calibri" w:eastAsia="Calibri"/>
                <w:b/>
                <w:bCs/>
                <w:color w:val="FFFFFF" w:themeColor="background1"/>
                <w:sz w:val="20"/>
                <w:szCs w:val="20"/>
              </w:rPr>
              <w:t xml:space="preserve">(Impact)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Expertise: Proficient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07"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Knowledge: Restricted</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73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Equipment: Specialized</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238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Estimated Time: Medium</w:t>
            </w:r>
            <w:r/>
          </w:p>
        </w:tc>
      </w:tr>
      <w:tr>
        <w:trPr>
          <w:trHeight w:val="300"/>
        </w:trPr>
        <w:tc>
          <w:tcPr>
            <w:tcBorders>
              <w:left w:val="single" w:color="FFFFFF" w:sz="0" w:space="0" w:themeColor="background1"/>
              <w:right w:val="single" w:color="FFFFFF" w:sz="0" w:space="0" w:themeColor="background1"/>
              <w:bottom w:val="single" w:color="FFFFFF" w:sz="0" w:space="0" w:themeColor="background1"/>
            </w:tcBorders>
            <w:tcW w:w="1836" w:type="dxa"/>
            <w:vAlign w:val="center"/>
            <w:vMerge w:val="continue"/>
            <w:textDirection w:val="lrTb"/>
            <w:noWrap w:val="false"/>
          </w:tcPr>
          <w:p>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Impact factors:</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Business/Financial: 5</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Privacy and Regulations: 2</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Operations: 0</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Safety: 1</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In order to reduce infiltration and data theft attacks,</w:t>
            </w:r>
            <w:r/>
          </w:p>
          <w:p>
            <w:pPr>
              <w:rPr>
                <w:rFonts w:cs="Calibri" w:eastAsia="Calibri"/>
                <w:color w:val="000000"/>
                <w:sz w:val="20"/>
                <w:szCs w:val="20"/>
              </w:rPr>
            </w:pPr>
            <w:r>
              <w:rPr>
                <w:rFonts w:cs="Calibri" w:eastAsia="Calibri"/>
                <w:color w:val="000000" w:themeColor="text1"/>
                <w:sz w:val="20"/>
                <w:szCs w:val="20"/>
              </w:rPr>
              <w:t xml:space="preserve"> </w:t>
            </w:r>
            <w:r/>
          </w:p>
          <w:p>
            <w:pPr>
              <w:rPr>
                <w:rFonts w:cs="Calibri" w:eastAsia="Calibri"/>
                <w:color w:val="000000"/>
                <w:sz w:val="20"/>
                <w:szCs w:val="20"/>
              </w:rPr>
            </w:pPr>
            <w:r>
              <w:rPr>
                <w:rFonts w:cs="Calibri" w:eastAsia="Calibri"/>
                <w:color w:val="000000" w:themeColor="text1"/>
                <w:sz w:val="20"/>
                <w:szCs w:val="20"/>
              </w:rPr>
              <w:t xml:space="preserve">To stop unauthorised access and data exfiltration, multi-factor authentication, strict access controls, and encryption of sensitive data should be used.</w:t>
            </w:r>
            <w:r/>
          </w:p>
          <w:p>
            <w:pPr>
              <w:rPr>
                <w:rFonts w:cs="Calibri" w:eastAsia="Calibri"/>
                <w:color w:val="000000"/>
                <w:sz w:val="20"/>
                <w:szCs w:val="20"/>
              </w:rPr>
            </w:pPr>
            <w:r>
              <w:rPr>
                <w:rFonts w:cs="Calibri" w:eastAsia="Calibri"/>
                <w:color w:val="000000" w:themeColor="text1"/>
                <w:sz w:val="20"/>
                <w:szCs w:val="20"/>
              </w:rPr>
              <w:t xml:space="preserve">Monitoring network activity on a regular basis, employing intrusion detection systems, and carrying out security audits to quickly identify and stop any possible breaches and data theft efforts.</w:t>
            </w:r>
            <w:r/>
          </w:p>
          <w:p>
            <w:r>
              <w:t xml:space="preserve"> </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 Status:</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Status of implementation of security measures and coverage</w:t>
            </w:r>
            <w:r/>
          </w:p>
        </w:tc>
      </w:tr>
    </w:tbl>
    <w:p>
      <w:pPr>
        <w:rPr>
          <w:rFonts w:cs="Calibri" w:eastAsia="Calibri"/>
          <w:lang w:val="en-US"/>
        </w:rPr>
      </w:pPr>
      <w:r>
        <w:rPr>
          <w:rFonts w:cs="Calibri" w:eastAsia="Calibri"/>
          <w:lang w:val="en-US"/>
        </w:rPr>
        <w:t xml:space="preserve"> </w:t>
      </w:r>
      <w:r/>
    </w:p>
    <w:tbl>
      <w:tblPr>
        <w:tblW w:w="0" w:type="auto"/>
        <w:tblBorders>
          <w:left w:val="single" w:color="FFFFFF" w:sz="4" w:space="0" w:themeColor="background1"/>
          <w:top w:val="single" w:color="FFFFFF" w:sz="4" w:space="0" w:themeColor="background1"/>
          <w:right w:val="single" w:color="FFFFFF" w:sz="4" w:space="0" w:themeColor="background1"/>
          <w:bottom w:val="single" w:color="FFFFFF" w:sz="4" w:space="0" w:themeColor="background1"/>
        </w:tblBorders>
        <w:tblLayout w:type="fixed"/>
        <w:tblLook w:val="06A0" w:firstRow="1" w:lastRow="0" w:firstColumn="1" w:lastColumn="0" w:noHBand="1" w:noVBand="1"/>
      </w:tblPr>
      <w:tblGrid>
        <w:gridCol w:w="1836"/>
        <w:gridCol w:w="1865"/>
        <w:gridCol w:w="1807"/>
        <w:gridCol w:w="1735"/>
        <w:gridCol w:w="2386"/>
      </w:tblGrid>
      <w:tr>
        <w:trPr>
          <w:trHeight w:val="375"/>
        </w:trPr>
        <w:tc>
          <w:tcPr>
            <w:gridSpan w:val="5"/>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9629"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Scenario (TS.04)  - Eavesdrop attack updates</w:t>
            </w:r>
            <w:r/>
          </w:p>
        </w:tc>
      </w:tr>
      <w:tr>
        <w:trPr>
          <w:trHeight w:val="360"/>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Description:</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Attacker reads sensitive or confidential information from an update for reverse engineering or to compare two firmware images aiming at discovering security fixes[7].</w:t>
            </w:r>
            <w:r/>
          </w:p>
          <w:p>
            <w:pPr>
              <w:rPr>
                <w:rFonts w:cs="Calibri" w:eastAsia="Calibri"/>
                <w:color w:val="000000"/>
                <w:sz w:val="20"/>
                <w:szCs w:val="20"/>
              </w:rPr>
            </w:pPr>
            <w:r>
              <w:rPr>
                <w:rFonts w:cs="Calibri" w:eastAsia="Calibri"/>
                <w:color w:val="000000" w:themeColor="text1"/>
                <w:sz w:val="20"/>
                <w:szCs w:val="20"/>
              </w:rPr>
              <w:t xml:space="preserve">Steps:</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intercepts communications and downloads data from the server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analyses data to steal proprietary information or to find open issues on the firmware code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gains control of some function of the Micro-Factory</w:t>
            </w:r>
            <w:r/>
          </w:p>
          <w:p>
            <w:r>
              <w:t xml:space="preserve"> </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ID:</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DA.02, T0.4</w:t>
            </w:r>
            <w:r/>
          </w:p>
        </w:tc>
      </w:tr>
      <w:tr>
        <w:trPr>
          <w:trHeight w:val="31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Source:</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r>
              <w:t xml:space="preserve"> </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vMerge w:val="restart"/>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Scoring:</w:t>
            </w:r>
            <w:r/>
          </w:p>
          <w:p>
            <w:pPr>
              <w:rPr>
                <w:rFonts w:cs="Calibri" w:eastAsia="Calibri"/>
                <w:b/>
                <w:bCs/>
                <w:color w:val="FFFFFF"/>
                <w:sz w:val="20"/>
                <w:szCs w:val="20"/>
              </w:rPr>
            </w:pPr>
            <w:r>
              <w:rPr>
                <w:rFonts w:cs="Calibri" w:eastAsia="Calibri"/>
                <w:b/>
                <w:bCs/>
                <w:color w:val="FFFFFF" w:themeColor="background1"/>
                <w:sz w:val="20"/>
                <w:szCs w:val="20"/>
              </w:rPr>
              <w:t xml:space="preserve">(Tech. difficulty)</w:t>
            </w:r>
            <w:r/>
          </w:p>
          <w:p>
            <w:pPr>
              <w:rPr>
                <w:rFonts w:cs="Calibri" w:eastAsia="Calibri"/>
                <w:b/>
                <w:bCs/>
                <w:color w:val="FFFFFF"/>
                <w:sz w:val="20"/>
                <w:szCs w:val="20"/>
              </w:rPr>
            </w:pPr>
            <w:r>
              <w:rPr>
                <w:rFonts w:cs="Calibri" w:eastAsia="Calibri"/>
                <w:b/>
                <w:bCs/>
                <w:color w:val="FFFFFF" w:themeColor="background1"/>
                <w:sz w:val="20"/>
                <w:szCs w:val="20"/>
              </w:rPr>
              <w:t xml:space="preserve">(Impact)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Expertise: Expert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07"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Knowledge: Sensitive</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73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Equipment: Specialized</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238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Estimated Time: Medium</w:t>
            </w:r>
            <w:r/>
          </w:p>
        </w:tc>
      </w:tr>
      <w:tr>
        <w:trPr>
          <w:trHeight w:val="300"/>
        </w:trPr>
        <w:tc>
          <w:tcPr>
            <w:tcBorders>
              <w:left w:val="single" w:color="FFFFFF" w:sz="0" w:space="0" w:themeColor="background1"/>
              <w:right w:val="single" w:color="FFFFFF" w:sz="0" w:space="0" w:themeColor="background1"/>
              <w:bottom w:val="single" w:color="FFFFFF" w:sz="0" w:space="0" w:themeColor="background1"/>
            </w:tcBorders>
            <w:tcW w:w="1836" w:type="dxa"/>
            <w:vAlign w:val="center"/>
            <w:vMerge w:val="continue"/>
            <w:textDirection w:val="lrTb"/>
            <w:noWrap w:val="false"/>
          </w:tcPr>
          <w:p>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Impact factors:</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Business/Financial: 5</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Privacy and Regulations: 2</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Operations: 2</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Safety: 3</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Current approach to mitigation … (Security Measures):</w:t>
            </w:r>
            <w:r/>
          </w:p>
          <w:p>
            <w:pPr>
              <w:pStyle w:val="458"/>
              <w:numPr>
                <w:ilvl w:val="0"/>
                <w:numId w:val="210"/>
              </w:numPr>
              <w:ind w:left="708" w:hanging="344"/>
              <w:rPr>
                <w:rFonts w:cs="Calibri" w:eastAsia="Calibri"/>
                <w:color w:val="000000"/>
                <w:sz w:val="20"/>
                <w:szCs w:val="20"/>
              </w:rPr>
            </w:pPr>
            <w:r>
              <w:rPr>
                <w:rFonts w:cs="Calibri" w:eastAsia="Calibri"/>
                <w:color w:val="000000" w:themeColor="text1"/>
                <w:sz w:val="20"/>
                <w:szCs w:val="20"/>
              </w:rPr>
              <w:t xml:space="preserve">Ciphered FW</w:t>
            </w:r>
            <w:r/>
          </w:p>
          <w:p>
            <w:pPr>
              <w:pStyle w:val="458"/>
              <w:numPr>
                <w:ilvl w:val="0"/>
                <w:numId w:val="210"/>
              </w:numPr>
              <w:ind w:left="708" w:hanging="344"/>
              <w:rPr>
                <w:rFonts w:cs="Calibri" w:eastAsia="Calibri"/>
                <w:color w:val="000000"/>
                <w:sz w:val="20"/>
                <w:szCs w:val="20"/>
              </w:rPr>
            </w:pPr>
            <w:r>
              <w:rPr>
                <w:rFonts w:cs="Calibri" w:eastAsia="Calibri"/>
                <w:color w:val="000000" w:themeColor="text1"/>
                <w:sz w:val="20"/>
                <w:szCs w:val="20"/>
              </w:rPr>
              <w:t xml:space="preserve">Stronger ciphering mechanisms</w:t>
            </w:r>
            <w:r/>
          </w:p>
          <w:p>
            <w:pPr>
              <w:pStyle w:val="458"/>
              <w:numPr>
                <w:ilvl w:val="0"/>
                <w:numId w:val="210"/>
              </w:numPr>
              <w:ind w:left="708" w:hanging="344"/>
              <w:rPr>
                <w:rFonts w:cs="Calibri" w:eastAsia="Calibri"/>
                <w:color w:val="000000"/>
                <w:sz w:val="20"/>
                <w:szCs w:val="20"/>
              </w:rPr>
            </w:pPr>
            <w:r>
              <w:rPr>
                <w:rFonts w:cs="Calibri" w:eastAsia="Calibri"/>
                <w:color w:val="000000" w:themeColor="text1"/>
                <w:sz w:val="20"/>
                <w:szCs w:val="20"/>
              </w:rPr>
              <w:t xml:space="preserve">Frequent updates</w:t>
            </w:r>
            <w:r/>
          </w:p>
          <w:p>
            <w:pPr>
              <w:pStyle w:val="458"/>
              <w:numPr>
                <w:ilvl w:val="0"/>
                <w:numId w:val="210"/>
              </w:numPr>
              <w:ind w:left="708" w:hanging="344"/>
              <w:rPr>
                <w:rFonts w:cs="Calibri" w:eastAsia="Calibri"/>
                <w:color w:val="000000"/>
                <w:sz w:val="20"/>
                <w:szCs w:val="20"/>
              </w:rPr>
            </w:pPr>
            <w:r>
              <w:rPr>
                <w:rFonts w:cs="Calibri" w:eastAsia="Calibri"/>
                <w:color w:val="000000" w:themeColor="text1"/>
                <w:sz w:val="20"/>
                <w:szCs w:val="20"/>
              </w:rPr>
              <w:t xml:space="preserve">Using secure network communication such as TLS </w:t>
            </w:r>
            <w:r/>
          </w:p>
          <w:p>
            <w:pPr>
              <w:pStyle w:val="458"/>
              <w:numPr>
                <w:ilvl w:val="0"/>
                <w:numId w:val="210"/>
              </w:numPr>
              <w:ind w:left="708" w:hanging="344"/>
              <w:rPr>
                <w:rFonts w:cs="Calibri" w:eastAsia="Calibri"/>
                <w:color w:val="000000"/>
                <w:sz w:val="20"/>
                <w:szCs w:val="20"/>
              </w:rPr>
            </w:pPr>
            <w:r>
              <w:rPr>
                <w:rFonts w:cs="Calibri" w:eastAsia="Calibri"/>
                <w:color w:val="000000" w:themeColor="text1"/>
                <w:sz w:val="20"/>
                <w:szCs w:val="20"/>
              </w:rPr>
              <w:t xml:space="preserve">Identify the attacker and close the connection</w:t>
            </w:r>
            <w:r/>
          </w:p>
          <w:p>
            <w:r>
              <w:t xml:space="preserve"> </w:t>
            </w:r>
            <w:r/>
          </w:p>
          <w:p>
            <w:pPr>
              <w:rPr>
                <w:rFonts w:cs="Calibri" w:eastAsia="Calibri"/>
                <w:color w:val="000000"/>
                <w:sz w:val="20"/>
                <w:szCs w:val="20"/>
              </w:rPr>
            </w:pPr>
            <w:r>
              <w:rPr>
                <w:rFonts w:cs="Calibri" w:eastAsia="Calibri"/>
                <w:color w:val="000000" w:themeColor="text1"/>
                <w:sz w:val="20"/>
                <w:szCs w:val="20"/>
              </w:rPr>
              <w:t xml:space="preserve">Technical security requirements:</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 Status:</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Status of implementation of security measures and coverage</w:t>
            </w:r>
            <w:r/>
          </w:p>
        </w:tc>
      </w:tr>
    </w:tbl>
    <w:p>
      <w:pPr>
        <w:rPr>
          <w:rFonts w:cs="Calibri" w:eastAsia="Calibri"/>
          <w:lang w:val="en-US"/>
        </w:rPr>
      </w:pPr>
      <w:r>
        <w:rPr>
          <w:rFonts w:cs="Calibri" w:eastAsia="Calibri"/>
          <w:lang w:val="en-US"/>
        </w:rPr>
        <w:t xml:space="preserve"> </w:t>
      </w:r>
      <w:r/>
    </w:p>
    <w:tbl>
      <w:tblPr>
        <w:tblW w:w="0" w:type="auto"/>
        <w:tblBorders>
          <w:left w:val="single" w:color="FFFFFF" w:sz="4" w:space="0" w:themeColor="background1"/>
          <w:top w:val="single" w:color="FFFFFF" w:sz="4" w:space="0" w:themeColor="background1"/>
          <w:right w:val="single" w:color="FFFFFF" w:sz="4" w:space="0" w:themeColor="background1"/>
          <w:bottom w:val="single" w:color="FFFFFF" w:sz="4" w:space="0" w:themeColor="background1"/>
        </w:tblBorders>
        <w:tblLayout w:type="fixed"/>
        <w:tblLook w:val="06A0" w:firstRow="1" w:lastRow="0" w:firstColumn="1" w:lastColumn="0" w:noHBand="1" w:noVBand="1"/>
      </w:tblPr>
      <w:tblGrid>
        <w:gridCol w:w="1836"/>
        <w:gridCol w:w="1865"/>
        <w:gridCol w:w="1807"/>
        <w:gridCol w:w="1735"/>
        <w:gridCol w:w="2386"/>
      </w:tblGrid>
      <w:tr>
        <w:trPr>
          <w:trHeight w:val="375"/>
        </w:trPr>
        <w:tc>
          <w:tcPr>
            <w:gridSpan w:val="5"/>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9629"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Scenario (TS.05) - Drop-request attack</w:t>
            </w:r>
            <w:r/>
          </w:p>
        </w:tc>
      </w:tr>
      <w:tr>
        <w:trPr>
          <w:trHeight w:val="360"/>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Description:</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Attacker blocks network traffic outside or inside the factory[7]. This prevents the factory from communicating with the external network interrupting new updates. Without new updates the machinery could be affected by bugs and security/safety issues.</w:t>
            </w:r>
            <w:r/>
          </w:p>
          <w:p>
            <w:pPr>
              <w:rPr>
                <w:rFonts w:cs="Calibri" w:eastAsia="Calibri"/>
                <w:color w:val="000000"/>
                <w:sz w:val="20"/>
                <w:szCs w:val="20"/>
              </w:rPr>
            </w:pPr>
            <w:r>
              <w:rPr>
                <w:rFonts w:cs="Calibri" w:eastAsia="Calibri"/>
                <w:color w:val="000000" w:themeColor="text1"/>
                <w:sz w:val="20"/>
                <w:szCs w:val="20"/>
              </w:rPr>
              <w:t xml:space="preserve">Steps:</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breaks off the communication of the factory with the external network or the internal communication between the machines altering the physical connection system</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Machines cannot communicate neither between each other nor with the external network</w:t>
            </w:r>
            <w:r/>
          </w:p>
          <w:p>
            <w:r>
              <w:t xml:space="preserve"> </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ID:</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DA.02, T0.4</w:t>
            </w:r>
            <w:r/>
          </w:p>
        </w:tc>
      </w:tr>
      <w:tr>
        <w:trPr>
          <w:trHeight w:val="31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Source:</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r>
              <w:t xml:space="preserve"> </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vMerge w:val="restart"/>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Scoring:</w:t>
            </w:r>
            <w:r/>
          </w:p>
          <w:p>
            <w:pPr>
              <w:rPr>
                <w:rFonts w:cs="Calibri" w:eastAsia="Calibri"/>
                <w:b/>
                <w:bCs/>
                <w:color w:val="FFFFFF"/>
                <w:sz w:val="20"/>
                <w:szCs w:val="20"/>
              </w:rPr>
            </w:pPr>
            <w:r>
              <w:rPr>
                <w:rFonts w:cs="Calibri" w:eastAsia="Calibri"/>
                <w:b/>
                <w:bCs/>
                <w:color w:val="FFFFFF" w:themeColor="background1"/>
                <w:sz w:val="20"/>
                <w:szCs w:val="20"/>
              </w:rPr>
              <w:t xml:space="preserve">(Tech. difficulty)</w:t>
            </w:r>
            <w:r/>
          </w:p>
          <w:p>
            <w:pPr>
              <w:rPr>
                <w:rFonts w:cs="Calibri" w:eastAsia="Calibri"/>
                <w:b/>
                <w:bCs/>
                <w:color w:val="FFFFFF"/>
                <w:sz w:val="20"/>
                <w:szCs w:val="20"/>
              </w:rPr>
            </w:pPr>
            <w:r>
              <w:rPr>
                <w:rFonts w:cs="Calibri" w:eastAsia="Calibri"/>
                <w:b/>
                <w:bCs/>
                <w:color w:val="FFFFFF" w:themeColor="background1"/>
                <w:sz w:val="20"/>
                <w:szCs w:val="20"/>
              </w:rPr>
              <w:t xml:space="preserve">(Impact)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Expertise: Expert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07"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Knowledge: Critical</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73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Equipment: Specialized</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238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Estimated Time: Medium</w:t>
            </w:r>
            <w:r/>
          </w:p>
        </w:tc>
      </w:tr>
      <w:tr>
        <w:trPr>
          <w:trHeight w:val="300"/>
        </w:trPr>
        <w:tc>
          <w:tcPr>
            <w:tcBorders>
              <w:left w:val="single" w:color="FFFFFF" w:sz="0" w:space="0" w:themeColor="background1"/>
              <w:right w:val="single" w:color="FFFFFF" w:sz="0" w:space="0" w:themeColor="background1"/>
              <w:bottom w:val="single" w:color="FFFFFF" w:sz="0" w:space="0" w:themeColor="background1"/>
            </w:tcBorders>
            <w:tcW w:w="1836" w:type="dxa"/>
            <w:vAlign w:val="center"/>
            <w:vMerge w:val="continue"/>
            <w:textDirection w:val="lrTb"/>
            <w:noWrap w:val="false"/>
          </w:tcPr>
          <w:p>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Impact factors:</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Business/Financial: 3</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Privacy and Regulations: 2</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Operations: 3</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Safety: 3</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Current approach to mitigation … (Security Measures):</w:t>
            </w:r>
            <w:r/>
          </w:p>
          <w:p>
            <w:pPr>
              <w:pStyle w:val="458"/>
              <w:numPr>
                <w:ilvl w:val="0"/>
                <w:numId w:val="210"/>
              </w:numPr>
              <w:ind w:left="708" w:hanging="344"/>
              <w:rPr>
                <w:rFonts w:cs="Calibri" w:eastAsia="Calibri"/>
                <w:color w:val="000000"/>
                <w:sz w:val="20"/>
                <w:szCs w:val="20"/>
              </w:rPr>
            </w:pPr>
            <w:r>
              <w:rPr>
                <w:rFonts w:cs="Calibri" w:eastAsia="Calibri"/>
                <w:color w:val="000000" w:themeColor="text1"/>
                <w:sz w:val="20"/>
                <w:szCs w:val="20"/>
              </w:rPr>
              <w:t xml:space="preserve">Adoption of different physical channels to communicate with the external network (WiFi, LoRa, etc.) </w:t>
            </w:r>
            <w:r/>
          </w:p>
          <w:p>
            <w:pPr>
              <w:pStyle w:val="458"/>
              <w:numPr>
                <w:ilvl w:val="0"/>
                <w:numId w:val="210"/>
              </w:numPr>
              <w:ind w:left="708" w:hanging="344"/>
              <w:rPr>
                <w:rFonts w:cs="Calibri" w:eastAsia="Calibri"/>
                <w:color w:val="000000"/>
                <w:sz w:val="20"/>
                <w:szCs w:val="20"/>
              </w:rPr>
            </w:pPr>
            <w:r>
              <w:rPr>
                <w:rFonts w:cs="Calibri" w:eastAsia="Calibri"/>
                <w:color w:val="000000" w:themeColor="text1"/>
                <w:sz w:val="20"/>
                <w:szCs w:val="20"/>
              </w:rPr>
              <w:t xml:space="preserve">After the detection of the loss of communication each machine could react disabling all the local firmware updates to prevent local installation of malware and to be able to maintain the same asset prior to the attack.</w:t>
            </w:r>
            <w:r/>
          </w:p>
          <w:p>
            <w:r>
              <w:t xml:space="preserve"> </w:t>
            </w:r>
            <w:r/>
          </w:p>
          <w:p>
            <w:pPr>
              <w:rPr>
                <w:rFonts w:cs="Calibri" w:eastAsia="Calibri"/>
                <w:color w:val="000000"/>
                <w:sz w:val="20"/>
                <w:szCs w:val="20"/>
              </w:rPr>
            </w:pPr>
            <w:r>
              <w:rPr>
                <w:rFonts w:cs="Calibri" w:eastAsia="Calibri"/>
                <w:color w:val="000000" w:themeColor="text1"/>
                <w:sz w:val="20"/>
                <w:szCs w:val="20"/>
              </w:rPr>
              <w:t xml:space="preserve">Technical security requirements:</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 Status:</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Status of implementation of security measures and coverage</w:t>
            </w:r>
            <w:r/>
          </w:p>
        </w:tc>
      </w:tr>
    </w:tbl>
    <w:p>
      <w:pPr>
        <w:rPr>
          <w:rFonts w:cs="Calibri" w:eastAsia="Calibri"/>
          <w:lang w:val="en-US"/>
        </w:rPr>
      </w:pPr>
      <w:r>
        <w:rPr>
          <w:rFonts w:cs="Calibri" w:eastAsia="Calibri"/>
          <w:lang w:val="en-US"/>
        </w:rPr>
        <w:t xml:space="preserve"> </w:t>
      </w:r>
      <w:r/>
    </w:p>
    <w:tbl>
      <w:tblPr>
        <w:tblW w:w="0" w:type="auto"/>
        <w:tblBorders>
          <w:left w:val="single" w:color="FFFFFF" w:sz="4" w:space="0" w:themeColor="background1"/>
          <w:top w:val="single" w:color="FFFFFF" w:sz="4" w:space="0" w:themeColor="background1"/>
          <w:right w:val="single" w:color="FFFFFF" w:sz="4" w:space="0" w:themeColor="background1"/>
          <w:bottom w:val="single" w:color="FFFFFF" w:sz="4" w:space="0" w:themeColor="background1"/>
        </w:tblBorders>
        <w:tblLayout w:type="fixed"/>
        <w:tblLook w:val="06A0" w:firstRow="1" w:lastRow="0" w:firstColumn="1" w:lastColumn="0" w:noHBand="1" w:noVBand="1"/>
      </w:tblPr>
      <w:tblGrid>
        <w:gridCol w:w="1836"/>
        <w:gridCol w:w="1865"/>
        <w:gridCol w:w="1807"/>
        <w:gridCol w:w="1735"/>
        <w:gridCol w:w="2386"/>
      </w:tblGrid>
      <w:tr>
        <w:trPr>
          <w:trHeight w:val="375"/>
        </w:trPr>
        <w:tc>
          <w:tcPr>
            <w:gridSpan w:val="5"/>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9629"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Scenario (TS.06) - Rollback attack</w:t>
            </w:r>
            <w:r/>
          </w:p>
        </w:tc>
      </w:tr>
      <w:tr>
        <w:trPr>
          <w:trHeight w:val="360"/>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Description:</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Attackers cause a machine to install a previous valid version of a firmware.</w:t>
            </w:r>
            <w:r/>
          </w:p>
          <w:p>
            <w:pPr>
              <w:rPr>
                <w:rFonts w:cs="Calibri" w:eastAsia="Calibri"/>
                <w:color w:val="000000"/>
                <w:sz w:val="20"/>
                <w:szCs w:val="20"/>
              </w:rPr>
            </w:pPr>
            <w:r>
              <w:rPr>
                <w:rFonts w:cs="Calibri" w:eastAsia="Calibri"/>
                <w:color w:val="000000" w:themeColor="text1"/>
                <w:sz w:val="20"/>
                <w:szCs w:val="20"/>
              </w:rPr>
              <w:t xml:space="preserve">Steps:</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compromises OTA Keys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compromises FW metadata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sends a previous valid version of a machine firmware with compromised metadata </w:t>
            </w:r>
            <w:r/>
          </w:p>
          <w:p>
            <w:pPr>
              <w:pStyle w:val="458"/>
              <w:ind w:left="357" w:hanging="344"/>
              <w:rPr>
                <w:rFonts w:cs="Calibri" w:eastAsia="Calibri"/>
                <w:color w:val="000000"/>
                <w:sz w:val="20"/>
                <w:szCs w:val="20"/>
              </w:rPr>
            </w:pPr>
            <w:r>
              <w:rPr>
                <w:rFonts w:cs="Calibri" w:eastAsia="Calibri"/>
                <w:color w:val="000000" w:themeColor="text1"/>
                <w:sz w:val="20"/>
                <w:szCs w:val="20"/>
              </w:rPr>
              <w:t xml:space="preserve">Attacker can exploit possible bugs or security issues related to the old FW installed</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Threat ID:</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DA.02, T0.4</w:t>
            </w:r>
            <w:r/>
          </w:p>
        </w:tc>
      </w:tr>
      <w:tr>
        <w:trPr>
          <w:trHeight w:val="31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Source:</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r>
              <w:t xml:space="preserve"> </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vMerge w:val="restart"/>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Scoring:</w:t>
            </w:r>
            <w:r/>
          </w:p>
          <w:p>
            <w:pPr>
              <w:rPr>
                <w:rFonts w:cs="Calibri" w:eastAsia="Calibri"/>
                <w:b/>
                <w:bCs/>
                <w:color w:val="FFFFFF"/>
                <w:sz w:val="20"/>
                <w:szCs w:val="20"/>
              </w:rPr>
            </w:pPr>
            <w:r>
              <w:rPr>
                <w:rFonts w:cs="Calibri" w:eastAsia="Calibri"/>
                <w:b/>
                <w:bCs/>
                <w:color w:val="FFFFFF" w:themeColor="background1"/>
                <w:sz w:val="20"/>
                <w:szCs w:val="20"/>
              </w:rPr>
              <w:t xml:space="preserve">(Tech. difficulty)</w:t>
            </w:r>
            <w:r/>
          </w:p>
          <w:p>
            <w:pPr>
              <w:rPr>
                <w:rFonts w:cs="Calibri" w:eastAsia="Calibri"/>
                <w:b/>
                <w:bCs/>
                <w:color w:val="FFFFFF"/>
                <w:sz w:val="20"/>
                <w:szCs w:val="20"/>
              </w:rPr>
            </w:pPr>
            <w:r>
              <w:rPr>
                <w:rFonts w:cs="Calibri" w:eastAsia="Calibri"/>
                <w:b/>
                <w:bCs/>
                <w:color w:val="FFFFFF" w:themeColor="background1"/>
                <w:sz w:val="20"/>
                <w:szCs w:val="20"/>
              </w:rPr>
              <w:t xml:space="preserve">(Impact)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Expertise: Expert</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07"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Knowledge: Sensitive</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73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Equipment: Specialized</w:t>
            </w:r>
            <w:r/>
          </w:p>
        </w:tc>
        <w:tc>
          <w:tcPr>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238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Estimated Time: Medium-High</w:t>
            </w:r>
            <w:r/>
          </w:p>
        </w:tc>
      </w:tr>
      <w:tr>
        <w:trPr>
          <w:trHeight w:val="300"/>
        </w:trPr>
        <w:tc>
          <w:tcPr>
            <w:tcBorders>
              <w:left w:val="single" w:color="FFFFFF" w:sz="0" w:space="0" w:themeColor="background1"/>
              <w:right w:val="single" w:color="FFFFFF" w:sz="0" w:space="0" w:themeColor="background1"/>
              <w:bottom w:val="single" w:color="FFFFFF" w:sz="0" w:space="0" w:themeColor="background1"/>
            </w:tcBorders>
            <w:tcW w:w="1836" w:type="dxa"/>
            <w:vAlign w:val="center"/>
            <w:vMerge w:val="continue"/>
            <w:textDirection w:val="lrTb"/>
            <w:noWrap w:val="false"/>
          </w:tcPr>
          <w:p>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Impact factors:</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Business/Financial: 3</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Privacy and Regulations: 2</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Operations: 2</w:t>
            </w:r>
            <w:r/>
          </w:p>
          <w:p>
            <w:pPr>
              <w:pStyle w:val="458"/>
              <w:numPr>
                <w:ilvl w:val="0"/>
                <w:numId w:val="210"/>
              </w:numPr>
              <w:ind w:left="707" w:hanging="343"/>
              <w:rPr>
                <w:rFonts w:cs="Calibri" w:eastAsia="Calibri"/>
                <w:color w:val="000000"/>
                <w:sz w:val="20"/>
                <w:szCs w:val="20"/>
              </w:rPr>
            </w:pPr>
            <w:r>
              <w:rPr>
                <w:rFonts w:cs="Calibri" w:eastAsia="Calibri"/>
                <w:color w:val="000000" w:themeColor="text1"/>
                <w:sz w:val="20"/>
                <w:szCs w:val="20"/>
              </w:rPr>
              <w:t xml:space="preserve">Safety: 3</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w:t>
            </w:r>
            <w:r/>
          </w:p>
        </w:tc>
        <w:tc>
          <w:tcPr>
            <w:gridSpan w:val="4"/>
            <w:shd w:val="clear" w:color="auto" w:fill="DEEAF6" w:themeFill="accent5" w:themeFillTint="33"/>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Current approach to mitigation … (Security Measures):</w:t>
            </w:r>
            <w:r/>
          </w:p>
          <w:p>
            <w:pPr>
              <w:pStyle w:val="458"/>
              <w:numPr>
                <w:ilvl w:val="0"/>
                <w:numId w:val="210"/>
              </w:numPr>
              <w:ind w:left="708" w:hanging="344"/>
              <w:rPr>
                <w:rFonts w:cs="Calibri" w:eastAsia="Calibri"/>
                <w:color w:val="000000"/>
                <w:sz w:val="20"/>
                <w:szCs w:val="20"/>
              </w:rPr>
            </w:pPr>
            <w:r>
              <w:rPr>
                <w:rFonts w:cs="Calibri" w:eastAsia="Calibri"/>
                <w:color w:val="000000" w:themeColor="text1"/>
                <w:sz w:val="20"/>
                <w:szCs w:val="20"/>
              </w:rPr>
              <w:t xml:space="preserve">A release counter in the image metadata, to be incremented each time a new version of the firmware image is released, should prevent the installation of an older image version. </w:t>
            </w:r>
            <w:r/>
          </w:p>
          <w:p>
            <w:pPr>
              <w:pStyle w:val="458"/>
              <w:numPr>
                <w:ilvl w:val="0"/>
                <w:numId w:val="210"/>
              </w:numPr>
              <w:ind w:left="708" w:hanging="344"/>
              <w:rPr>
                <w:rFonts w:cs="Calibri" w:eastAsia="Calibri"/>
                <w:color w:val="000000"/>
                <w:sz w:val="20"/>
                <w:szCs w:val="20"/>
              </w:rPr>
            </w:pPr>
            <w:r>
              <w:rPr>
                <w:rFonts w:cs="Calibri" w:eastAsia="Calibri"/>
                <w:color w:val="000000" w:themeColor="text1"/>
                <w:sz w:val="20"/>
                <w:szCs w:val="20"/>
              </w:rPr>
              <w:t xml:space="preserve">Stronger crypto keys</w:t>
            </w:r>
            <w:r/>
          </w:p>
          <w:p>
            <w:r>
              <w:t xml:space="preserve"> </w:t>
            </w:r>
            <w:r/>
          </w:p>
          <w:p>
            <w:pPr>
              <w:rPr>
                <w:rFonts w:cs="Calibri" w:eastAsia="Calibri"/>
                <w:color w:val="000000"/>
                <w:sz w:val="20"/>
                <w:szCs w:val="20"/>
              </w:rPr>
            </w:pPr>
            <w:r>
              <w:rPr>
                <w:rFonts w:cs="Calibri" w:eastAsia="Calibri"/>
                <w:color w:val="000000" w:themeColor="text1"/>
                <w:sz w:val="20"/>
                <w:szCs w:val="20"/>
              </w:rPr>
              <w:t xml:space="preserve">Technical security requirements:</w:t>
            </w:r>
            <w:r/>
          </w:p>
        </w:tc>
      </w:tr>
      <w:tr>
        <w:trPr>
          <w:trHeight w:val="345"/>
        </w:trPr>
        <w:tc>
          <w:tcPr>
            <w:shd w:val="clear" w:color="auto" w:fill="5B9BD5" w:themeFill="accent5"/>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1836" w:type="dxa"/>
            <w:vAlign w:val="center"/>
            <w:textDirection w:val="lrTb"/>
            <w:noWrap w:val="false"/>
          </w:tcPr>
          <w:p>
            <w:pPr>
              <w:rPr>
                <w:rFonts w:cs="Calibri" w:eastAsia="Calibri"/>
                <w:b/>
                <w:bCs/>
                <w:color w:val="FFFFFF"/>
                <w:sz w:val="20"/>
                <w:szCs w:val="20"/>
              </w:rPr>
            </w:pPr>
            <w:r>
              <w:rPr>
                <w:rFonts w:cs="Calibri" w:eastAsia="Calibri"/>
                <w:b/>
                <w:bCs/>
                <w:color w:val="FFFFFF" w:themeColor="background1"/>
                <w:sz w:val="20"/>
                <w:szCs w:val="20"/>
              </w:rPr>
              <w:t xml:space="preserve">Mitigation Status:</w:t>
            </w:r>
            <w:r/>
          </w:p>
        </w:tc>
        <w:tc>
          <w:tcPr>
            <w:gridSpan w:val="4"/>
            <w:shd w:val="clear" w:color="auto" w:fill="BDD6EE" w:themeFill="accent5" w:themeFillTint="66"/>
            <w:tcBorders>
              <w:left w:val="single" w:color="FFFFFF" w:sz="4" w:space="0" w:themeColor="background1"/>
              <w:top w:val="single" w:color="FFFFFF" w:sz="4" w:space="0" w:themeColor="background1"/>
              <w:right w:val="single" w:color="FFFFFF" w:sz="4" w:space="0" w:themeColor="background1"/>
              <w:bottom w:val="single" w:color="FFFFFF" w:sz="4" w:space="0" w:themeColor="background1"/>
            </w:tcBorders>
            <w:tcMar>
              <w:left w:w="108" w:type="dxa"/>
              <w:top w:w="0" w:type="auto"/>
              <w:right w:w="108" w:type="dxa"/>
              <w:bottom w:w="0" w:type="auto"/>
            </w:tcMar>
            <w:tcW w:w="779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Status of implementation of security measures and coverage</w:t>
            </w:r>
            <w:r/>
          </w:p>
        </w:tc>
      </w:tr>
    </w:tbl>
    <w:p>
      <w:pPr>
        <w:rPr>
          <w:rFonts w:cs="Calibri" w:eastAsia="Calibri"/>
          <w:lang w:val="en-US"/>
        </w:rPr>
      </w:pPr>
      <w:r>
        <w:rPr>
          <w:rFonts w:cs="Calibri" w:eastAsia="Calibri"/>
          <w:lang w:val="en-US"/>
        </w:rPr>
      </w:r>
      <w:r/>
    </w:p>
    <w:p>
      <w:pPr>
        <w:rPr>
          <w:lang w:val="en-US"/>
        </w:rPr>
      </w:pPr>
      <w:r>
        <w:rPr>
          <w:lang w:val="en-US"/>
        </w:rPr>
      </w:r>
      <w:r/>
    </w:p>
    <w:p>
      <w:pPr>
        <w:pStyle w:val="412"/>
        <w:rPr>
          <w:lang w:val="en-US"/>
        </w:rPr>
      </w:pPr>
      <w:r>
        <w:rPr>
          <w:lang w:val="en-US"/>
        </w:rPr>
        <w:t xml:space="preserve">Risk Evaluation and Mitigations</w:t>
      </w:r>
      <w:r/>
    </w:p>
    <w:p>
      <w:pPr>
        <w:rPr>
          <w:lang w:val="en-US"/>
        </w:rPr>
      </w:pPr>
      <w:r>
        <w:rPr>
          <w:lang w:val="en-US"/>
        </w:rPr>
      </w:r>
      <w:r/>
    </w:p>
    <w:p>
      <w:pPr>
        <w:pStyle w:val="413"/>
        <w:rPr>
          <w:lang w:val="en-US"/>
        </w:rPr>
      </w:pPr>
      <w:r>
        <w:rPr>
          <w:lang w:val="en-US"/>
        </w:rPr>
        <w:t xml:space="preserve">Ranking</w:t>
      </w:r>
      <w:r/>
    </w:p>
    <w:p>
      <w:pPr>
        <w:rPr>
          <w:rFonts w:cs="Calibri" w:eastAsia="Calibri"/>
          <w:color w:val="000000"/>
          <w:sz w:val="20"/>
          <w:szCs w:val="20"/>
          <w:lang w:val="en-US"/>
        </w:rPr>
      </w:pPr>
      <w:r>
        <w:rPr>
          <w:rFonts w:cs="Calibri" w:eastAsia="Calibri"/>
          <w:color w:val="000000" w:themeColor="text1"/>
          <w:sz w:val="20"/>
          <w:szCs w:val="20"/>
          <w:lang w:val="en-US"/>
        </w:rPr>
        <w:t xml:space="preserve">This section has the objective of documenting the analysis of the currently identified Threats and Threat Scenarios, the evaluation of the actual level of threat (whether acceptable or unacceptable), the identification of appropriate Security Measures for Threat Mitigation, and the acceptance of any Residual Risk.</w:t>
      </w:r>
      <w:r/>
    </w:p>
    <w:p>
      <w:pPr>
        <w:rPr>
          <w:rFonts w:cs="Calibri" w:eastAsia="Calibri"/>
          <w:color w:val="000000"/>
          <w:sz w:val="20"/>
          <w:szCs w:val="20"/>
          <w:lang w:val="en-US"/>
        </w:rPr>
      </w:pPr>
      <w:r>
        <w:rPr>
          <w:rFonts w:cs="Calibri" w:eastAsia="Calibri"/>
          <w:color w:val="000000" w:themeColor="text1"/>
          <w:sz w:val="20"/>
          <w:szCs w:val="20"/>
          <w:lang w:val="en-US"/>
        </w:rPr>
        <w:t xml:space="preserve">For our pilot, we have identified different threat scenarios and scored them. The scoring is done at two levels, technical difficulty and impact. For technical difficulty, we have considered various parameters as defined in table XX.</w:t>
      </w:r>
      <w:r/>
    </w:p>
    <w:tbl>
      <w:tblPr>
        <w:tblW w:w="0" w:type="auto"/>
        <w:tblBorders>
          <w:left w:val="single" w:color="000000" w:sz="4" w:space="0" w:themeColor="text1"/>
          <w:top w:val="single" w:color="000000" w:sz="4" w:space="0" w:themeColor="text1"/>
          <w:right w:val="single" w:color="000000" w:sz="4" w:space="0" w:themeColor="text1"/>
          <w:bottom w:val="single" w:color="000000" w:sz="4" w:space="0" w:themeColor="text1"/>
        </w:tblBorders>
        <w:tblLayout w:type="fixed"/>
        <w:tblLook w:val="06A0" w:firstRow="1" w:lastRow="0" w:firstColumn="1" w:lastColumn="0" w:noHBand="1" w:noVBand="1"/>
      </w:tblPr>
      <w:tblGrid>
        <w:gridCol w:w="1530"/>
        <w:gridCol w:w="2415"/>
        <w:gridCol w:w="4245"/>
      </w:tblGrid>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530"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Index</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241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Parameter Name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24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Values</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530"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1</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241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Expertise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24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Layman, Proficient, Expert, Multiple experts</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530"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241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Knowledge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24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Public, Restricted, Sensitive, Critical</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530"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241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Equipment</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24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Standard, Specialized, Bespoke, Multiple bespoke</w:t>
            </w:r>
            <w:r/>
          </w:p>
        </w:tc>
      </w:tr>
      <w:tr>
        <w:trPr>
          <w:trHeight w:val="300"/>
        </w:trPr>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1530"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4</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241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Estimated Time</w:t>
            </w:r>
            <w:r/>
          </w:p>
        </w:tc>
        <w:tc>
          <w:tcPr>
            <w:tcBorders>
              <w:left w:val="single" w:color="000000" w:sz="4" w:space="0" w:themeColor="text1"/>
              <w:top w:val="single" w:color="000000" w:sz="4" w:space="0" w:themeColor="text1"/>
              <w:right w:val="single" w:color="000000" w:sz="4" w:space="0" w:themeColor="text1"/>
              <w:bottom w:val="single" w:color="000000" w:sz="4" w:space="0" w:themeColor="text1"/>
            </w:tcBorders>
            <w:tcMar>
              <w:left w:w="108" w:type="dxa"/>
              <w:top w:w="0" w:type="auto"/>
              <w:right w:w="108" w:type="dxa"/>
              <w:bottom w:w="0" w:type="auto"/>
            </w:tcMar>
            <w:tcW w:w="424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Low, Mid-low, Mid-high, High</w:t>
            </w:r>
            <w:r/>
          </w:p>
        </w:tc>
      </w:tr>
    </w:tbl>
    <w:p>
      <w:pPr>
        <w:rPr>
          <w:rFonts w:cs="Calibri" w:eastAsia="Calibri"/>
          <w:color w:val="000000"/>
          <w:sz w:val="20"/>
          <w:szCs w:val="20"/>
          <w:lang w:val="en-US"/>
        </w:rPr>
      </w:pPr>
      <w:r>
        <w:rPr>
          <w:rFonts w:cs="Calibri" w:eastAsia="Calibri"/>
          <w:color w:val="000000" w:themeColor="text1"/>
          <w:sz w:val="20"/>
          <w:szCs w:val="20"/>
          <w:lang w:val="en-US"/>
        </w:rPr>
        <w:t xml:space="preserve"> </w:t>
      </w:r>
      <w:r/>
    </w:p>
    <w:p>
      <w:pPr>
        <w:rPr>
          <w:rFonts w:cs="Calibri" w:eastAsia="Calibri"/>
          <w:color w:val="000000"/>
          <w:sz w:val="20"/>
          <w:szCs w:val="20"/>
          <w:lang w:val="en-US"/>
        </w:rPr>
      </w:pPr>
      <w:r>
        <w:rPr>
          <w:rFonts w:cs="Calibri" w:eastAsia="Calibri"/>
          <w:color w:val="000000" w:themeColor="text1"/>
          <w:sz w:val="20"/>
          <w:szCs w:val="20"/>
          <w:lang w:val="en-US"/>
        </w:rPr>
        <w:t xml:space="preserve">The impact of a threat scenarios was evaluated on parameters Business/Financial, Privacy and Regulations, Operations,  and Safety. Each impact parameter was given a score from 1 to 5, where 5 being the most impactful. The final scoring of the above-described threats useful for prioritization is computed as: sum(impact)/sum(technical difficulty)</w:t>
      </w:r>
      <w:r/>
    </w:p>
    <w:p>
      <w:pPr>
        <w:rPr>
          <w:rFonts w:cs="Calibri" w:eastAsia="Calibri"/>
          <w:color w:val="000000"/>
          <w:sz w:val="20"/>
          <w:szCs w:val="20"/>
          <w:lang w:val="en-US"/>
        </w:rPr>
      </w:pPr>
      <w:r>
        <w:rPr>
          <w:rFonts w:cs="Calibri" w:eastAsia="Calibri"/>
          <w:color w:val="000000" w:themeColor="text1"/>
          <w:sz w:val="20"/>
          <w:szCs w:val="20"/>
          <w:lang w:val="en-US"/>
        </w:rPr>
        <w:t xml:space="preserve">the final results should be read be considered qualitative only. Scoring for each threat scenario is illustrated in the table Table XX.</w:t>
      </w:r>
      <w:r/>
    </w:p>
    <w:tbl>
      <w:tblPr>
        <w:tblW w:w="0" w:type="auto"/>
        <w:tblLayout w:type="fixed"/>
        <w:tblLook w:val="06A0" w:firstRow="1" w:lastRow="0" w:firstColumn="1" w:lastColumn="0" w:noHBand="1" w:noVBand="1"/>
      </w:tblPr>
      <w:tblGrid>
        <w:gridCol w:w="705"/>
        <w:gridCol w:w="720"/>
        <w:gridCol w:w="720"/>
        <w:gridCol w:w="720"/>
        <w:gridCol w:w="720"/>
        <w:gridCol w:w="720"/>
        <w:gridCol w:w="720"/>
        <w:gridCol w:w="720"/>
        <w:gridCol w:w="720"/>
        <w:gridCol w:w="720"/>
        <w:gridCol w:w="720"/>
        <w:gridCol w:w="735"/>
        <w:gridCol w:w="690"/>
      </w:tblGrid>
      <w:tr>
        <w:trPr>
          <w:trHeight w:val="300"/>
        </w:trPr>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05" w:type="dxa"/>
            <w:vAlign w:val="center"/>
            <w:textDirection w:val="lrTb"/>
            <w:noWrap w:val="false"/>
          </w:tcPr>
          <w:p>
            <w:pPr>
              <w:jc w:val="center"/>
            </w:pPr>
            <w:r>
              <w:t xml:space="preserve"> </w:t>
            </w:r>
            <w:r/>
          </w:p>
        </w:tc>
        <w:tc>
          <w:tcPr>
            <w:gridSpan w:val="5"/>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360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Technical difficulty</w:t>
            </w:r>
            <w:r/>
          </w:p>
        </w:tc>
        <w:tc>
          <w:tcPr>
            <w:gridSpan w:val="5"/>
            <w:tcBorders>
              <w:left w:val="none" w:color="000000" w:sz="4" w:space="0"/>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360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Impact</w:t>
            </w:r>
            <w:r/>
          </w:p>
        </w:tc>
        <w:tc>
          <w:tcPr>
            <w:tcBorders>
              <w:left w:val="none" w:color="000000" w:sz="4" w:space="0"/>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3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TOT</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69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priority</w:t>
            </w:r>
            <w:r/>
          </w:p>
        </w:tc>
      </w:tr>
      <w:tr>
        <w:trPr>
          <w:trHeight w:val="1140"/>
        </w:trPr>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Threat ID</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expertise</w:t>
            </w:r>
            <w:r/>
          </w:p>
        </w:tc>
        <w:tc>
          <w:tcPr>
            <w:tcBorders>
              <w:left w:val="single" w:color="000000" w:sz="8" w:space="0" w:themeColor="text1"/>
              <w:top w:val="none" w:color="000000" w:sz="4" w:space="0"/>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knowledge</w:t>
            </w:r>
            <w:r/>
          </w:p>
        </w:tc>
        <w:tc>
          <w:tcPr>
            <w:tcBorders>
              <w:left w:val="single" w:color="000000" w:sz="8" w:space="0" w:themeColor="text1"/>
              <w:top w:val="none" w:color="000000" w:sz="4" w:space="0"/>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equipment</w:t>
            </w:r>
            <w:r/>
          </w:p>
        </w:tc>
        <w:tc>
          <w:tcPr>
            <w:tcBorders>
              <w:left w:val="single" w:color="000000" w:sz="8" w:space="0" w:themeColor="text1"/>
              <w:top w:val="none" w:color="000000" w:sz="4" w:space="0"/>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time</w:t>
            </w:r>
            <w:r/>
          </w:p>
        </w:tc>
        <w:tc>
          <w:tcPr>
            <w:tcBorders>
              <w:left w:val="single" w:color="000000" w:sz="8" w:space="0" w:themeColor="text1"/>
              <w:top w:val="none" w:color="000000" w:sz="4" w:space="0"/>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 </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Business/financial</w:t>
            </w:r>
            <w:r/>
          </w:p>
        </w:tc>
        <w:tc>
          <w:tcPr>
            <w:tcBorders>
              <w:left w:val="single" w:color="000000" w:sz="8" w:space="0" w:themeColor="text1"/>
              <w:top w:val="none" w:color="000000" w:sz="4" w:space="0"/>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Privacy and regulations</w:t>
            </w:r>
            <w:r/>
          </w:p>
        </w:tc>
        <w:tc>
          <w:tcPr>
            <w:tcBorders>
              <w:left w:val="single" w:color="000000" w:sz="8" w:space="0" w:themeColor="text1"/>
              <w:top w:val="none" w:color="000000" w:sz="4" w:space="0"/>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operations</w:t>
            </w:r>
            <w:r/>
          </w:p>
        </w:tc>
        <w:tc>
          <w:tcPr>
            <w:tcBorders>
              <w:left w:val="single" w:color="000000" w:sz="8" w:space="0" w:themeColor="text1"/>
              <w:top w:val="none" w:color="000000" w:sz="4" w:space="0"/>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safety</w:t>
            </w:r>
            <w:r/>
          </w:p>
        </w:tc>
        <w:tc>
          <w:tcPr>
            <w:tcBorders>
              <w:left w:val="single" w:color="000000" w:sz="8" w:space="0" w:themeColor="text1"/>
              <w:top w:val="none" w:color="000000" w:sz="4" w:space="0"/>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 </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3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 </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69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 </w:t>
            </w:r>
            <w:r/>
          </w:p>
        </w:tc>
      </w:tr>
      <w:tr>
        <w:trPr>
          <w:trHeight w:val="300"/>
        </w:trPr>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TS.01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10</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4</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5</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11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3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69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Mid</w:t>
            </w:r>
            <w:r/>
          </w:p>
        </w:tc>
      </w:tr>
      <w:tr>
        <w:trPr>
          <w:trHeight w:val="300"/>
        </w:trPr>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TS.02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11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4</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11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3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69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Mid</w:t>
            </w:r>
            <w:r/>
          </w:p>
        </w:tc>
      </w:tr>
      <w:tr>
        <w:trPr>
          <w:trHeight w:val="300"/>
        </w:trPr>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TS.03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10</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5</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0</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08</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3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0.8</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69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Low</w:t>
            </w:r>
            <w:r/>
          </w:p>
        </w:tc>
      </w:tr>
      <w:tr>
        <w:trPr>
          <w:trHeight w:val="300"/>
        </w:trPr>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TS.04</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11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5</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12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3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1.09</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69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Mid</w:t>
            </w:r>
            <w:r/>
          </w:p>
        </w:tc>
      </w:tr>
      <w:tr>
        <w:trPr>
          <w:trHeight w:val="300"/>
        </w:trPr>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TS.05</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08</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11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3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1.37</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69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High</w:t>
            </w:r>
            <w:r/>
          </w:p>
        </w:tc>
      </w:tr>
      <w:tr>
        <w:trPr>
          <w:trHeight w:val="300"/>
        </w:trPr>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0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TS.06</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08</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2</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3</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20" w:type="dxa"/>
            <w:vAlign w:val="center"/>
            <w:textDirection w:val="lrTb"/>
            <w:noWrap w:val="false"/>
          </w:tcPr>
          <w:p>
            <w:pPr>
              <w:jc w:val="center"/>
              <w:rPr>
                <w:rFonts w:cs="Calibri" w:eastAsia="Calibri"/>
                <w:b/>
                <w:bCs/>
                <w:color w:val="000000"/>
                <w:sz w:val="20"/>
                <w:szCs w:val="20"/>
              </w:rPr>
            </w:pPr>
            <w:r>
              <w:rPr>
                <w:rFonts w:cs="Calibri" w:eastAsia="Calibri"/>
                <w:b/>
                <w:bCs/>
                <w:color w:val="000000" w:themeColor="text1"/>
                <w:sz w:val="20"/>
                <w:szCs w:val="20"/>
              </w:rPr>
              <w:t xml:space="preserve">10</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735"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1.25</w:t>
            </w:r>
            <w:r/>
          </w:p>
        </w:tc>
        <w:tc>
          <w:tcPr>
            <w:tcBorders>
              <w:left w:val="single" w:color="000000" w:sz="8" w:space="0" w:themeColor="text1"/>
              <w:top w:val="single" w:color="000000" w:sz="8" w:space="0" w:themeColor="text1"/>
              <w:right w:val="single" w:color="000000" w:sz="8" w:space="0" w:themeColor="text1"/>
              <w:bottom w:val="single" w:color="000000" w:sz="8" w:space="0" w:themeColor="text1"/>
            </w:tcBorders>
            <w:tcMar>
              <w:left w:w="108" w:type="dxa"/>
              <w:top w:w="0" w:type="auto"/>
              <w:right w:w="108" w:type="dxa"/>
              <w:bottom w:w="0" w:type="auto"/>
            </w:tcMar>
            <w:tcW w:w="690" w:type="dxa"/>
            <w:vAlign w:val="center"/>
            <w:textDirection w:val="lrTb"/>
            <w:noWrap w:val="false"/>
          </w:tcPr>
          <w:p>
            <w:pPr>
              <w:jc w:val="center"/>
              <w:rPr>
                <w:rFonts w:cs="Calibri" w:eastAsia="Calibri"/>
                <w:color w:val="000000"/>
                <w:sz w:val="20"/>
                <w:szCs w:val="20"/>
              </w:rPr>
            </w:pPr>
            <w:r>
              <w:rPr>
                <w:rFonts w:cs="Calibri" w:eastAsia="Calibri"/>
                <w:color w:val="000000" w:themeColor="text1"/>
                <w:sz w:val="20"/>
                <w:szCs w:val="20"/>
              </w:rPr>
              <w:t xml:space="preserve">High</w:t>
            </w:r>
            <w:r/>
          </w:p>
        </w:tc>
      </w:tr>
    </w:tbl>
    <w:p>
      <w:pPr>
        <w:rPr>
          <w:rFonts w:cs="Calibri" w:eastAsia="Calibri"/>
          <w:lang w:val="en-US"/>
        </w:rPr>
      </w:pPr>
      <w:r>
        <w:rPr>
          <w:rFonts w:cs="Calibri" w:eastAsia="Calibri"/>
          <w:lang w:val="en-US"/>
        </w:rPr>
      </w:r>
      <w:r/>
    </w:p>
    <w:p>
      <w:pPr>
        <w:rPr>
          <w:lang w:val="en-US"/>
        </w:rPr>
      </w:pPr>
      <w:r>
        <w:rPr>
          <w:lang w:val="en-US"/>
        </w:rPr>
      </w:r>
      <w:r/>
    </w:p>
    <w:p>
      <w:pPr>
        <w:rPr>
          <w:lang w:val="en-US"/>
        </w:rPr>
      </w:pPr>
      <w:r>
        <w:rPr>
          <w:lang w:val="en-US"/>
        </w:rPr>
        <w:t xml:space="preserve">prioritization</w:t>
      </w:r>
      <w:r/>
    </w:p>
    <w:p>
      <w:pPr>
        <w:pStyle w:val="413"/>
        <w:rPr>
          <w:lang w:val="en-US"/>
        </w:rPr>
      </w:pPr>
      <w:r>
        <w:rPr>
          <w:lang w:val="en-US"/>
        </w:rPr>
        <w:t xml:space="preserve">Instantiation of the CERTIFY Security Lifecycle</w:t>
      </w:r>
      <w:r/>
    </w:p>
    <w:p>
      <w:pPr>
        <w:rPr>
          <w:lang w:val="en-US"/>
        </w:rPr>
      </w:pPr>
      <w:r>
        <w:rPr>
          <w:lang w:val="en-US"/>
        </w:rPr>
      </w:r>
      <w:r/>
    </w:p>
    <w:p>
      <w:pPr>
        <w:rPr>
          <w:rFonts w:cs="Calibri" w:eastAsia="Calibri"/>
          <w:b/>
          <w:bCs/>
          <w:i/>
          <w:iCs/>
          <w:color w:val="044464"/>
          <w:sz w:val="22"/>
          <w:szCs w:val="22"/>
          <w:lang w:val="en-US"/>
        </w:rPr>
      </w:pPr>
      <w:r>
        <w:rPr>
          <w:rFonts w:cs="Calibri" w:eastAsia="Calibri"/>
          <w:b/>
          <w:bCs/>
          <w:i/>
          <w:iCs/>
          <w:color w:val="044464"/>
          <w:sz w:val="22"/>
          <w:szCs w:val="22"/>
          <w:lang w:val="en-US"/>
        </w:rPr>
        <w:t xml:space="preserve">Initial identification of the mitigations considered for the smart microfactory use case</w:t>
      </w:r>
      <w:r/>
    </w:p>
    <w:p>
      <w:pPr>
        <w:rPr>
          <w:rFonts w:cs="Calibri" w:eastAsia="Calibri"/>
          <w:b/>
          <w:bCs/>
          <w:i/>
          <w:iCs/>
          <w:color w:val="044464"/>
          <w:sz w:val="22"/>
          <w:szCs w:val="22"/>
          <w:lang w:val="en-US"/>
        </w:rPr>
      </w:pPr>
      <w:r>
        <w:rPr>
          <w:rFonts w:cs="Calibri" w:eastAsia="Calibri"/>
          <w:b/>
          <w:bCs/>
          <w:i/>
          <w:iCs/>
          <w:color w:val="044464"/>
          <w:sz w:val="22"/>
          <w:szCs w:val="22"/>
          <w:lang w:val="en-US"/>
        </w:rPr>
      </w:r>
      <w:r/>
    </w:p>
    <w:p>
      <w:r>
        <w:drawing>
          <wp:inline xmlns:wp="http://schemas.openxmlformats.org/drawingml/2006/wordprocessingDrawing" distT="0" distB="0" distL="0" distR="0">
            <wp:extent cx="6115050" cy="2800348"/>
            <wp:effectExtent l="0" t="0" r="0" b="0"/>
            <wp:docPr id="33" name="Picture 394617613" descr="A screenshot of a computer&#10;&#10;Description automatically generated with low confidenc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Picture 394617613" descr="A screenshot of a computer&#10;&#10;Description automatically generated with low confidence" hidden="0"/>
                    <pic:cNvPicPr>
                      <a:picLocks noChangeAspect="1"/>
                    </pic:cNvPicPr>
                  </pic:nvPicPr>
                  <pic:blipFill>
                    <a:blip r:embed="rId68"/>
                    <a:stretch/>
                  </pic:blipFill>
                  <pic:spPr bwMode="auto">
                    <a:xfrm>
                      <a:off x="0" y="0"/>
                      <a:ext cx="6115050" cy="2800350"/>
                    </a:xfrm>
                    <a:prstGeom prst="rect">
                      <a:avLst/>
                    </a:prstGeom>
                  </pic:spPr>
                </pic:pic>
              </a:graphicData>
            </a:graphic>
          </wp:inline>
        </w:drawing>
      </w:r>
      <w:r/>
    </w:p>
    <w:p>
      <w:pPr>
        <w:rPr>
          <w:rFonts w:cs="Calibri" w:eastAsia="Calibri"/>
          <w:lang w:val="en-US"/>
        </w:rPr>
      </w:pPr>
      <w:r>
        <w:rPr>
          <w:rFonts w:cs="Calibri" w:eastAsia="Calibri"/>
          <w:lang w:val="en-US"/>
        </w:rPr>
        <w:t xml:space="preserve"> </w:t>
      </w:r>
      <w:r/>
    </w:p>
    <w:p>
      <w:pPr>
        <w:rPr>
          <w:rFonts w:cs="Calibri" w:eastAsia="Calibri"/>
          <w:color w:val="000000"/>
          <w:sz w:val="20"/>
          <w:szCs w:val="20"/>
          <w:lang w:val="en-US"/>
        </w:rPr>
      </w:pPr>
      <w:r>
        <w:rPr>
          <w:rFonts w:cs="Calibri" w:eastAsia="Calibri"/>
          <w:color w:val="000000" w:themeColor="text1"/>
          <w:sz w:val="20"/>
          <w:szCs w:val="20"/>
          <w:lang w:val="en-US"/>
        </w:rPr>
        <w:t xml:space="preserve">Reviewing the smart micro factory use case, at a first evaluation, the CERTIFY components could be deployed as follows:</w:t>
      </w:r>
      <w:r/>
    </w:p>
    <w:p>
      <w:pPr>
        <w:rPr>
          <w:lang w:val="en-US"/>
        </w:rPr>
      </w:pPr>
      <w:r>
        <w:rPr>
          <w:lang w:val="en-US"/>
        </w:rPr>
      </w:r>
      <w:r/>
    </w:p>
    <w:p>
      <w:pPr>
        <w:rPr>
          <w:lang w:val="en-US"/>
        </w:rPr>
      </w:pPr>
      <w:r>
        <w:rPr>
          <w:lang w:val="en-US"/>
        </w:rPr>
      </w:r>
      <w:r/>
    </w:p>
    <w:p>
      <w:pPr>
        <w:rPr>
          <w:lang w:val="en-US"/>
        </w:rPr>
      </w:pPr>
      <w:r>
        <w:rPr>
          <w:lang w:val="en-US"/>
        </w:rPr>
      </w:r>
      <w:r/>
    </w:p>
    <w:p>
      <w:r>
        <w:drawing>
          <wp:inline xmlns:wp="http://schemas.openxmlformats.org/drawingml/2006/wordprocessingDrawing" distT="0" distB="0" distL="0" distR="0">
            <wp:extent cx="6115050" cy="3286125"/>
            <wp:effectExtent l="0" t="0" r="0" b="0"/>
            <wp:docPr id="34" name="Picture 1397065953" descr="A screenshot of a computer&#10;&#10;Description automatically generated with medium confidenc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Picture 1397065953" descr="A screenshot of a computer&#10;&#10;Description automatically generated with medium confidence" hidden="0"/>
                    <pic:cNvPicPr>
                      <a:picLocks noChangeAspect="1"/>
                    </pic:cNvPicPr>
                  </pic:nvPicPr>
                  <pic:blipFill>
                    <a:blip r:embed="rId69"/>
                    <a:stretch/>
                  </pic:blipFill>
                  <pic:spPr bwMode="auto">
                    <a:xfrm>
                      <a:off x="0" y="0"/>
                      <a:ext cx="6115050" cy="3286125"/>
                    </a:xfrm>
                    <a:prstGeom prst="rect">
                      <a:avLst/>
                    </a:prstGeom>
                  </pic:spPr>
                </pic:pic>
              </a:graphicData>
            </a:graphic>
          </wp:inline>
        </w:drawing>
      </w:r>
      <w:r/>
    </w:p>
    <w:p>
      <w:pPr>
        <w:rPr>
          <w:lang w:val="en-US"/>
        </w:rPr>
      </w:pPr>
      <w:r>
        <w:rPr>
          <w:lang w:val="en-US"/>
        </w:rPr>
      </w:r>
      <w:r/>
    </w:p>
    <w:p>
      <w:pPr>
        <w:pStyle w:val="413"/>
        <w:rPr>
          <w:lang w:val="en-US"/>
        </w:rPr>
      </w:pPr>
      <w:r>
        <w:rPr>
          <w:lang w:val="en-US"/>
        </w:rPr>
        <w:t xml:space="preserve">Residual Risk</w:t>
      </w:r>
      <w:r/>
    </w:p>
    <w:p>
      <w:pPr>
        <w:rPr>
          <w:lang w:val="en-US"/>
        </w:rPr>
      </w:pPr>
      <w:r>
        <w:rPr>
          <w:lang w:val="en-US"/>
        </w:rPr>
        <w:t xml:space="preserve">Level of security after implementing the security controls</w:t>
      </w:r>
      <w:r/>
    </w:p>
    <w:p>
      <w:pPr>
        <w:rPr>
          <w:rFonts w:cs="Calibri" w:eastAsia="Calibri"/>
          <w:color w:val="000000"/>
          <w:sz w:val="20"/>
          <w:szCs w:val="20"/>
          <w:lang w:val="en-US"/>
        </w:rPr>
      </w:pPr>
      <w:r>
        <w:rPr>
          <w:rFonts w:cs="Calibri" w:eastAsia="Calibri"/>
          <w:color w:val="000000" w:themeColor="text1"/>
          <w:sz w:val="20"/>
          <w:szCs w:val="20"/>
          <w:lang w:val="en-US"/>
        </w:rPr>
        <w:t xml:space="preserve">After the implementation of the identified mitigation, a qualitative evaluation of the residual risk is the following: </w:t>
      </w:r>
      <w:r/>
    </w:p>
    <w:tbl>
      <w:tblPr>
        <w:tblW w:w="0" w:type="auto"/>
        <w:tblLayout w:type="fixed"/>
        <w:tblLook w:val="06A0" w:firstRow="1" w:lastRow="0" w:firstColumn="1" w:lastColumn="0" w:noHBand="1" w:noVBand="1"/>
      </w:tblPr>
      <w:tblGrid>
        <w:gridCol w:w="798"/>
        <w:gridCol w:w="1108"/>
        <w:gridCol w:w="1255"/>
        <w:gridCol w:w="1255"/>
        <w:gridCol w:w="665"/>
        <w:gridCol w:w="990"/>
        <w:gridCol w:w="886"/>
        <w:gridCol w:w="665"/>
        <w:gridCol w:w="473"/>
        <w:gridCol w:w="1536"/>
      </w:tblGrid>
      <w:tr>
        <w:trPr>
          <w:trHeight w:val="300"/>
        </w:trPr>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79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 </w:t>
            </w:r>
            <w:r/>
          </w:p>
        </w:tc>
        <w:tc>
          <w:tcPr>
            <w:gridSpan w:val="5"/>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527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Technical difficulty </w:t>
            </w:r>
            <w:r/>
          </w:p>
        </w:tc>
        <w:tc>
          <w:tcPr>
            <w:tcBorders>
              <w:left w:val="none" w:color="000000" w:sz="4" w:space="0"/>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88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Impact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Old Risk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47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New Risk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53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New priority </w:t>
            </w:r>
            <w:r/>
          </w:p>
        </w:tc>
      </w:tr>
      <w:tr>
        <w:trPr>
          <w:trHeight w:val="1125"/>
        </w:trPr>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79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Threat ID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10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expertise </w:t>
            </w:r>
            <w:r/>
          </w:p>
        </w:tc>
        <w:tc>
          <w:tcPr>
            <w:tcBorders>
              <w:left w:val="single" w:color="000000" w:sz="6" w:space="0" w:themeColor="text1"/>
              <w:top w:val="none" w:color="000000" w:sz="4" w:space="0"/>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knowledge </w:t>
            </w:r>
            <w:r/>
          </w:p>
        </w:tc>
        <w:tc>
          <w:tcPr>
            <w:tcBorders>
              <w:left w:val="single" w:color="000000" w:sz="6" w:space="0" w:themeColor="text1"/>
              <w:top w:val="none" w:color="000000" w:sz="4" w:space="0"/>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equipment </w:t>
            </w:r>
            <w:r/>
          </w:p>
        </w:tc>
        <w:tc>
          <w:tcPr>
            <w:tcBorders>
              <w:left w:val="single" w:color="000000" w:sz="6" w:space="0" w:themeColor="text1"/>
              <w:top w:val="none" w:color="000000" w:sz="4" w:space="0"/>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time </w:t>
            </w:r>
            <w:r/>
          </w:p>
        </w:tc>
        <w:tc>
          <w:tcPr>
            <w:tcBorders>
              <w:left w:val="single" w:color="000000" w:sz="6" w:space="0" w:themeColor="text1"/>
              <w:top w:val="none" w:color="000000" w:sz="4" w:space="0"/>
              <w:right w:val="single" w:color="000000" w:sz="6" w:space="0" w:themeColor="text1"/>
              <w:bottom w:val="single" w:color="000000" w:sz="6" w:space="0" w:themeColor="text1"/>
            </w:tcBorders>
            <w:tcMar>
              <w:left w:w="15" w:type="dxa"/>
              <w:top w:w="15" w:type="dxa"/>
              <w:right w:w="15" w:type="dxa"/>
              <w:bottom w:w="15" w:type="dxa"/>
            </w:tcMar>
            <w:tcW w:w="990"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 </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88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47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53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  </w:t>
            </w:r>
            <w:r/>
          </w:p>
        </w:tc>
      </w:tr>
      <w:tr>
        <w:trPr>
          <w:trHeight w:val="300"/>
        </w:trPr>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79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TS.01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10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990"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10 -&gt;12</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886"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11</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1.1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47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0.91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53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mid -&gt;mid </w:t>
            </w:r>
            <w:r/>
          </w:p>
        </w:tc>
      </w:tr>
      <w:tr>
        <w:trPr>
          <w:trHeight w:val="300"/>
        </w:trPr>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79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TS.02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10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990"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11 -&gt;13</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886"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11</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1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47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0.84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53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mid -&gt;low</w:t>
            </w:r>
            <w:r/>
          </w:p>
        </w:tc>
      </w:tr>
      <w:tr>
        <w:trPr>
          <w:trHeight w:val="300"/>
        </w:trPr>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79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TS.03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10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990"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10 -&gt;11</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886"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08</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0.8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47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0.72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53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low -&gt;Very Low </w:t>
            </w:r>
            <w:r/>
          </w:p>
        </w:tc>
      </w:tr>
      <w:tr>
        <w:trPr>
          <w:trHeight w:val="300"/>
        </w:trPr>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79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TS.04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10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990"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11 -&gt;13</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886"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12</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1.09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47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0.92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53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mid -&gt;mid</w:t>
            </w:r>
            <w:r/>
          </w:p>
        </w:tc>
      </w:tr>
      <w:tr>
        <w:trPr>
          <w:trHeight w:val="300"/>
        </w:trPr>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79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TS.05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10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990"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08 -&gt;10</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886"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11</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1.37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47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1.1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53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high -&gt;mid</w:t>
            </w:r>
            <w:r/>
          </w:p>
        </w:tc>
      </w:tr>
      <w:tr>
        <w:trPr>
          <w:trHeight w:val="300"/>
        </w:trPr>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79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TS.06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108"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1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25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2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3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990"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08 -&gt;11</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886" w:type="dxa"/>
            <w:vAlign w:val="center"/>
            <w:textDirection w:val="lrTb"/>
            <w:noWrap w:val="false"/>
          </w:tcPr>
          <w:p>
            <w:pPr>
              <w:rPr>
                <w:rFonts w:cs="Calibri" w:eastAsia="Calibri"/>
                <w:color w:val="000000"/>
                <w:sz w:val="20"/>
                <w:szCs w:val="20"/>
              </w:rPr>
            </w:pPr>
            <w:r>
              <w:rPr>
                <w:rFonts w:cs="Calibri" w:eastAsia="Calibri"/>
                <w:b/>
                <w:bCs/>
                <w:color w:val="000000" w:themeColor="text1"/>
                <w:sz w:val="20"/>
                <w:szCs w:val="20"/>
              </w:rPr>
              <w:t xml:space="preserve">10</w:t>
            </w:r>
            <w:r>
              <w:rPr>
                <w:rFonts w:cs="Calibri" w:eastAsia="Calibri"/>
                <w:color w:val="000000" w:themeColor="text1"/>
                <w:sz w:val="20"/>
                <w:szCs w:val="20"/>
              </w:rPr>
              <w:t xml:space="preserve">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665"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1.25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473"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0.90 </w:t>
            </w:r>
            <w:r/>
          </w:p>
        </w:tc>
        <w:tc>
          <w:tcPr>
            <w:tcBorders>
              <w:left w:val="single" w:color="000000" w:sz="6" w:space="0" w:themeColor="text1"/>
              <w:top w:val="single" w:color="000000" w:sz="6" w:space="0" w:themeColor="text1"/>
              <w:right w:val="single" w:color="000000" w:sz="6" w:space="0" w:themeColor="text1"/>
              <w:bottom w:val="single" w:color="000000" w:sz="6" w:space="0" w:themeColor="text1"/>
            </w:tcBorders>
            <w:tcMar>
              <w:left w:w="15" w:type="dxa"/>
              <w:top w:w="15" w:type="dxa"/>
              <w:right w:w="15" w:type="dxa"/>
              <w:bottom w:w="15" w:type="dxa"/>
            </w:tcMar>
            <w:tcW w:w="1536" w:type="dxa"/>
            <w:vAlign w:val="center"/>
            <w:textDirection w:val="lrTb"/>
            <w:noWrap w:val="false"/>
          </w:tcPr>
          <w:p>
            <w:pPr>
              <w:rPr>
                <w:rFonts w:cs="Calibri" w:eastAsia="Calibri"/>
                <w:color w:val="000000"/>
                <w:sz w:val="20"/>
                <w:szCs w:val="20"/>
              </w:rPr>
            </w:pPr>
            <w:r>
              <w:rPr>
                <w:rFonts w:cs="Calibri" w:eastAsia="Calibri"/>
                <w:color w:val="000000" w:themeColor="text1"/>
                <w:sz w:val="20"/>
                <w:szCs w:val="20"/>
              </w:rPr>
              <w:t xml:space="preserve">high -&gt;mid</w:t>
            </w:r>
            <w:r/>
          </w:p>
        </w:tc>
      </w:tr>
    </w:tbl>
    <w:p>
      <w:pPr>
        <w:pStyle w:val="410"/>
        <w:rPr>
          <w:shd w:val="clear" w:color="auto" w:fill="FFFFFF"/>
          <w:lang w:val="en-US"/>
        </w:rPr>
      </w:pPr>
      <w:r>
        <w:rPr>
          <w:shd w:val="clear" w:color="auto" w:fill="FFFFFF"/>
          <w:lang w:val="en-US"/>
        </w:rPr>
        <w:t xml:space="preserve">Use Case 3 </w:t>
      </w:r>
      <w:r>
        <w:rPr>
          <w:shd w:val="clear" w:color="auto" w:fill="FFFFFF"/>
          <w:lang w:val="en-US"/>
        </w:rPr>
        <w:noBreakHyphen/>
        <w:t xml:space="preserve"> Tracking and Monitoring of Artworks: Requirements and Threat Models</w:t>
      </w:r>
      <w:r/>
    </w:p>
    <w:p>
      <w:pPr>
        <w:pStyle w:val="411"/>
        <w:rPr>
          <w:lang w:val="en-US"/>
        </w:rPr>
      </w:pPr>
      <w:r>
        <w:rPr>
          <w:lang w:val="en-US"/>
        </w:rPr>
        <w:t xml:space="preserve">Use case description</w:t>
      </w:r>
      <w:r/>
    </w:p>
    <w:p>
      <w:pPr>
        <w:pStyle w:val="412"/>
        <w:ind w:left="794" w:hanging="778"/>
      </w:pPr>
      <w:r>
        <w:rPr>
          <w:lang w:val="en-US"/>
        </w:rPr>
        <w:t xml:space="preserve">Domain</w:t>
      </w:r>
      <w:r/>
    </w:p>
    <w:p>
      <w:pPr>
        <w:spacing w:after="240" w:before="240"/>
        <w:rPr>
          <w:rFonts w:ascii="Times New Roman" w:hAnsi="Times New Roman"/>
          <w:ins w:id="2420" w:author="Eryk Schiller" w:date="2023-06-08T21:43:00Z"/>
        </w:rPr>
      </w:pPr>
      <w:ins w:id="2421" w:author="Eryk Schiller" w:date="2023-06-08T21:43:00Z">
        <w:r>
          <w:t xml:space="preserve">The art trade is a diverse market with a wide range of players, including artists, collectors, auction houses, and art dealers, as well as a </w:t>
        </w:r>
      </w:ins>
      <w:ins w:id="2422" w:author="Eryk Schiller" w:date="2023-06-08T21:43:00Z">
        <w:r>
          <w:t xml:space="preserve">variety of middlemen, such as promoters, preservers, archivists, and curators, to name a few. Nevertheless, the entire art world revolves around art objects, which can also come in a large variety, from statues of different materials to canvases or even ba</w:t>
        </w:r>
      </w:ins>
      <w:ins w:id="2423" w:author="Eryk Schiller" w:date="2023-06-08T21:43:00Z">
        <w:r>
          <w:t xml:space="preserve">nanas nailed to walls. While museums own collections, they often display artworks from private collections or a variety thereof. Consequently, requiring trustworthy logistics partners who ensure the artwork is safely transported under optimal conditions an</w:t>
        </w:r>
      </w:ins>
      <w:ins w:id="2424" w:author="Eryk Schiller" w:date="2023-06-08T21:43:00Z">
        <w:r>
          <w:t xml:space="preserve">d without damage presents an excellent opportunity for Internet of Things (IoT) sensors that can monitor temperature, humidity, vibrations, and other environmental factors. Additionally, this IoT interface can be leveraged to ensure the transportation proc</w:t>
        </w:r>
      </w:ins>
      <w:ins w:id="2425" w:author="Eryk Schiller" w:date="2023-06-08T21:43:00Z">
        <w:r>
          <w:t xml:space="preserve">ess and transportation, in combination with art trading, to ensure and document the transfer of ownership virtually and physically, thus bringing a degree of standardization to a largely unregulated and opaque market.</w:t>
        </w:r>
      </w:ins>
      <w:ins w:id="2426" w:author="Eryk Schiller" w:date="2023-06-08T21:43:00Z">
        <w:r/>
      </w:ins>
    </w:p>
    <w:p>
      <w:pPr>
        <w:spacing w:after="240" w:before="240"/>
        <w:rPr>
          <w:ins w:id="2427" w:author="Eryk Schiller" w:date="2023-06-08T21:43:00Z"/>
        </w:rPr>
        <w:pPrChange w:id="2428" w:author="Eryk Schiller" w:date="2023-06-08T21:43:00Z">
          <w:pPr/>
        </w:pPrChange>
      </w:pPr>
      <w:ins w:id="2429" w:author="Eryk Schiller" w:date="2023-06-08T21:43:00Z">
        <w:r>
          <w:t xml:space="preserve">Blockchain can be used in this scenari</w:t>
        </w:r>
      </w:ins>
      <w:ins w:id="2430" w:author="Eryk Schiller" w:date="2023-06-08T21:43:00Z">
        <w:r>
          <w:t xml:space="preserve">o to increase transparency and traceability of artwork between stakeholders. For example, artworks can have their unique digital counterpart as a Non-Fungible Token (NFT) minted by their owners. An owner is a person or organization that owns an artwork, no</w:t>
        </w:r>
      </w:ins>
      <w:ins w:id="2431" w:author="Eryk Schiller" w:date="2023-06-08T21:43:00Z">
        <w:r>
          <w:t xml:space="preserve">t necessarily the sender, which is another actor in this scenario. For example, a sender can be an art curator or a museum that can request the transport of artwork to carriers. Carriers, in turn, are logistic companies that will digitally track and trace </w:t>
        </w:r>
      </w:ins>
      <w:ins w:id="2432" w:author="Eryk Schiller" w:date="2023-06-08T21:43:00Z">
        <w:r>
          <w:t xml:space="preserve">the artwork physically and digitally interact with a unique digital representation of the artwork, i.e., the NFT, for instance, by scanning a QR code while shipping and recording its environmental condition during transport. The receiver can be </w:t>
        </w:r>
      </w:ins>
      <w:ins w:id="2433" w:author="Eryk Schiller" w:date="2023-06-08T21:43:00Z">
        <w:r>
          <w:t xml:space="preserve">another cur</w:t>
        </w:r>
      </w:ins>
      <w:ins w:id="2434" w:author="Eryk Schiller" w:date="2023-06-08T21:43:00Z">
        <w:r>
          <w:t xml:space="preserve">ator, art gallery, or even the owner, who is responsible for checking and confirming the transport by verifying the physical conditions of the artwork, as well as the environmental conditions reported during transport.</w:t>
        </w:r>
      </w:ins>
      <w:ins w:id="2435" w:author="Eryk Schiller" w:date="2023-06-08T21:43:00Z">
        <w:r/>
      </w:ins>
    </w:p>
    <w:p>
      <w:pPr>
        <w:pStyle w:val="412"/>
        <w:ind w:left="794" w:hanging="778"/>
        <w:rPr>
          <w:lang w:val="en-US"/>
          <w:ins w:id="2436" w:author="Eryk Schiller" w:date="2023-06-08T21:43:00Z"/>
        </w:rPr>
      </w:pPr>
      <w:r>
        <w:rPr>
          <w:lang w:val="en-US"/>
        </w:rPr>
        <w:t xml:space="preserve">Actors</w:t>
      </w:r>
      <w:ins w:id="2437" w:author="Eryk Schiller" w:date="2023-06-08T21:43:00Z">
        <w:r/>
      </w:ins>
    </w:p>
    <w:p>
      <w:pPr>
        <w:jc w:val="center"/>
        <w:rPr>
          <w:ins w:id="2438" w:author="Eryk Schiller" w:date="2023-06-08T21:43:00Z"/>
        </w:rPr>
        <w:pPrChange w:id="2439" w:author="Eryk Schiller" w:date="2023-06-08T21:44:00Z">
          <w:pPr/>
        </w:pPrChange>
      </w:pPr>
      <w:r/>
      <w:ins w:id="2440" w:author="Eryk Schiller" w:date="2023-06-08T21:43:00Z">
        <w:r/>
      </w:ins>
    </w:p>
    <w:p>
      <w:pPr>
        <w:pStyle w:val="488"/>
        <w:rPr>
          <w:lang w:val="en-US"/>
          <w:ins w:id="2441" w:author="Eryk Schiller" w:date="2023-06-08T21:59:00Z"/>
        </w:rPr>
      </w:pPr>
      <w:ins w:id="2442" w:author="Eryk Schiller" w:date="2023-06-08T22:00:00Z">
        <w:r>
          <w:t xml:space="preserve">Figure 7 Actors in </w:t>
        </w:r>
      </w:ins>
      <w:ins w:id="2443" w:author="Eryk Schiller" w:date="2023-06-08T22:00:00Z">
        <w:r>
          <w:rPr>
            <w:shd w:val="clear" w:color="auto" w:fill="FFFFFF"/>
            <w:lang w:val="en-US"/>
          </w:rPr>
          <w:t xml:space="preserve">Tracking a</w:t>
        </w:r>
      </w:ins>
      <w:ins w:id="2444" w:author="Eryk Schiller" w:date="2023-06-08T22:00:00Z">
        <w:r>
          <w:rPr>
            <w:shd w:val="clear" w:color="auto" w:fill="FFFFFF"/>
            <w:lang w:val="en-US"/>
          </w:rPr>
          <w:t xml:space="preserve">nd Monitoring of Artworks</w:t>
        </w:r>
      </w:ins>
      <w:ins w:id="2445" w:author="Eryk Schiller" w:date="2023-06-08T21:59:00Z">
        <w:r/>
      </w:ins>
    </w:p>
    <w:p>
      <w:pPr>
        <w:rPr>
          <w:rFonts w:ascii="Times New Roman" w:hAnsi="Times New Roman"/>
          <w:ins w:id="2446" w:author="Eryk Schiller" w:date="2023-06-08T22:16:00Z"/>
        </w:rPr>
      </w:pPr>
      <w:ins w:id="2447" w:author="Eryk Schiller" w:date="2023-06-08T22:16:00Z">
        <w:r>
          <w:rPr>
            <w:rFonts w:ascii="Times New Roman" w:hAnsi="Times New Roman"/>
            <w:color w:val="0E101A"/>
          </w:rPr>
          <w:t xml:space="preserve">Actors that interact with the artwork transportation process in different phases of the lifecycle are: </w:t>
        </w:r>
      </w:ins>
      <w:ins w:id="2448" w:author="Eryk Schiller" w:date="2023-06-08T22:16:00Z">
        <w:r/>
      </w:ins>
    </w:p>
    <w:p>
      <w:pPr>
        <w:rPr>
          <w:rFonts w:ascii="Times New Roman" w:hAnsi="Times New Roman"/>
          <w:color w:val="0E101A"/>
          <w:ins w:id="2449" w:author="Eryk Schiller" w:date="2023-06-08T22:16:00Z"/>
        </w:rPr>
      </w:pPr>
      <w:r>
        <w:rPr>
          <w:rFonts w:ascii="Times New Roman" w:hAnsi="Times New Roman"/>
          <w:color w:val="0E101A"/>
        </w:rPr>
      </w:r>
      <w:ins w:id="2450" w:author="Eryk Schiller" w:date="2023-06-08T22:16:00Z">
        <w:r/>
      </w:ins>
    </w:p>
    <w:p>
      <w:pPr>
        <w:pStyle w:val="458"/>
        <w:numPr>
          <w:ilvl w:val="0"/>
          <w:numId w:val="208"/>
        </w:numPr>
        <w:rPr>
          <w:rFonts w:ascii="Times New Roman" w:hAnsi="Times New Roman"/>
          <w:ins w:id="2451" w:author="Eryk Schiller" w:date="2023-06-08T22:16:00Z"/>
        </w:rPr>
      </w:pPr>
      <w:ins w:id="2452" w:author="Eryk Schiller" w:date="2023-06-08T22:16:00Z">
        <w:r>
          <w:rPr>
            <w:rFonts w:ascii="Times New Roman" w:hAnsi="Times New Roman"/>
            <w:color w:val="0E101A"/>
          </w:rPr>
          <w:t xml:space="preserve">Owner: They own the art object and register and hold the Non-Fungible Token (NFT) for the </w:t>
        </w:r>
      </w:ins>
      <w:r>
        <w:rPr>
          <w:rFonts w:ascii="Times New Roman" w:hAnsi="Times New Roman"/>
          <w:color w:val="0E101A"/>
        </w:rPr>
        <w:t xml:space="preserve">a</w:t>
      </w:r>
      <w:ins w:id="2453" w:author="Eryk Schiller" w:date="2023-06-08T22:16:00Z">
        <w:r>
          <w:rPr>
            <w:rFonts w:ascii="Times New Roman" w:hAnsi="Times New Roman"/>
            <w:color w:val="0E101A"/>
          </w:rPr>
          <w:t xml:space="preserve">rtwork</w:t>
        </w:r>
      </w:ins>
      <w:ins w:id="2454" w:author="Eryk Schiller" w:date="2023-06-08T22:16:00Z">
        <w:r/>
      </w:ins>
    </w:p>
    <w:p>
      <w:pPr>
        <w:pStyle w:val="458"/>
        <w:numPr>
          <w:ilvl w:val="0"/>
          <w:numId w:val="208"/>
        </w:numPr>
        <w:rPr>
          <w:ins w:id="2455" w:author="Eryk Schiller" w:date="2023-06-08T22:16:00Z"/>
        </w:rPr>
        <w:pPrChange w:id="2456" w:author="Eryk Schiller" w:date="2023-06-08T22:16:00Z">
          <w:pPr/>
        </w:pPrChange>
      </w:pPr>
      <w:ins w:id="2457" w:author="Eryk Schiller" w:date="2023-06-08T22:16:00Z">
        <w:r>
          <w:rPr>
            <w:rFonts w:ascii="Times New Roman" w:hAnsi="Times New Roman"/>
            <w:color w:val="0E101A"/>
          </w:rPr>
          <w:t xml:space="preserve">Sender: institution/person who dispatches the art object and is responsible for the setup of the IoT tracking/monitoring</w:t>
        </w:r>
      </w:ins>
      <w:ins w:id="2458" w:author="Eryk Schiller" w:date="2023-06-08T22:16:00Z">
        <w:r/>
      </w:ins>
    </w:p>
    <w:p>
      <w:pPr>
        <w:pStyle w:val="458"/>
        <w:numPr>
          <w:ilvl w:val="0"/>
          <w:numId w:val="208"/>
        </w:numPr>
        <w:rPr>
          <w:ins w:id="2459" w:author="Eryk Schiller" w:date="2023-06-08T22:16:00Z"/>
        </w:rPr>
        <w:pPrChange w:id="2460" w:author="Eryk Schiller" w:date="2023-06-08T22:16:00Z">
          <w:pPr/>
        </w:pPrChange>
      </w:pPr>
      <w:ins w:id="2461" w:author="Eryk Schiller" w:date="2023-06-08T22:16:00Z">
        <w:r>
          <w:rPr>
            <w:rFonts w:ascii="Times New Roman" w:hAnsi="Times New Roman"/>
            <w:color w:val="0E101A"/>
          </w:rPr>
          <w:t xml:space="preserve">Carrier: transportation company commi</w:t>
        </w:r>
      </w:ins>
      <w:ins w:id="2462" w:author="Eryk Schiller" w:date="2023-06-08T22:16:00Z">
        <w:r>
          <w:rPr>
            <w:rFonts w:ascii="Times New Roman" w:hAnsi="Times New Roman"/>
            <w:color w:val="0E101A"/>
          </w:rPr>
          <w:t xml:space="preserve">tted to correctly delivering the </w:t>
        </w:r>
      </w:ins>
      <w:r>
        <w:rPr>
          <w:rFonts w:ascii="Times New Roman" w:hAnsi="Times New Roman"/>
          <w:color w:val="0E101A"/>
        </w:rPr>
        <w:t xml:space="preserve">a</w:t>
      </w:r>
      <w:ins w:id="2463" w:author="Eryk Schiller" w:date="2023-06-08T22:16:00Z">
        <w:r>
          <w:rPr>
            <w:rFonts w:ascii="Times New Roman" w:hAnsi="Times New Roman"/>
            <w:color w:val="0E101A"/>
          </w:rPr>
          <w:t xml:space="preserve">rtwork with no damage, alteration, or substitution</w:t>
        </w:r>
      </w:ins>
      <w:ins w:id="2464" w:author="Eryk Schiller" w:date="2023-06-08T22:16:00Z">
        <w:r/>
      </w:ins>
    </w:p>
    <w:p>
      <w:pPr>
        <w:pStyle w:val="458"/>
        <w:numPr>
          <w:ilvl w:val="0"/>
          <w:numId w:val="208"/>
        </w:numPr>
        <w:rPr>
          <w:ins w:id="2465" w:author="Eryk Schiller" w:date="2023-06-08T22:16:00Z"/>
        </w:rPr>
        <w:pPrChange w:id="2466" w:author="Eryk Schiller" w:date="2023-06-08T22:16:00Z">
          <w:pPr/>
        </w:pPrChange>
      </w:pPr>
      <w:ins w:id="2467" w:author="Eryk Schiller" w:date="2023-06-08T22:16:00Z">
        <w:r>
          <w:rPr>
            <w:rFonts w:ascii="Times New Roman" w:hAnsi="Times New Roman"/>
            <w:color w:val="0E101A"/>
          </w:rPr>
          <w:t xml:space="preserve">Recipient: institution/person who receives the </w:t>
        </w:r>
      </w:ins>
      <w:r>
        <w:rPr>
          <w:rFonts w:ascii="Times New Roman" w:hAnsi="Times New Roman"/>
          <w:color w:val="0E101A"/>
        </w:rPr>
        <w:t xml:space="preserve">a</w:t>
      </w:r>
      <w:ins w:id="2468" w:author="Eryk Schiller" w:date="2023-06-08T22:16:00Z">
        <w:r>
          <w:rPr>
            <w:rFonts w:ascii="Times New Roman" w:hAnsi="Times New Roman"/>
            <w:color w:val="0E101A"/>
          </w:rPr>
          <w:t xml:space="preserve">rtwork. </w:t>
        </w:r>
      </w:ins>
      <w:ins w:id="2469" w:author="Eryk Schiller" w:date="2023-06-08T22:16:00Z">
        <w:r/>
      </w:ins>
    </w:p>
    <w:p>
      <w:pPr>
        <w:pStyle w:val="458"/>
        <w:numPr>
          <w:ilvl w:val="0"/>
          <w:numId w:val="208"/>
        </w:numPr>
        <w:rPr>
          <w:ins w:id="2470" w:author="Eryk Schiller" w:date="2023-06-08T22:16:00Z"/>
        </w:rPr>
        <w:pPrChange w:id="2471" w:author="Eryk Schiller" w:date="2023-06-08T22:16:00Z">
          <w:pPr/>
        </w:pPrChange>
      </w:pPr>
      <w:ins w:id="2472" w:author="Eryk Schiller" w:date="2023-06-08T22:17:00Z">
        <w:r>
          <w:rPr>
            <w:rFonts w:ascii="Times New Roman" w:hAnsi="Times New Roman"/>
            <w:color w:val="0E101A"/>
          </w:rPr>
          <w:t xml:space="preserve">Expert: The determination of the authorship and authenticity of an art object is conventionally left to art expert</w:t>
        </w:r>
      </w:ins>
      <w:ins w:id="2473" w:author="Eryk Schiller" w:date="2023-06-08T22:17:00Z">
        <w:r>
          <w:rPr>
            <w:rFonts w:ascii="Times New Roman" w:hAnsi="Times New Roman"/>
            <w:color w:val="0E101A"/>
          </w:rPr>
          <w:t xml:space="preserve">s </w:t>
        </w:r>
      </w:ins>
      <w:ins w:id="2474" w:author="Eryk Schiller" w:date="2023-06-08T22:16:00Z">
        <w:r/>
      </w:ins>
    </w:p>
    <w:p>
      <w:pPr>
        <w:rPr>
          <w:ins w:id="2475" w:author="Eryk Schiller" w:date="2023-06-08T22:16:00Z"/>
        </w:rPr>
      </w:pPr>
      <w:ins w:id="2476" w:author="Eryk Schiller" w:date="2023-06-08T22:16:00Z">
        <w:r>
          <w:rPr>
            <w:rFonts w:ascii="Times New Roman" w:hAnsi="Times New Roman"/>
            <w:color w:val="0E101A"/>
          </w:rPr>
          <w:t xml:space="preserve">Due to the wide range of diverse players in the art market, the </w:t>
        </w:r>
      </w:ins>
      <w:r>
        <w:rPr>
          <w:rFonts w:ascii="Times New Roman" w:hAnsi="Times New Roman"/>
          <w:color w:val="0E101A"/>
        </w:rPr>
        <w:t xml:space="preserve">s</w:t>
      </w:r>
      <w:ins w:id="2477" w:author="Eryk Schiller" w:date="2023-06-08T22:16:00Z">
        <w:r>
          <w:rPr>
            <w:rFonts w:ascii="Times New Roman" w:hAnsi="Times New Roman"/>
            <w:color w:val="0E101A"/>
          </w:rPr>
          <w:t xml:space="preserve">ender could be the owner, an agent of the owner, a dealer, a gallery, a museum, or any other of the participants in the art market. The same goes for the recipient of the art object. The c</w:t>
        </w:r>
      </w:ins>
      <w:ins w:id="2478" w:author="Eryk Schiller" w:date="2023-06-08T22:16:00Z">
        <w:r>
          <w:rPr>
            <w:rFonts w:ascii="Times New Roman" w:hAnsi="Times New Roman"/>
            <w:color w:val="0E101A"/>
          </w:rPr>
          <w:t xml:space="preserve">arrier is generally a specialized logistics company, but it could also, for example, be a bike courier.</w:t>
        </w:r>
      </w:ins>
      <w:ins w:id="2479" w:author="Eryk Schiller" w:date="2023-06-08T22:16:00Z">
        <w:r/>
      </w:ins>
    </w:p>
    <w:p>
      <w:pPr>
        <w:jc w:val="center"/>
        <w:rPr>
          <w:ins w:id="2480" w:author="Eryk Schiller" w:date="2023-06-08T22:16:00Z"/>
        </w:rPr>
        <w:pPrChange w:id="2481" w:author="Eryk Schiller" w:date="2023-06-08T22:31:00Z">
          <w:pPr/>
        </w:pPrChange>
      </w:pPr>
      <w:ins w:id="2482" w:author="Eryk Schiller" w:date="2023-06-08T22:31:00Z">
        <w:r>
          <w:rPr>
            <w:rFonts w:ascii="Times New Roman" w:hAnsi="Times New Roman"/>
            <w:color w:val="0E101A"/>
          </w:rPr>
          <w:t xml:space="preserve">  </w:t>
        </w:r>
      </w:ins>
      <w:ins w:id="2483" w:author="Eryk Schiller" w:date="2023-06-08T22:31:00Z">
        <w:r>
          <w:drawing>
            <wp:inline xmlns:wp="http://schemas.openxmlformats.org/drawingml/2006/wordprocessingDrawing" distT="0" distB="0" distL="0" distR="0">
              <wp:extent cx="3867507" cy="2455659"/>
              <wp:effectExtent l="0" t="0" r="0" b="0"/>
              <wp:docPr id="35" name="Picture 2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 hidden="0"/>
                      <pic:cNvPicPr>
                        <a:picLocks noChangeAspect="1"/>
                      </pic:cNvPicPr>
                    </pic:nvPicPr>
                    <pic:blipFill>
                      <a:blip r:embed="rId70"/>
                      <a:stretch/>
                    </pic:blipFill>
                    <pic:spPr bwMode="auto">
                      <a:xfrm>
                        <a:off x="0" y="0"/>
                        <a:ext cx="3867508" cy="2455664"/>
                      </a:xfrm>
                      <a:prstGeom prst="rect">
                        <a:avLst/>
                      </a:prstGeom>
                    </pic:spPr>
                  </pic:pic>
                </a:graphicData>
              </a:graphic>
            </wp:inline>
          </w:drawing>
        </w:r>
      </w:ins>
      <w:ins w:id="2484" w:author="Eryk Schiller" w:date="2023-06-08T22:16:00Z">
        <w:r/>
      </w:ins>
    </w:p>
    <w:p>
      <w:pPr>
        <w:pStyle w:val="488"/>
        <w:rPr>
          <w:lang w:val="en-US"/>
          <w:ins w:id="2485" w:author="Eryk Schiller" w:date="2023-06-08T22:31:00Z"/>
        </w:rPr>
      </w:pPr>
      <w:ins w:id="2486" w:author="Eryk Schiller" w:date="2023-06-08T22:31:00Z">
        <w:r>
          <w:t xml:space="preserve">Figure 7 Actors and Components in </w:t>
        </w:r>
      </w:ins>
      <w:ins w:id="2487" w:author="Eryk Schiller" w:date="2023-06-08T22:31:00Z">
        <w:r>
          <w:rPr>
            <w:shd w:val="clear" w:color="auto" w:fill="FFFFFF"/>
            <w:lang w:val="en-US"/>
          </w:rPr>
          <w:t xml:space="preserve">Tracking and Monitoring of Artworks</w:t>
        </w:r>
      </w:ins>
      <w:ins w:id="2488" w:author="Eryk Schiller" w:date="2023-06-08T22:31:00Z">
        <w:r/>
      </w:ins>
    </w:p>
    <w:p>
      <w:pPr>
        <w:rPr>
          <w:rFonts w:ascii="Times New Roman" w:hAnsi="Times New Roman"/>
          <w:color w:val="0E101A"/>
          <w:ins w:id="2489" w:author="Eryk Schiller" w:date="2023-06-08T22:16:00Z"/>
        </w:rPr>
      </w:pPr>
      <w:ins w:id="2490" w:author="Eryk Schiller" w:date="2023-06-08T22:31:00Z">
        <w:r>
          <w:rPr>
            <w:rFonts w:ascii="Times New Roman" w:hAnsi="Times New Roman"/>
            <w:color w:val="0E101A"/>
          </w:rPr>
          <w:t xml:space="preserve">The other actors and technical system components are:</w:t>
        </w:r>
      </w:ins>
      <w:ins w:id="2491" w:author="Eryk Schiller" w:date="2023-06-08T22:16:00Z">
        <w:r/>
      </w:ins>
    </w:p>
    <w:p>
      <w:pPr>
        <w:rPr>
          <w:rFonts w:ascii="Times New Roman" w:hAnsi="Times New Roman"/>
          <w:ins w:id="2492" w:author="Eryk Schiller" w:date="2023-06-08T22:17:00Z"/>
        </w:rPr>
      </w:pPr>
      <w:r>
        <w:rPr>
          <w:rFonts w:ascii="Times New Roman" w:hAnsi="Times New Roman"/>
        </w:rPr>
      </w:r>
      <w:ins w:id="2493" w:author="Eryk Schiller" w:date="2023-06-08T22:17:00Z">
        <w:r/>
      </w:ins>
    </w:p>
    <w:p>
      <w:pPr>
        <w:pStyle w:val="458"/>
        <w:numPr>
          <w:ilvl w:val="0"/>
          <w:numId w:val="149"/>
        </w:numPr>
        <w:rPr>
          <w:ins w:id="2494" w:author="Eryk Schiller" w:date="2023-06-08T22:16:00Z"/>
        </w:rPr>
        <w:pPrChange w:id="2495" w:author="Eryk Schiller" w:date="2023-06-08T22:16:00Z">
          <w:pPr/>
        </w:pPrChange>
      </w:pPr>
      <w:ins w:id="2496" w:author="Eryk Schiller" w:date="2023-06-08T22:17:00Z">
        <w:r>
          <w:rPr>
            <w:rFonts w:ascii="Times New Roman" w:hAnsi="Times New Roman"/>
            <w:color w:val="0E101A"/>
          </w:rPr>
          <w:t xml:space="preserve">Network connecting the system </w:t>
        </w:r>
      </w:ins>
      <w:r>
        <w:rPr>
          <w:rFonts w:ascii="Times New Roman" w:hAnsi="Times New Roman"/>
          <w:color w:val="0E101A"/>
        </w:rPr>
        <w:t xml:space="preserve">components</w:t>
      </w:r>
      <w:ins w:id="2497" w:author="Eryk Schiller" w:date="2023-06-08T22:16:00Z">
        <w:r/>
      </w:ins>
    </w:p>
    <w:p>
      <w:pPr>
        <w:pStyle w:val="458"/>
        <w:numPr>
          <w:ilvl w:val="0"/>
          <w:numId w:val="235"/>
        </w:numPr>
        <w:rPr>
          <w:ins w:id="2498" w:author="Eryk Schiller" w:date="2023-06-08T22:16:00Z"/>
        </w:rPr>
        <w:pPrChange w:id="2499" w:author="Eryk Schiller" w:date="2023-06-08T22:21:00Z">
          <w:pPr/>
        </w:pPrChange>
      </w:pPr>
      <w:ins w:id="2500" w:author="Eryk Schiller" w:date="2023-06-08T22:21:00Z">
        <w:r>
          <w:rPr>
            <w:rFonts w:ascii="Times New Roman" w:hAnsi="Times New Roman"/>
            <w:color w:val="0E101A"/>
          </w:rPr>
          <w:t xml:space="preserve">IoT Network</w:t>
        </w:r>
      </w:ins>
      <w:r>
        <w:rPr>
          <w:rFonts w:ascii="Times New Roman" w:hAnsi="Times New Roman"/>
          <w:color w:val="0E101A"/>
        </w:rPr>
        <w:t xml:space="preserve"> and </w:t>
      </w:r>
      <w:ins w:id="2501" w:author="Eryk Schiller" w:date="2023-06-08T22:21:00Z">
        <w:r>
          <w:rPr>
            <w:rFonts w:ascii="Times New Roman" w:hAnsi="Times New Roman"/>
            <w:color w:val="0E101A"/>
          </w:rPr>
          <w:t xml:space="preserve">Board Administrator binding IoT devices to </w:t>
        </w:r>
      </w:ins>
      <w:r>
        <w:rPr>
          <w:rFonts w:ascii="Times New Roman" w:hAnsi="Times New Roman"/>
          <w:color w:val="0E101A"/>
        </w:rPr>
        <w:t xml:space="preserve">a</w:t>
      </w:r>
      <w:ins w:id="2502" w:author="Eryk Schiller" w:date="2023-06-08T22:21:00Z">
        <w:r>
          <w:rPr>
            <w:rFonts w:ascii="Times New Roman" w:hAnsi="Times New Roman"/>
            <w:color w:val="0E101A"/>
          </w:rPr>
          <w:t xml:space="preserve">rtwork</w:t>
        </w:r>
      </w:ins>
      <w:r>
        <w:rPr>
          <w:rFonts w:ascii="Times New Roman" w:hAnsi="Times New Roman"/>
          <w:color w:val="0E101A"/>
        </w:rPr>
        <w:t xml:space="preserve">, </w:t>
      </w:r>
      <w:ins w:id="2503" w:author="Eryk Schiller" w:date="2023-06-08T22:21:00Z">
        <w:r>
          <w:rPr>
            <w:rFonts w:ascii="Times New Roman" w:hAnsi="Times New Roman"/>
            <w:color w:val="0E101A"/>
          </w:rPr>
          <w:t xml:space="preserve">ensuring correct setup</w:t>
        </w:r>
      </w:ins>
      <w:r>
        <w:rPr>
          <w:rFonts w:ascii="Times New Roman" w:hAnsi="Times New Roman"/>
          <w:color w:val="0E101A"/>
        </w:rPr>
        <w:t xml:space="preserve">,</w:t>
      </w:r>
      <w:ins w:id="2504" w:author="Eryk Schiller" w:date="2023-06-08T22:21:00Z">
        <w:r>
          <w:rPr>
            <w:rFonts w:ascii="Times New Roman" w:hAnsi="Times New Roman"/>
            <w:color w:val="0E101A"/>
          </w:rPr>
          <w:t xml:space="preserve"> and </w:t>
        </w:r>
      </w:ins>
      <w:r>
        <w:rPr>
          <w:rFonts w:ascii="Times New Roman" w:hAnsi="Times New Roman"/>
          <w:color w:val="0E101A"/>
        </w:rPr>
        <w:t xml:space="preserve">ensuring </w:t>
      </w:r>
      <w:ins w:id="2505" w:author="Eryk Schiller" w:date="2023-06-08T22:21:00Z">
        <w:r>
          <w:rPr>
            <w:rFonts w:ascii="Times New Roman" w:hAnsi="Times New Roman"/>
            <w:color w:val="0E101A"/>
          </w:rPr>
          <w:t xml:space="preserve">the initial state of IoT devices. They also ensure the network operates as expected, including security consid</w:t>
        </w:r>
      </w:ins>
      <w:ins w:id="2506" w:author="Eryk Schiller" w:date="2023-06-08T22:21:00Z">
        <w:r>
          <w:rPr>
            <w:rFonts w:ascii="Times New Roman" w:hAnsi="Times New Roman"/>
            <w:color w:val="0E101A"/>
          </w:rPr>
          <w:t xml:space="preserve">erations and firmware updates. The IoT Network</w:t>
        </w:r>
      </w:ins>
      <w:r>
        <w:rPr>
          <w:rFonts w:ascii="Times New Roman" w:hAnsi="Times New Roman"/>
          <w:color w:val="0E101A"/>
        </w:rPr>
        <w:t xml:space="preserve"> and </w:t>
      </w:r>
      <w:ins w:id="2507" w:author="Eryk Schiller" w:date="2023-06-08T22:21:00Z">
        <w:r>
          <w:rPr>
            <w:rFonts w:ascii="Times New Roman" w:hAnsi="Times New Roman"/>
            <w:color w:val="0E101A"/>
          </w:rPr>
          <w:t xml:space="preserve">Board Administrator is </w:t>
        </w:r>
      </w:ins>
      <w:r>
        <w:rPr>
          <w:rFonts w:ascii="Times New Roman" w:hAnsi="Times New Roman"/>
          <w:color w:val="0E101A"/>
        </w:rPr>
        <w:t xml:space="preserve">an</w:t>
      </w:r>
      <w:ins w:id="2508" w:author="Eryk Schiller" w:date="2023-06-08T22:21:00Z">
        <w:r>
          <w:rPr>
            <w:rFonts w:ascii="Times New Roman" w:hAnsi="Times New Roman"/>
            <w:color w:val="0E101A"/>
          </w:rPr>
          <w:t xml:space="preserve"> Owner employee.</w:t>
        </w:r>
      </w:ins>
      <w:ins w:id="2509" w:author="Eryk Schiller" w:date="2023-06-08T22:16:00Z">
        <w:r/>
      </w:ins>
    </w:p>
    <w:p>
      <w:pPr>
        <w:pStyle w:val="458"/>
        <w:numPr>
          <w:ilvl w:val="0"/>
          <w:numId w:val="149"/>
        </w:numPr>
        <w:rPr>
          <w:ins w:id="2510" w:author="Eryk Schiller" w:date="2023-06-08T22:16:00Z"/>
        </w:rPr>
        <w:pPrChange w:id="2511" w:author="Eryk Schiller" w:date="2023-06-08T22:16:00Z">
          <w:pPr/>
        </w:pPrChange>
      </w:pPr>
      <w:ins w:id="2512" w:author="Eryk Schiller" w:date="2023-06-08T22:16:00Z">
        <w:r>
          <w:rPr>
            <w:rFonts w:ascii="Times New Roman" w:hAnsi="Times New Roman"/>
            <w:color w:val="0E101A"/>
          </w:rPr>
          <w:t xml:space="preserve">The Logger is the IoT device attached to the artwork for location tracking and environment sensing. It is attached to the physical artwork, linked to the artwork N</w:t>
        </w:r>
      </w:ins>
      <w:ins w:id="2513" w:author="Eryk Schiller" w:date="2023-06-08T22:16:00Z">
        <w:r>
          <w:rPr>
            <w:rFonts w:ascii="Times New Roman" w:hAnsi="Times New Roman"/>
            <w:color w:val="0E101A"/>
          </w:rPr>
          <w:t xml:space="preserve">FT, and removed from the artwork if needed.</w:t>
        </w:r>
      </w:ins>
      <w:ins w:id="2514" w:author="Eryk Schiller" w:date="2023-06-08T22:16:00Z">
        <w:r/>
      </w:ins>
    </w:p>
    <w:p>
      <w:pPr>
        <w:pStyle w:val="458"/>
        <w:numPr>
          <w:ilvl w:val="0"/>
          <w:numId w:val="149"/>
        </w:numPr>
        <w:rPr>
          <w:rFonts w:ascii="Times New Roman" w:hAnsi="Times New Roman"/>
          <w:color w:val="0E101A"/>
          <w:ins w:id="2515" w:author="Eryk Schiller" w:date="2023-06-08T22:33:00Z"/>
        </w:rPr>
        <w:pPrChange w:id="2516" w:author="Eryk Schiller" w:date="2023-06-08T22:16:00Z">
          <w:pPr/>
        </w:pPrChange>
      </w:pPr>
      <w:ins w:id="2517" w:author="Eryk Schiller" w:date="2023-06-08T22:33:00Z">
        <w:r>
          <w:rPr>
            <w:rFonts w:ascii="Times New Roman" w:hAnsi="Times New Roman"/>
            <w:color w:val="0E101A"/>
          </w:rPr>
          <w:t xml:space="preserve">The use case requires a smart contract that </w:t>
        </w:r>
      </w:ins>
      <w:ins w:id="2518" w:author="Eryk Schiller" w:date="2023-06-08T22:33:00Z">
        <w:r/>
      </w:ins>
    </w:p>
    <w:p>
      <w:pPr>
        <w:pStyle w:val="458"/>
        <w:numPr>
          <w:ilvl w:val="1"/>
          <w:numId w:val="149"/>
        </w:numPr>
        <w:rPr>
          <w:rFonts w:ascii="Times New Roman" w:hAnsi="Times New Roman"/>
          <w:color w:val="0E101A"/>
          <w:ins w:id="2519" w:author="Eryk Schiller" w:date="2023-06-08T22:33:00Z"/>
        </w:rPr>
      </w:pPr>
      <w:ins w:id="2520" w:author="Eryk Schiller" w:date="2023-06-08T22:33:00Z">
        <w:r>
          <w:rPr>
            <w:rFonts w:ascii="Times New Roman" w:hAnsi="Times New Roman"/>
            <w:color w:val="0E101A"/>
          </w:rPr>
          <w:t xml:space="preserve">(a) links the Logger with the artwork NFT</w:t>
        </w:r>
      </w:ins>
      <w:ins w:id="2521" w:author="Eryk Schiller" w:date="2023-06-08T22:33:00Z">
        <w:r/>
      </w:ins>
    </w:p>
    <w:p>
      <w:pPr>
        <w:pStyle w:val="458"/>
        <w:numPr>
          <w:ilvl w:val="1"/>
          <w:numId w:val="149"/>
        </w:numPr>
        <w:rPr>
          <w:rFonts w:ascii="Times New Roman" w:hAnsi="Times New Roman"/>
          <w:ins w:id="2522" w:author="Eryk Schiller" w:date="2023-06-08T22:16:00Z"/>
        </w:rPr>
      </w:pPr>
      <w:ins w:id="2523" w:author="Eryk Schiller" w:date="2023-06-08T22:33:00Z">
        <w:r>
          <w:rPr>
            <w:rFonts w:ascii="Times New Roman" w:hAnsi="Times New Roman"/>
            <w:color w:val="0E101A"/>
          </w:rPr>
          <w:t xml:space="preserve">(b) releases the Logger from artwork NFT.</w:t>
        </w:r>
      </w:ins>
      <w:ins w:id="2524" w:author="Eryk Schiller" w:date="2023-06-08T22:16:00Z">
        <w:r/>
      </w:ins>
    </w:p>
    <w:p>
      <w:pPr>
        <w:pStyle w:val="458"/>
        <w:numPr>
          <w:ilvl w:val="0"/>
          <w:numId w:val="149"/>
        </w:numPr>
        <w:rPr>
          <w:ins w:id="2525" w:author="Eryk Schiller" w:date="2023-06-08T22:16:00Z"/>
        </w:rPr>
        <w:pPrChange w:id="2526" w:author="Eryk Schiller" w:date="2023-06-08T22:16:00Z">
          <w:pPr/>
        </w:pPrChange>
      </w:pPr>
      <w:ins w:id="2527" w:author="Eryk Schiller" w:date="2023-06-08T22:21:00Z">
        <w:r>
          <w:rPr>
            <w:rFonts w:ascii="Times New Roman" w:hAnsi="Times New Roman"/>
            <w:color w:val="0E101A"/>
          </w:rPr>
          <w:t xml:space="preserve">The Logger itself does not necessarily have a direct link to the blockchain; the Lo</w:t>
        </w:r>
      </w:ins>
      <w:ins w:id="2528" w:author="Eryk Schiller" w:date="2023-06-08T22:21:00Z">
        <w:r>
          <w:rPr>
            <w:rFonts w:ascii="Times New Roman" w:hAnsi="Times New Roman"/>
            <w:color w:val="0E101A"/>
          </w:rPr>
          <w:t xml:space="preserve">gger should communicate with the Owner equipment through a separate Network, possibly IP-based. </w:t>
        </w:r>
      </w:ins>
      <w:ins w:id="2529" w:author="Eryk Schiller" w:date="2023-06-08T22:16:00Z">
        <w:r/>
      </w:ins>
    </w:p>
    <w:p>
      <w:pPr>
        <w:pStyle w:val="458"/>
        <w:numPr>
          <w:ilvl w:val="0"/>
          <w:numId w:val="149"/>
        </w:numPr>
        <w:rPr>
          <w:ins w:id="2530" w:author="Eryk Schiller" w:date="2023-06-08T22:16:00Z"/>
        </w:rPr>
        <w:pPrChange w:id="2531" w:author="Eryk Schiller" w:date="2023-06-08T22:16:00Z">
          <w:pPr/>
        </w:pPrChange>
      </w:pPr>
      <w:ins w:id="2532" w:author="Eryk Schiller" w:date="2023-06-08T22:16:00Z">
        <w:r>
          <w:rPr>
            <w:rFonts w:ascii="Times New Roman" w:hAnsi="Times New Roman"/>
            <w:color w:val="0E101A"/>
          </w:rPr>
          <w:t xml:space="preserve">At the end of the transport, the entire collected data is combined and uploaded to the blockchain on completion of the transport.</w:t>
        </w:r>
      </w:ins>
      <w:ins w:id="2533" w:author="Eryk Schiller" w:date="2023-06-08T22:16:00Z">
        <w:r/>
      </w:ins>
    </w:p>
    <w:p>
      <w:pPr>
        <w:pStyle w:val="458"/>
        <w:numPr>
          <w:ilvl w:val="0"/>
          <w:numId w:val="149"/>
        </w:numPr>
        <w:rPr>
          <w:ins w:id="2534" w:author="Eryk Schiller" w:date="2023-06-08T22:16:00Z"/>
        </w:rPr>
        <w:pPrChange w:id="2535" w:author="Eryk Schiller" w:date="2023-06-08T22:16:00Z">
          <w:pPr/>
        </w:pPrChange>
      </w:pPr>
      <w:ins w:id="2536" w:author="Eryk Schiller" w:date="2023-06-08T22:16:00Z">
        <w:r>
          <w:rPr>
            <w:rFonts w:ascii="Times New Roman" w:hAnsi="Times New Roman"/>
            <w:color w:val="0E101A"/>
          </w:rPr>
          <w:t xml:space="preserve">Distributed </w:t>
        </w:r>
      </w:ins>
      <w:ins w:id="2537" w:author="Eryk Schiller" w:date="2023-06-08T22:16:00Z">
        <w:r>
          <w:rPr>
            <w:rFonts w:ascii="Times New Roman" w:hAnsi="Times New Roman"/>
            <w:color w:val="0E101A"/>
          </w:rPr>
          <w:t xml:space="preserve">Ledger/Blockchain is a decentralized, distributed ledger that records transactions or data securely and tamper-proof. It comprises full nodes and miners who validate and record transactions on the blockchain. Using a blockchain to create and track NFTs, th</w:t>
        </w:r>
      </w:ins>
      <w:ins w:id="2538" w:author="Eryk Schiller" w:date="2023-06-08T22:16:00Z">
        <w:r>
          <w:rPr>
            <w:rFonts w:ascii="Times New Roman" w:hAnsi="Times New Roman"/>
            <w:color w:val="0E101A"/>
          </w:rPr>
          <w:t xml:space="preserve">e ownership and provenance of an artwork can be recorded and verified transparently and securely. </w:t>
        </w:r>
      </w:ins>
      <w:ins w:id="2539" w:author="Eryk Schiller" w:date="2023-06-08T22:16:00Z">
        <w:r/>
      </w:ins>
    </w:p>
    <w:p>
      <w:pPr>
        <w:pStyle w:val="458"/>
        <w:numPr>
          <w:ilvl w:val="0"/>
          <w:numId w:val="149"/>
        </w:numPr>
        <w:rPr>
          <w:ins w:id="2540" w:author="Eryk Schiller" w:date="2023-06-08T22:16:00Z"/>
        </w:rPr>
        <w:pPrChange w:id="2541" w:author="Eryk Schiller" w:date="2023-06-08T22:16:00Z">
          <w:pPr/>
        </w:pPrChange>
      </w:pPr>
      <w:ins w:id="2542" w:author="Eryk Schiller" w:date="2023-06-08T22:16:00Z">
        <w:r>
          <w:rPr>
            <w:rFonts w:ascii="Times New Roman" w:hAnsi="Times New Roman"/>
            <w:color w:val="0E101A"/>
          </w:rPr>
          <w:t xml:space="preserve">Smart Contract enables automated and secure execution of the rules and conditions defined by stakeholders in the artwork's lifecycle. It also ensures the sec</w:t>
        </w:r>
      </w:ins>
      <w:ins w:id="2543" w:author="Eryk Schiller" w:date="2023-06-08T22:16:00Z">
        <w:r>
          <w:rPr>
            <w:rFonts w:ascii="Times New Roman" w:hAnsi="Times New Roman"/>
            <w:color w:val="0E101A"/>
          </w:rPr>
          <w:t xml:space="preserve">urity, transparency, and efficiency of tracking and tracing artworks using blockchain and NFTs and can help to build trust among stakeholders in the art world. In this regard, the Smart Contract must:</w:t>
        </w:r>
      </w:ins>
      <w:ins w:id="2544" w:author="Eryk Schiller" w:date="2023-06-08T22:16:00Z">
        <w:r/>
      </w:ins>
    </w:p>
    <w:p>
      <w:pPr>
        <w:pStyle w:val="458"/>
        <w:numPr>
          <w:ilvl w:val="1"/>
          <w:numId w:val="149"/>
        </w:numPr>
        <w:rPr>
          <w:ins w:id="2545" w:author="Eryk Schiller" w:date="2023-06-08T22:16:00Z"/>
        </w:rPr>
        <w:pPrChange w:id="2546" w:author="Eryk Schiller" w:date="2023-06-08T22:32:00Z">
          <w:pPr/>
        </w:pPrChange>
      </w:pPr>
      <w:ins w:id="2547" w:author="Eryk Schiller" w:date="2023-06-08T22:16:00Z">
        <w:r>
          <w:rPr>
            <w:rFonts w:ascii="Times New Roman" w:hAnsi="Times New Roman"/>
            <w:color w:val="0E101A"/>
          </w:rPr>
          <w:t xml:space="preserve">Define the ownership, provenance, and transport details</w:t>
        </w:r>
      </w:ins>
      <w:ins w:id="2548" w:author="Eryk Schiller" w:date="2023-06-08T22:16:00Z">
        <w:r>
          <w:rPr>
            <w:rFonts w:ascii="Times New Roman" w:hAnsi="Times New Roman"/>
            <w:color w:val="0E101A"/>
          </w:rPr>
          <w:t xml:space="preserve"> of the art object.</w:t>
        </w:r>
      </w:ins>
      <w:ins w:id="2549" w:author="Eryk Schiller" w:date="2023-06-08T22:16:00Z">
        <w:r/>
      </w:ins>
    </w:p>
    <w:p>
      <w:pPr>
        <w:pStyle w:val="458"/>
        <w:numPr>
          <w:ilvl w:val="1"/>
          <w:numId w:val="149"/>
        </w:numPr>
        <w:rPr>
          <w:ins w:id="2550" w:author="Eryk Schiller" w:date="2023-06-08T22:16:00Z"/>
        </w:rPr>
        <w:pPrChange w:id="2551" w:author="Eryk Schiller" w:date="2023-06-08T22:32:00Z">
          <w:pPr/>
        </w:pPrChange>
      </w:pPr>
      <w:ins w:id="2552" w:author="Eryk Schiller" w:date="2023-06-08T22:16:00Z">
        <w:r>
          <w:rPr>
            <w:rFonts w:ascii="Times New Roman" w:hAnsi="Times New Roman"/>
            <w:color w:val="0E101A"/>
          </w:rPr>
          <w:t xml:space="preserve">Have a set of predefined environmental parameters that will be monitored during transport, including temperature, pressure, humidity, motion, and location.</w:t>
        </w:r>
      </w:ins>
      <w:ins w:id="2553" w:author="Eryk Schiller" w:date="2023-06-08T22:16:00Z">
        <w:r/>
      </w:ins>
    </w:p>
    <w:p>
      <w:pPr>
        <w:pStyle w:val="458"/>
        <w:numPr>
          <w:ilvl w:val="1"/>
          <w:numId w:val="149"/>
        </w:numPr>
        <w:rPr>
          <w:ins w:id="2554" w:author="Eryk Schiller" w:date="2023-06-08T22:16:00Z"/>
        </w:rPr>
        <w:pPrChange w:id="2555" w:author="Eryk Schiller" w:date="2023-06-08T22:32:00Z">
          <w:pPr/>
        </w:pPrChange>
      </w:pPr>
      <w:ins w:id="2556" w:author="Eryk Schiller" w:date="2023-06-08T22:16:00Z">
        <w:r>
          <w:rPr>
            <w:rFonts w:ascii="Times New Roman" w:hAnsi="Times New Roman"/>
            <w:color w:val="0E101A"/>
          </w:rPr>
          <w:t xml:space="preserve">Define the alert thresholds for each environmental parameter, which will automat</w:t>
        </w:r>
      </w:ins>
      <w:ins w:id="2557" w:author="Eryk Schiller" w:date="2023-06-08T22:16:00Z">
        <w:r>
          <w:rPr>
            <w:rFonts w:ascii="Times New Roman" w:hAnsi="Times New Roman"/>
            <w:color w:val="0E101A"/>
          </w:rPr>
          <w:t xml:space="preserve">ically trigger an alert if any thresholds are exceeded.</w:t>
        </w:r>
      </w:ins>
      <w:ins w:id="2558" w:author="Eryk Schiller" w:date="2023-06-08T22:16:00Z">
        <w:r/>
      </w:ins>
    </w:p>
    <w:p>
      <w:pPr>
        <w:pStyle w:val="458"/>
        <w:numPr>
          <w:ilvl w:val="1"/>
          <w:numId w:val="149"/>
        </w:numPr>
        <w:rPr>
          <w:ins w:id="2559" w:author="Eryk Schiller" w:date="2023-06-08T22:16:00Z"/>
        </w:rPr>
        <w:pPrChange w:id="2560" w:author="Eryk Schiller" w:date="2023-06-08T22:33:00Z">
          <w:pPr/>
        </w:pPrChange>
      </w:pPr>
      <w:ins w:id="2561" w:author="Eryk Schiller" w:date="2023-06-08T22:16:00Z">
        <w:r>
          <w:rPr>
            <w:rFonts w:ascii="Times New Roman" w:hAnsi="Times New Roman"/>
            <w:color w:val="0E101A"/>
          </w:rPr>
          <w:t xml:space="preserve">Allow the Sender, Carrier, Recipient, and Owner to access the transport and environmental data through a web interface or mobile application.</w:t>
        </w:r>
      </w:ins>
      <w:ins w:id="2562" w:author="Eryk Schiller" w:date="2023-06-08T22:16:00Z">
        <w:r/>
      </w:ins>
    </w:p>
    <w:p>
      <w:pPr>
        <w:pStyle w:val="458"/>
        <w:numPr>
          <w:ilvl w:val="1"/>
          <w:numId w:val="149"/>
        </w:numPr>
        <w:rPr>
          <w:ins w:id="2563" w:author="Eryk Schiller" w:date="2023-06-08T22:16:00Z"/>
        </w:rPr>
        <w:pPrChange w:id="2564" w:author="Eryk Schiller" w:date="2023-06-08T22:33:00Z">
          <w:pPr/>
        </w:pPrChange>
      </w:pPr>
      <w:ins w:id="2565" w:author="Eryk Schiller" w:date="2023-06-08T22:16:00Z">
        <w:r>
          <w:rPr>
            <w:rFonts w:ascii="Times New Roman" w:hAnsi="Times New Roman"/>
            <w:color w:val="0E101A"/>
          </w:rPr>
          <w:t xml:space="preserve">Enforce a transparent chain of responsibility during each </w:t>
        </w:r>
      </w:ins>
      <w:ins w:id="2566" w:author="Eryk Schiller" w:date="2023-06-08T22:16:00Z">
        <w:r>
          <w:rPr>
            <w:rFonts w:ascii="Times New Roman" w:hAnsi="Times New Roman"/>
            <w:color w:val="0E101A"/>
          </w:rPr>
          <w:t xml:space="preserve">phase of the lifecycle and will automatically transfer responsibility to the next actor when the art object passes from one actor to the next.</w:t>
        </w:r>
      </w:ins>
      <w:ins w:id="2567" w:author="Eryk Schiller" w:date="2023-06-08T22:16:00Z">
        <w:r/>
      </w:ins>
    </w:p>
    <w:p>
      <w:pPr>
        <w:pStyle w:val="458"/>
        <w:numPr>
          <w:ilvl w:val="1"/>
          <w:numId w:val="149"/>
        </w:numPr>
        <w:rPr>
          <w:ins w:id="2568" w:author="Eryk Schiller" w:date="2023-06-08T22:16:00Z"/>
        </w:rPr>
        <w:pPrChange w:id="2569" w:author="Eryk Schiller" w:date="2023-06-08T22:33:00Z">
          <w:pPr/>
        </w:pPrChange>
      </w:pPr>
      <w:ins w:id="2570" w:author="Eryk Schiller" w:date="2023-06-08T22:16:00Z">
        <w:r>
          <w:rPr>
            <w:rFonts w:ascii="Times New Roman" w:hAnsi="Times New Roman"/>
            <w:color w:val="0E101A"/>
          </w:rPr>
          <w:t xml:space="preserve">Have ad-hoc documentation functionality that allows the Sender to take photographs of the artwork upon its recept</w:t>
        </w:r>
      </w:ins>
      <w:ins w:id="2571" w:author="Eryk Schiller" w:date="2023-06-08T22:16:00Z">
        <w:r>
          <w:rPr>
            <w:rFonts w:ascii="Times New Roman" w:hAnsi="Times New Roman"/>
            <w:color w:val="0E101A"/>
          </w:rPr>
          <w:t xml:space="preserve">ion and upload them to the blockchain for later verification</w:t>
        </w:r>
      </w:ins>
      <w:ins w:id="2572" w:author="Eryk Schiller" w:date="2023-06-08T22:16:00Z">
        <w:r/>
      </w:ins>
    </w:p>
    <w:p>
      <w:pPr>
        <w:pStyle w:val="458"/>
        <w:numPr>
          <w:ilvl w:val="0"/>
          <w:numId w:val="149"/>
        </w:numPr>
        <w:rPr>
          <w:ins w:id="2573" w:author="Eryk Schiller" w:date="2023-06-08T22:16:00Z"/>
        </w:rPr>
        <w:pPrChange w:id="2574" w:author="Eryk Schiller" w:date="2023-06-08T22:16:00Z">
          <w:pPr/>
        </w:pPrChange>
      </w:pPr>
      <w:ins w:id="2575" w:author="Eryk Schiller" w:date="2023-06-08T22:16:00Z">
        <w:r>
          <w:rPr>
            <w:rFonts w:ascii="Times New Roman" w:hAnsi="Times New Roman"/>
            <w:color w:val="0E101A"/>
          </w:rPr>
          <w:t xml:space="preserve">Non-Fungible Token (NFT): </w:t>
        </w:r>
      </w:ins>
      <w:ins w:id="2576" w:author="Eryk Schiller" w:date="2023-06-08T22:16:00Z">
        <w:r/>
      </w:ins>
    </w:p>
    <w:p>
      <w:pPr>
        <w:pStyle w:val="458"/>
        <w:numPr>
          <w:ilvl w:val="1"/>
          <w:numId w:val="149"/>
        </w:numPr>
        <w:rPr>
          <w:ins w:id="2577" w:author="Eryk Schiller" w:date="2023-06-08T22:16:00Z"/>
        </w:rPr>
        <w:pPrChange w:id="2578" w:author="Eryk Schiller" w:date="2023-06-08T22:32:00Z">
          <w:pPr/>
        </w:pPrChange>
      </w:pPr>
      <w:ins w:id="2579" w:author="Eryk Schiller" w:date="2023-06-08T22:16:00Z">
        <w:r>
          <w:rPr>
            <w:rFonts w:ascii="Times New Roman" w:hAnsi="Times New Roman"/>
            <w:color w:val="0E101A"/>
          </w:rPr>
          <w:t xml:space="preserve">The NFT should be the digital representation of a real-world artwork, irrefutably reflecting ownership and history of ownership. </w:t>
        </w:r>
      </w:ins>
      <w:ins w:id="2580" w:author="Eryk Schiller" w:date="2023-06-08T22:16:00Z">
        <w:r/>
      </w:ins>
    </w:p>
    <w:p>
      <w:pPr>
        <w:pStyle w:val="458"/>
        <w:numPr>
          <w:ilvl w:val="1"/>
          <w:numId w:val="149"/>
        </w:numPr>
        <w:rPr>
          <w:ins w:id="2581" w:author="Eryk Schiller" w:date="2023-06-08T22:16:00Z"/>
        </w:rPr>
        <w:pPrChange w:id="2582" w:author="Eryk Schiller" w:date="2023-06-08T22:32:00Z">
          <w:pPr/>
        </w:pPrChange>
      </w:pPr>
      <w:ins w:id="2583" w:author="Eryk Schiller" w:date="2023-06-08T22:16:00Z">
        <w:r>
          <w:rPr>
            <w:rFonts w:ascii="Times New Roman" w:hAnsi="Times New Roman"/>
            <w:color w:val="0E101A"/>
          </w:rPr>
          <w:t xml:space="preserve">The artwork Owner must create the </w:t>
        </w:r>
      </w:ins>
      <w:ins w:id="2584" w:author="Eryk Schiller" w:date="2023-06-08T22:16:00Z">
        <w:r>
          <w:rPr>
            <w:rFonts w:ascii="Times New Roman" w:hAnsi="Times New Roman"/>
            <w:color w:val="0E101A"/>
          </w:rPr>
          <w:t xml:space="preserve">NFT for the artwork and represent it on the artwork, potentially through an attached QR code sticker or RFID tag.</w:t>
        </w:r>
      </w:ins>
      <w:ins w:id="2585" w:author="Eryk Schiller" w:date="2023-06-08T22:16:00Z">
        <w:r/>
      </w:ins>
    </w:p>
    <w:p>
      <w:pPr>
        <w:pStyle w:val="458"/>
        <w:numPr>
          <w:ilvl w:val="1"/>
          <w:numId w:val="149"/>
        </w:numPr>
        <w:rPr>
          <w:ins w:id="2586" w:author="Eryk Schiller" w:date="2023-06-08T22:16:00Z"/>
        </w:rPr>
        <w:pPrChange w:id="2587" w:author="Eryk Schiller" w:date="2023-06-08T22:32:00Z">
          <w:pPr/>
        </w:pPrChange>
      </w:pPr>
      <w:ins w:id="2588" w:author="Eryk Schiller" w:date="2023-06-08T22:16:00Z">
        <w:r>
          <w:rPr>
            <w:rFonts w:ascii="Times New Roman" w:hAnsi="Times New Roman"/>
            <w:color w:val="0E101A"/>
          </w:rPr>
          <w:t xml:space="preserve">The unique identifier must be linked to the NFT on the blockchain, creating a digital connection between the physical artwork and its digital </w:t>
        </w:r>
      </w:ins>
      <w:ins w:id="2589" w:author="Eryk Schiller" w:date="2023-06-08T22:16:00Z">
        <w:r>
          <w:rPr>
            <w:rFonts w:ascii="Times New Roman" w:hAnsi="Times New Roman"/>
            <w:color w:val="0E101A"/>
          </w:rPr>
          <w:t xml:space="preserve">representation.</w:t>
        </w:r>
      </w:ins>
      <w:ins w:id="2590" w:author="Eryk Schiller" w:date="2023-06-08T22:16:00Z">
        <w:r/>
      </w:ins>
    </w:p>
    <w:p>
      <w:pPr>
        <w:pStyle w:val="412"/>
        <w:rPr>
          <w:lang w:val="en-US"/>
        </w:rPr>
      </w:pPr>
      <w:r>
        <w:rPr>
          <w:lang w:val="en-US"/>
        </w:rPr>
        <w:t xml:space="preserve">System Under Analysis</w:t>
      </w:r>
      <w:r/>
    </w:p>
    <w:p>
      <w:pPr>
        <w:rPr>
          <w:lang w:val="en-US"/>
          <w:ins w:id="2591" w:author="Eryk Schiller" w:date="2023-06-08T22:35:00Z"/>
        </w:rPr>
      </w:pPr>
      <w:del w:id="2592" w:author="Eryk Schiller" w:date="2023-06-08T22:34:00Z">
        <w:r>
          <w:rPr>
            <w:lang w:val="en-US"/>
          </w:rPr>
          <w:delText xml:space="preserve">[inclue the block diagram]</w:delText>
        </w:r>
      </w:del>
      <w:ins w:id="2593" w:author="Eryk Schiller" w:date="2023-06-08T22:35:00Z">
        <w:r/>
      </w:ins>
    </w:p>
    <w:p>
      <w:pPr>
        <w:jc w:val="center"/>
        <w:rPr>
          <w:ins w:id="2594" w:author="Eryk Schiller" w:date="2023-06-08T23:13:00Z"/>
        </w:rPr>
        <w:pPrChange w:id="2595" w:author="Eryk Schiller" w:date="2023-06-08T23:13:00Z">
          <w:pPr/>
        </w:pPrChange>
      </w:pPr>
      <w:ins w:id="2596" w:author="Eryk Schiller" w:date="2023-06-08T23:13:00Z">
        <w:r>
          <w:drawing>
            <wp:inline xmlns:wp="http://schemas.openxmlformats.org/drawingml/2006/wordprocessingDrawing" distT="0" distB="0" distL="0" distR="0">
              <wp:extent cx="4626162" cy="2727698"/>
              <wp:effectExtent l="0" t="0" r="0" b="0"/>
              <wp:docPr id="36" name="Picture 2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 hidden="0"/>
                      <pic:cNvPicPr>
                        <a:picLocks noChangeAspect="1"/>
                      </pic:cNvPicPr>
                    </pic:nvPicPr>
                    <pic:blipFill>
                      <a:blip r:embed="rId71"/>
                      <a:stretch/>
                    </pic:blipFill>
                    <pic:spPr bwMode="auto">
                      <a:xfrm>
                        <a:off x="0" y="0"/>
                        <a:ext cx="4626167" cy="2727706"/>
                      </a:xfrm>
                      <a:prstGeom prst="rect">
                        <a:avLst/>
                      </a:prstGeom>
                    </pic:spPr>
                  </pic:pic>
                </a:graphicData>
              </a:graphic>
            </wp:inline>
          </w:drawing>
        </w:r>
      </w:ins>
      <w:ins w:id="2597" w:author="Eryk Schiller" w:date="2023-06-08T23:13:00Z">
        <w:r/>
      </w:ins>
    </w:p>
    <w:p>
      <w:pPr>
        <w:pStyle w:val="488"/>
        <w:rPr>
          <w:lang w:val="en-US"/>
          <w:ins w:id="2598" w:author="Eryk Schiller" w:date="2023-06-08T23:13:00Z"/>
        </w:rPr>
      </w:pPr>
      <w:ins w:id="2599" w:author="Eryk Schiller" w:date="2023-06-08T23:14:00Z">
        <w:r>
          <w:t xml:space="preserve">Figure 8 Block diagram of </w:t>
        </w:r>
      </w:ins>
      <w:ins w:id="2600" w:author="Eryk Schiller" w:date="2023-06-08T23:14:00Z">
        <w:r>
          <w:rPr>
            <w:shd w:val="clear" w:color="auto" w:fill="FFFFFF"/>
            <w:lang w:val="en-US"/>
          </w:rPr>
          <w:t xml:space="preserve">Artwork Tracking and Monitoring</w:t>
        </w:r>
      </w:ins>
      <w:ins w:id="2601" w:author="Eryk Schiller" w:date="2023-06-08T23:13:00Z">
        <w:r/>
      </w:ins>
    </w:p>
    <w:p>
      <w:pPr>
        <w:rPr>
          <w:rFonts w:ascii="Times New Roman" w:hAnsi="Times New Roman"/>
          <w:ins w:id="2602" w:author="Eryk Schiller" w:date="2023-06-08T23:16:00Z"/>
        </w:rPr>
      </w:pPr>
      <w:ins w:id="2603" w:author="Eryk Schiller" w:date="2023-06-08T23:16:00Z">
        <w:r>
          <w:rPr>
            <w:rFonts w:ascii="Times New Roman" w:hAnsi="Times New Roman"/>
            <w:color w:val="0E101A"/>
          </w:rPr>
          <w:t xml:space="preserve">The system for artwork transportation tracking is a combination of hardware and software deployed to provide the automatic location</w:t>
        </w:r>
      </w:ins>
      <w:ins w:id="2604" w:author="Eryk Schiller" w:date="2023-06-08T23:16:00Z">
        <w:r>
          <w:rPr>
            <w:rFonts w:ascii="Times New Roman" w:hAnsi="Times New Roman"/>
            <w:color w:val="0E101A"/>
          </w:rPr>
          <w:t xml:space="preserve">, monitoring, and management of artworks. It enables tracking artworks upon transportation from an origin location to a destination under the transportation company (i.e., Carrier) responsible for handling the art object during the whole phase from pickup </w:t>
        </w:r>
      </w:ins>
      <w:ins w:id="2605" w:author="Eryk Schiller" w:date="2023-06-08T23:16:00Z">
        <w:r>
          <w:rPr>
            <w:rFonts w:ascii="Times New Roman" w:hAnsi="Times New Roman"/>
            <w:color w:val="0E101A"/>
          </w:rPr>
          <w:t xml:space="preserve">at the sender to delivery at the recipient. </w:t>
        </w:r>
      </w:ins>
      <w:ins w:id="2606" w:author="Eryk Schiller" w:date="2023-06-08T23:16:00Z">
        <w:r/>
      </w:ins>
    </w:p>
    <w:p>
      <w:pPr>
        <w:pStyle w:val="412"/>
        <w:numPr>
          <w:ilvl w:val="0"/>
          <w:numId w:val="0"/>
        </w:numPr>
        <w:spacing w:before="0"/>
        <w:rPr>
          <w:rFonts w:ascii="Times New Roman" w:hAnsi="Times New Roman"/>
          <w:color w:val="0E101A"/>
          <w:ins w:id="2607" w:author="Eryk Schiller" w:date="2023-06-08T23:16:00Z"/>
        </w:rPr>
        <w:pPrChange w:id="2608" w:author="Eryk Schiller" w:date="2023-06-08T23:16:00Z">
          <w:pPr/>
        </w:pPrChange>
      </w:pPr>
      <w:r>
        <w:rPr>
          <w:rFonts w:ascii="Times New Roman" w:hAnsi="Times New Roman"/>
          <w:color w:val="0E101A"/>
        </w:rPr>
      </w:r>
      <w:ins w:id="2609" w:author="Eryk Schiller" w:date="2023-06-08T23:16:00Z">
        <w:r/>
      </w:ins>
    </w:p>
    <w:p>
      <w:pPr>
        <w:pStyle w:val="412"/>
        <w:numPr>
          <w:ilvl w:val="0"/>
          <w:numId w:val="0"/>
        </w:numPr>
        <w:spacing w:before="0"/>
        <w:rPr>
          <w:rFonts w:ascii="Times New Roman" w:hAnsi="Times New Roman" w:cs="Times New Roman" w:eastAsia="Times New Roman"/>
          <w:ins w:id="2610" w:author="Eryk Schiller" w:date="2023-06-08T23:16:00Z"/>
        </w:rPr>
      </w:pPr>
      <w:ins w:id="2611" w:author="Eryk Schiller" w:date="2023-06-08T23:16:00Z">
        <w:r>
          <w:rPr>
            <w:rFonts w:ascii="Times New Roman" w:hAnsi="Times New Roman" w:cs="Times New Roman" w:eastAsia="Times New Roman"/>
            <w:color w:val="0E101A"/>
          </w:rPr>
          <w:t xml:space="preserve">Requirements</w:t>
        </w:r>
      </w:ins>
      <w:ins w:id="2612" w:author="Eryk Schiller" w:date="2023-06-08T23:16:00Z">
        <w:r/>
      </w:ins>
    </w:p>
    <w:p>
      <w:pPr>
        <w:pStyle w:val="458"/>
        <w:numPr>
          <w:ilvl w:val="0"/>
          <w:numId w:val="12"/>
        </w:numPr>
        <w:rPr>
          <w:ins w:id="2613" w:author="Eryk Schiller" w:date="2023-06-08T23:16:00Z"/>
        </w:rPr>
        <w:pPrChange w:id="2614" w:author="Eryk Schiller" w:date="2023-06-08T23:16:00Z">
          <w:pPr/>
        </w:pPrChange>
      </w:pPr>
      <w:ins w:id="2615" w:author="Eryk Schiller" w:date="2023-06-08T23:16:00Z">
        <w:r>
          <w:rPr>
            <w:rFonts w:ascii="Times New Roman" w:hAnsi="Times New Roman"/>
            <w:color w:val="0E101A"/>
          </w:rPr>
          <w:t xml:space="preserve">Monitoring and logging of environment parameters like Temperature, Pressure, Humidity, Motion, and Location with related timestamps.</w:t>
        </w:r>
      </w:ins>
      <w:ins w:id="2616" w:author="Eryk Schiller" w:date="2023-06-08T23:16:00Z">
        <w:r/>
      </w:ins>
    </w:p>
    <w:p>
      <w:pPr>
        <w:pStyle w:val="458"/>
        <w:numPr>
          <w:ilvl w:val="0"/>
          <w:numId w:val="12"/>
        </w:numPr>
        <w:rPr>
          <w:ins w:id="2617" w:author="Eryk Schiller" w:date="2023-06-08T23:16:00Z"/>
        </w:rPr>
        <w:pPrChange w:id="2618" w:author="Eryk Schiller" w:date="2023-06-08T23:16:00Z">
          <w:pPr/>
        </w:pPrChange>
      </w:pPr>
      <w:ins w:id="2619" w:author="Eryk Schiller" w:date="2023-06-08T23:16:00Z">
        <w:r>
          <w:rPr>
            <w:rFonts w:ascii="Times New Roman" w:hAnsi="Times New Roman"/>
            <w:color w:val="0E101A"/>
          </w:rPr>
          <w:t xml:space="preserve">Definition of alert thresholds for the environment </w:t>
        </w:r>
      </w:ins>
      <w:ins w:id="2620" w:author="Eryk Schiller" w:date="2023-06-08T23:16:00Z">
        <w:r>
          <w:rPr>
            <w:rFonts w:ascii="Times New Roman" w:hAnsi="Times New Roman"/>
            <w:color w:val="0E101A"/>
          </w:rPr>
          <w:t xml:space="preserve">parameters</w:t>
        </w:r>
      </w:ins>
      <w:ins w:id="2621" w:author="Eryk Schiller" w:date="2023-06-08T23:16:00Z">
        <w:r/>
      </w:ins>
    </w:p>
    <w:p>
      <w:pPr>
        <w:pStyle w:val="458"/>
        <w:numPr>
          <w:ilvl w:val="0"/>
          <w:numId w:val="12"/>
        </w:numPr>
        <w:rPr>
          <w:ins w:id="2622" w:author="Eryk Schiller" w:date="2023-06-08T23:16:00Z"/>
        </w:rPr>
        <w:pPrChange w:id="2623" w:author="Eryk Schiller" w:date="2023-06-08T23:16:00Z">
          <w:pPr/>
        </w:pPrChange>
      </w:pPr>
      <w:ins w:id="2624" w:author="Eryk Schiller" w:date="2023-06-08T23:16:00Z">
        <w:r>
          <w:rPr>
            <w:rFonts w:ascii="Times New Roman" w:hAnsi="Times New Roman"/>
            <w:color w:val="0E101A"/>
          </w:rPr>
          <w:t xml:space="preserve">The artwork Sender/Carrier/Recipient can monitor the transportation phase and be alerted of any anomalies. </w:t>
        </w:r>
      </w:ins>
      <w:ins w:id="2625" w:author="Eryk Schiller" w:date="2023-06-08T23:16:00Z">
        <w:r/>
      </w:ins>
    </w:p>
    <w:p>
      <w:pPr>
        <w:pStyle w:val="458"/>
        <w:numPr>
          <w:ilvl w:val="0"/>
          <w:numId w:val="12"/>
        </w:numPr>
        <w:rPr>
          <w:ins w:id="2626" w:author="Eryk Schiller" w:date="2023-06-08T23:16:00Z"/>
        </w:rPr>
        <w:pPrChange w:id="2627" w:author="Eryk Schiller" w:date="2023-06-08T23:16:00Z">
          <w:pPr/>
        </w:pPrChange>
      </w:pPr>
      <w:ins w:id="2628" w:author="Eryk Schiller" w:date="2023-06-08T23:16:00Z">
        <w:r>
          <w:rPr>
            <w:rFonts w:ascii="Times New Roman" w:hAnsi="Times New Roman"/>
            <w:color w:val="0E101A"/>
          </w:rPr>
          <w:t xml:space="preserve">The owner can monitor the art object at all times and be alerted of any anomalies.</w:t>
        </w:r>
      </w:ins>
      <w:ins w:id="2629" w:author="Eryk Schiller" w:date="2023-06-08T23:16:00Z">
        <w:r/>
      </w:ins>
    </w:p>
    <w:p>
      <w:pPr>
        <w:pStyle w:val="458"/>
        <w:numPr>
          <w:ilvl w:val="0"/>
          <w:numId w:val="12"/>
        </w:numPr>
        <w:rPr>
          <w:ins w:id="2630" w:author="Eryk Schiller" w:date="2023-06-08T23:16:00Z"/>
        </w:rPr>
        <w:pPrChange w:id="2631" w:author="Eryk Schiller" w:date="2023-06-08T23:16:00Z">
          <w:pPr/>
        </w:pPrChange>
      </w:pPr>
      <w:ins w:id="2632" w:author="Eryk Schiller" w:date="2023-06-08T23:16:00Z">
        <w:r>
          <w:rPr>
            <w:rFonts w:ascii="Times New Roman" w:hAnsi="Times New Roman"/>
            <w:color w:val="0E101A"/>
          </w:rPr>
          <w:t xml:space="preserve">There is a clear chain of responsibility during each p</w:t>
        </w:r>
      </w:ins>
      <w:ins w:id="2633" w:author="Eryk Schiller" w:date="2023-06-08T23:16:00Z">
        <w:r>
          <w:rPr>
            <w:rFonts w:ascii="Times New Roman" w:hAnsi="Times New Roman"/>
            <w:color w:val="0E101A"/>
          </w:rPr>
          <w:t xml:space="preserve">hase of the lifecycle and a transfer of responsibility when the art object passes from one actor to the next.</w:t>
        </w:r>
      </w:ins>
      <w:ins w:id="2634" w:author="Eryk Schiller" w:date="2023-06-08T23:16:00Z">
        <w:r/>
      </w:ins>
    </w:p>
    <w:p>
      <w:pPr>
        <w:pStyle w:val="458"/>
        <w:numPr>
          <w:ilvl w:val="0"/>
          <w:numId w:val="12"/>
        </w:numPr>
        <w:rPr>
          <w:ins w:id="2635" w:author="Eryk Schiller" w:date="2023-06-08T23:16:00Z"/>
        </w:rPr>
        <w:pPrChange w:id="2636" w:author="Eryk Schiller" w:date="2023-06-08T23:16:00Z">
          <w:pPr/>
        </w:pPrChange>
      </w:pPr>
      <w:ins w:id="2637" w:author="Eryk Schiller" w:date="2023-06-08T23:16:00Z">
        <w:r>
          <w:rPr>
            <w:rFonts w:ascii="Times New Roman" w:hAnsi="Times New Roman"/>
            <w:color w:val="0E101A"/>
          </w:rPr>
          <w:t xml:space="preserve">Ad hoc documentation of the art object, e.g., photographs of the artwork upon receipt by the sender in order to document the condition of the art </w:t>
        </w:r>
      </w:ins>
      <w:ins w:id="2638" w:author="Eryk Schiller" w:date="2023-06-08T23:16:00Z">
        <w:r>
          <w:rPr>
            <w:rFonts w:ascii="Times New Roman" w:hAnsi="Times New Roman"/>
            <w:color w:val="0E101A"/>
          </w:rPr>
          <w:t xml:space="preserve">object and provide evidence of any potential damage.</w:t>
        </w:r>
      </w:ins>
      <w:ins w:id="2639" w:author="Eryk Schiller" w:date="2023-06-08T23:16:00Z">
        <w:r/>
      </w:ins>
    </w:p>
    <w:p>
      <w:pPr>
        <w:jc w:val="center"/>
        <w:rPr>
          <w:lang w:val="en-US"/>
          <w:ins w:id="2640" w:author="Eryk Schiller" w:date="2023-06-08T23:16:00Z"/>
        </w:rPr>
      </w:pPr>
      <w:r>
        <w:rPr>
          <w:lang w:val="en-US"/>
        </w:rPr>
      </w:r>
      <w:ins w:id="2641" w:author="Eryk Schiller" w:date="2023-06-08T23:16:00Z">
        <w:r/>
      </w:ins>
    </w:p>
    <w:p>
      <w:pPr>
        <w:pStyle w:val="412"/>
        <w:rPr>
          <w:lang w:val="en-US"/>
        </w:rPr>
      </w:pPr>
      <w:r>
        <w:rPr>
          <w:lang w:val="en-US"/>
        </w:rPr>
        <w:t xml:space="preserve">Key Scenarios</w:t>
      </w:r>
      <w:r/>
    </w:p>
    <w:p>
      <w:pPr>
        <w:rPr>
          <w:lang w:val="en-US"/>
          <w:del w:id="2642" w:author="Eryk Schiller" w:date="2023-06-08T23:16:00Z"/>
        </w:rPr>
      </w:pPr>
      <w:del w:id="2643" w:author="Eryk Schiller" w:date="2023-06-08T23:16:00Z">
        <w:r>
          <w:rPr>
            <w:lang w:val="en-US"/>
          </w:rPr>
          <w:delText xml:space="preserve">(xN -&gt; describe each scenario)</w:delText>
        </w:r>
      </w:del>
      <w:del w:id="2644" w:author="Eryk Schiller" w:date="2023-06-08T23:16:00Z">
        <w:r/>
      </w:del>
    </w:p>
    <w:p>
      <w:pPr>
        <w:pStyle w:val="458"/>
        <w:numPr>
          <w:ilvl w:val="0"/>
          <w:numId w:val="154"/>
        </w:numPr>
        <w:rPr>
          <w:lang w:val="en-US"/>
          <w:del w:id="2645" w:author="Eryk Schiller" w:date="2023-06-08T23:16:00Z"/>
        </w:rPr>
      </w:pPr>
      <w:del w:id="2646" w:author="Eryk Schiller" w:date="2023-06-08T23:16:00Z">
        <w:r>
          <w:rPr>
            <w:lang w:val="en-US"/>
          </w:rPr>
          <w:delText xml:space="preserve">Goal</w:delText>
        </w:r>
      </w:del>
      <w:del w:id="2647" w:author="Eryk Schiller" w:date="2023-06-08T23:16:00Z">
        <w:r/>
      </w:del>
    </w:p>
    <w:p>
      <w:pPr>
        <w:pStyle w:val="458"/>
        <w:numPr>
          <w:ilvl w:val="0"/>
          <w:numId w:val="154"/>
        </w:numPr>
        <w:rPr>
          <w:lang w:val="en-US"/>
          <w:del w:id="2648" w:author="Eryk Schiller" w:date="2023-06-08T23:16:00Z"/>
        </w:rPr>
      </w:pPr>
      <w:del w:id="2649" w:author="Eryk Schiller" w:date="2023-06-08T23:16:00Z">
        <w:r>
          <w:rPr>
            <w:lang w:val="en-US"/>
          </w:rPr>
          <w:delText xml:space="preserve">Pre-conditions</w:delText>
        </w:r>
      </w:del>
      <w:del w:id="2650" w:author="Eryk Schiller" w:date="2023-06-08T23:16:00Z">
        <w:r/>
      </w:del>
    </w:p>
    <w:p>
      <w:pPr>
        <w:pStyle w:val="458"/>
        <w:numPr>
          <w:ilvl w:val="0"/>
          <w:numId w:val="154"/>
        </w:numPr>
        <w:rPr>
          <w:lang w:val="en-US"/>
          <w:del w:id="2651" w:author="Eryk Schiller" w:date="2023-06-08T23:16:00Z"/>
        </w:rPr>
      </w:pPr>
      <w:del w:id="2652" w:author="Eryk Schiller" w:date="2023-06-08T23:16:00Z">
        <w:r>
          <w:rPr>
            <w:lang w:val="en-US"/>
          </w:rPr>
          <w:delText xml:space="preserve">Normal flow (w/ swimlane)</w:delText>
        </w:r>
      </w:del>
      <w:del w:id="2653" w:author="Eryk Schiller" w:date="2023-06-08T23:16:00Z">
        <w:r/>
      </w:del>
    </w:p>
    <w:p>
      <w:pPr>
        <w:pStyle w:val="458"/>
        <w:numPr>
          <w:ilvl w:val="0"/>
          <w:numId w:val="154"/>
        </w:numPr>
        <w:rPr>
          <w:lang w:val="en-US"/>
          <w:del w:id="2654" w:author="Eryk Schiller" w:date="2023-06-08T23:16:00Z"/>
        </w:rPr>
      </w:pPr>
      <w:del w:id="2655" w:author="Eryk Schiller" w:date="2023-06-08T23:16:00Z">
        <w:r>
          <w:rPr>
            <w:lang w:val="en-US"/>
          </w:rPr>
          <w:delText xml:space="preserve">Post-conditions</w:delText>
        </w:r>
      </w:del>
      <w:del w:id="2656" w:author="Eryk Schiller" w:date="2023-06-08T23:16:00Z">
        <w:r/>
      </w:del>
    </w:p>
    <w:p>
      <w:pPr>
        <w:pStyle w:val="458"/>
        <w:numPr>
          <w:ilvl w:val="0"/>
          <w:numId w:val="154"/>
        </w:numPr>
        <w:rPr>
          <w:lang w:val="en-US"/>
          <w:ins w:id="2657" w:author="Eryk Schiller" w:date="2023-06-08T23:16:00Z"/>
        </w:rPr>
      </w:pPr>
      <w:del w:id="2658" w:author="Eryk Schiller" w:date="2023-06-08T23:16:00Z">
        <w:r>
          <w:rPr>
            <w:lang w:val="en-US"/>
          </w:rPr>
          <w:delText xml:space="preserve">Alternative flows</w:delText>
        </w:r>
      </w:del>
      <w:ins w:id="2659" w:author="Eryk Schiller" w:date="2023-06-08T23:16:00Z">
        <w:r/>
      </w:ins>
    </w:p>
    <w:p>
      <w:pPr>
        <w:pStyle w:val="412"/>
        <w:numPr>
          <w:ilvl w:val="0"/>
          <w:numId w:val="0"/>
        </w:numPr>
        <w:rPr>
          <w:lang w:val="en-US"/>
          <w:ins w:id="2660" w:author="Eryk Schiller" w:date="2023-06-08T23:20:00Z"/>
        </w:rPr>
      </w:pPr>
      <w:ins w:id="2661" w:author="Eryk Schiller" w:date="2023-06-08T23:20:00Z">
        <w:r>
          <w:rPr>
            <w:lang w:val="en-US"/>
          </w:rPr>
          <w:t xml:space="preserve">Artwork Minting</w:t>
        </w:r>
      </w:ins>
      <w:ins w:id="2662" w:author="Eryk Schiller" w:date="2023-06-08T23:20:00Z">
        <w:r/>
      </w:ins>
    </w:p>
    <w:tbl>
      <w:tblPr>
        <w:tblStyle w:val="451"/>
        <w:tblW w:w="0" w:type="auto"/>
        <w:tblLayout w:type="fixed"/>
        <w:tblLook w:val="04A0" w:firstRow="1" w:lastRow="0" w:firstColumn="1" w:lastColumn="0" w:noHBand="0" w:noVBand="1"/>
      </w:tblPr>
      <w:tblGrid>
        <w:gridCol w:w="2065"/>
        <w:gridCol w:w="1607"/>
        <w:gridCol w:w="1572"/>
        <w:gridCol w:w="1573"/>
        <w:gridCol w:w="1458"/>
        <w:gridCol w:w="1687"/>
      </w:tblGrid>
      <w:tr>
        <w:trPr/>
        <w:tc>
          <w:tcPr>
            <w:tcW w:w="2065" w:type="dxa"/>
            <w:textDirection w:val="lrTb"/>
            <w:noWrap w:val="false"/>
          </w:tcPr>
          <w:p>
            <w:pPr>
              <w:rPr>
                <w:lang w:val="en-US"/>
              </w:rPr>
            </w:pPr>
            <w:ins w:id="2663" w:author="Eryk Schiller" w:date="2023-06-08T23:18:00Z">
              <w:r>
                <w:rPr>
                  <w:b/>
                  <w:bCs/>
                  <w:lang w:val="en-US"/>
                </w:rPr>
                <w:t xml:space="preserve">Scenario ID:</w:t>
              </w:r>
            </w:ins>
            <w:r/>
          </w:p>
        </w:tc>
        <w:tc>
          <w:tcPr>
            <w:gridSpan w:val="5"/>
            <w:tcW w:w="7897" w:type="dxa"/>
            <w:textDirection w:val="lrTb"/>
            <w:noWrap w:val="false"/>
          </w:tcPr>
          <w:p>
            <w:pPr>
              <w:rPr>
                <w:lang w:val="en-US"/>
              </w:rPr>
            </w:pPr>
            <w:ins w:id="2664" w:author="Eryk Schiller" w:date="2023-06-08T23:18:00Z">
              <w:r>
                <w:rPr>
                  <w:lang w:val="en-US"/>
                </w:rPr>
                <w:t xml:space="preserve">ArtTrack_1</w:t>
              </w:r>
            </w:ins>
            <w:r/>
          </w:p>
        </w:tc>
      </w:tr>
      <w:tr>
        <w:trPr/>
        <w:tc>
          <w:tcPr>
            <w:tcW w:w="2065" w:type="dxa"/>
            <w:textDirection w:val="lrTb"/>
            <w:noWrap w:val="false"/>
          </w:tcPr>
          <w:p>
            <w:pPr>
              <w:rPr>
                <w:lang w:val="en-US"/>
              </w:rPr>
            </w:pPr>
            <w:ins w:id="2665" w:author="Eryk Schiller" w:date="2023-06-08T23:18:00Z">
              <w:r>
                <w:rPr>
                  <w:b/>
                  <w:bCs/>
                  <w:lang w:val="en-US"/>
                </w:rPr>
                <w:t xml:space="preserve">Scenario Title:</w:t>
              </w:r>
            </w:ins>
            <w:r/>
          </w:p>
        </w:tc>
        <w:tc>
          <w:tcPr>
            <w:gridSpan w:val="5"/>
            <w:tcW w:w="7897" w:type="dxa"/>
            <w:textDirection w:val="lrTb"/>
            <w:noWrap w:val="false"/>
          </w:tcPr>
          <w:p>
            <w:pPr>
              <w:rPr>
                <w:lang w:val="en-US"/>
              </w:rPr>
            </w:pPr>
            <w:ins w:id="2666" w:author="Eryk Schiller" w:date="2023-06-08T23:18:00Z">
              <w:r>
                <w:rPr>
                  <w:lang w:val="en-US"/>
                </w:rPr>
                <w:t xml:space="preserve">Artwork </w:t>
              </w:r>
            </w:ins>
            <w:ins w:id="2667" w:author="Eryk Schiller" w:date="2023-06-08T23:18:00Z">
              <w:r>
                <w:rPr>
                  <w:lang w:val="en-US"/>
                </w:rPr>
                <w:t xml:space="preserve">Minting</w:t>
              </w:r>
            </w:ins>
            <w:r/>
          </w:p>
        </w:tc>
      </w:tr>
      <w:tr>
        <w:trPr>
          <w:trHeight w:val="293"/>
        </w:trPr>
        <w:tc>
          <w:tcPr>
            <w:gridSpan w:val="6"/>
            <w:tcW w:w="9962" w:type="dxa"/>
            <w:vMerge w:val="restart"/>
            <w:textDirection w:val="lrTb"/>
            <w:noWrap w:val="false"/>
          </w:tcPr>
          <w:p>
            <w:pPr>
              <w:jc w:val="center"/>
              <w:rPr>
                <w:lang w:val="en-US"/>
              </w:rPr>
            </w:pPr>
            <w:ins w:id="2668" w:author="Eryk Schiller" w:date="2023-06-08T23:18:00Z">
              <w:r>
                <w:drawing>
                  <wp:inline xmlns:wp="http://schemas.openxmlformats.org/drawingml/2006/wordprocessingDrawing" distT="0" distB="0" distL="0" distR="0">
                    <wp:extent cx="3695544" cy="1800000"/>
                    <wp:effectExtent l="0" t="0" r="0" b="0"/>
                    <wp:docPr id="37" name="Picture 2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 hidden="0"/>
                            <pic:cNvPicPr>
                              <a:picLocks noChangeAspect="1"/>
                            </pic:cNvPicPr>
                          </pic:nvPicPr>
                          <pic:blipFill>
                            <a:blip r:embed="rId72"/>
                            <a:stretch/>
                          </pic:blipFill>
                          <pic:spPr bwMode="auto">
                            <a:xfrm>
                              <a:off x="0" y="0"/>
                              <a:ext cx="3695550" cy="1800000"/>
                            </a:xfrm>
                            <a:prstGeom prst="rect">
                              <a:avLst/>
                            </a:prstGeom>
                          </pic:spPr>
                        </pic:pic>
                      </a:graphicData>
                    </a:graphic>
                  </wp:inline>
                </w:drawing>
              </w:r>
            </w:ins>
            <w:r/>
          </w:p>
        </w:tc>
      </w:tr>
      <w:tr>
        <w:trPr/>
        <w:tc>
          <w:tcPr>
            <w:tcW w:w="2065" w:type="dxa"/>
            <w:textDirection w:val="lrTb"/>
            <w:noWrap w:val="false"/>
          </w:tcPr>
          <w:p>
            <w:pPr>
              <w:rPr>
                <w:lang w:val="en-US"/>
              </w:rPr>
            </w:pPr>
            <w:ins w:id="2669" w:author="Eryk Schiller" w:date="2023-06-08T23:18:00Z">
              <w:r>
                <w:rPr>
                  <w:b/>
                  <w:bCs/>
                  <w:lang w:val="en-US"/>
                </w:rPr>
                <w:t xml:space="preserve">Goal:</w:t>
              </w:r>
            </w:ins>
            <w:r/>
          </w:p>
        </w:tc>
        <w:tc>
          <w:tcPr>
            <w:gridSpan w:val="5"/>
            <w:tcW w:w="7897" w:type="dxa"/>
            <w:textDirection w:val="lrTb"/>
            <w:noWrap w:val="false"/>
          </w:tcPr>
          <w:p>
            <w:pPr>
              <w:rPr>
                <w:lang w:val="en-US"/>
              </w:rPr>
            </w:pPr>
            <w:ins w:id="2670" w:author="Eryk Schiller" w:date="2023-06-08T23:18:00Z">
              <w:r>
                <w:rPr>
                  <w:lang w:val="en-US"/>
                </w:rPr>
                <w:t xml:space="preserve">Setup of an artwork for tracking </w:t>
              </w:r>
            </w:ins>
            <w:r/>
          </w:p>
        </w:tc>
      </w:tr>
      <w:tr>
        <w:trPr/>
        <w:tc>
          <w:tcPr>
            <w:gridSpan w:val="6"/>
            <w:tcW w:w="9962" w:type="dxa"/>
            <w:textDirection w:val="lrTb"/>
            <w:noWrap w:val="false"/>
          </w:tcPr>
          <w:p>
            <w:pPr>
              <w:rPr>
                <w:lang w:val="en-US"/>
              </w:rPr>
            </w:pPr>
            <w:ins w:id="2671" w:author="Eryk Schiller" w:date="2023-06-08T23:18:00Z">
              <w:r>
                <w:rPr>
                  <w:lang w:val="en-US"/>
                </w:rPr>
                <w:t xml:space="preserve">Application SW Architecture Diagram</w:t>
              </w:r>
            </w:ins>
            <w:r/>
          </w:p>
        </w:tc>
      </w:tr>
      <w:tr>
        <w:trPr>
          <w:trHeight w:val="224"/>
        </w:trPr>
        <w:tc>
          <w:tcPr>
            <w:tcW w:w="2065" w:type="dxa"/>
            <w:vMerge w:val="restart"/>
            <w:textDirection w:val="lrTb"/>
            <w:noWrap w:val="false"/>
          </w:tcPr>
          <w:p>
            <w:pPr>
              <w:rPr>
                <w:lang w:val="en-US"/>
              </w:rPr>
            </w:pPr>
            <w:ins w:id="2672" w:author="Eryk Schiller" w:date="2023-06-08T23:18:00Z">
              <w:r>
                <w:rPr>
                  <w:b/>
                  <w:bCs/>
                  <w:lang w:val="en-US"/>
                </w:rPr>
                <w:t xml:space="preserve">Involved lifecycle stages</w:t>
              </w:r>
            </w:ins>
            <w:r/>
          </w:p>
        </w:tc>
        <w:tc>
          <w:tcPr>
            <w:tcW w:w="1607" w:type="dxa"/>
            <w:vAlign w:val="center"/>
            <w:textDirection w:val="lrTb"/>
            <w:noWrap w:val="false"/>
          </w:tcPr>
          <w:p>
            <w:pPr>
              <w:rPr>
                <w:lang w:val="en-US"/>
              </w:rPr>
            </w:pPr>
            <w:ins w:id="2673" w:author="Eryk Schiller" w:date="2023-06-08T23:18:00Z">
              <w:r>
                <w:rPr>
                  <w:i/>
                  <w:iCs/>
                  <w:lang w:val="en-US"/>
                </w:rPr>
                <w:t xml:space="preserve">Bootstrapping</w:t>
              </w:r>
            </w:ins>
            <w:r/>
          </w:p>
        </w:tc>
        <w:tc>
          <w:tcPr>
            <w:tcW w:w="1572" w:type="dxa"/>
            <w:vAlign w:val="center"/>
            <w:textDirection w:val="lrTb"/>
            <w:noWrap w:val="false"/>
          </w:tcPr>
          <w:p>
            <w:pPr>
              <w:rPr>
                <w:lang w:val="en-US"/>
              </w:rPr>
            </w:pPr>
            <w:ins w:id="2674" w:author="Eryk Schiller" w:date="2023-06-08T23:18:00Z">
              <w:r>
                <w:rPr>
                  <w:i/>
                  <w:iCs/>
                  <w:lang w:val="en-US"/>
                </w:rPr>
                <w:t xml:space="preserve">Operation</w:t>
              </w:r>
            </w:ins>
            <w:r/>
          </w:p>
        </w:tc>
        <w:tc>
          <w:tcPr>
            <w:tcW w:w="1573" w:type="dxa"/>
            <w:vAlign w:val="center"/>
            <w:textDirection w:val="lrTb"/>
            <w:noWrap w:val="false"/>
          </w:tcPr>
          <w:p>
            <w:pPr>
              <w:rPr>
                <w:lang w:val="en-US"/>
              </w:rPr>
            </w:pPr>
            <w:ins w:id="2675" w:author="Eryk Schiller" w:date="2023-06-08T23:18:00Z">
              <w:r>
                <w:rPr>
                  <w:i/>
                  <w:iCs/>
                  <w:lang w:val="en-US"/>
                </w:rPr>
                <w:t xml:space="preserve">Update</w:t>
              </w:r>
            </w:ins>
            <w:r/>
          </w:p>
        </w:tc>
        <w:tc>
          <w:tcPr>
            <w:tcW w:w="1458" w:type="dxa"/>
            <w:vAlign w:val="center"/>
            <w:textDirection w:val="lrTb"/>
            <w:noWrap w:val="false"/>
          </w:tcPr>
          <w:p>
            <w:pPr>
              <w:rPr>
                <w:lang w:val="en-US"/>
              </w:rPr>
            </w:pPr>
            <w:ins w:id="2676" w:author="Eryk Schiller" w:date="2023-06-08T23:18:00Z">
              <w:r>
                <w:rPr>
                  <w:i/>
                  <w:iCs/>
                  <w:strike/>
                  <w:lang w:val="en-US"/>
                </w:rPr>
                <w:t xml:space="preserve">Repurposing</w:t>
              </w:r>
            </w:ins>
            <w:r/>
          </w:p>
        </w:tc>
        <w:tc>
          <w:tcPr>
            <w:tcW w:w="1687" w:type="dxa"/>
            <w:vAlign w:val="center"/>
            <w:textDirection w:val="lrTb"/>
            <w:noWrap w:val="false"/>
          </w:tcPr>
          <w:p>
            <w:pPr>
              <w:rPr>
                <w:lang w:val="en-US"/>
              </w:rPr>
            </w:pPr>
            <w:ins w:id="2677" w:author="Eryk Schiller" w:date="2023-06-08T23:18:00Z">
              <w:r>
                <w:rPr>
                  <w:i/>
                  <w:iCs/>
                  <w:lang w:val="en-US"/>
                </w:rPr>
                <w:t xml:space="preserve">Decommissioning</w:t>
              </w:r>
            </w:ins>
            <w:r/>
          </w:p>
        </w:tc>
      </w:tr>
      <w:tr>
        <w:trPr>
          <w:trHeight w:val="224"/>
        </w:trPr>
        <w:tc>
          <w:tcPr>
            <w:tcW w:w="2065" w:type="dxa"/>
            <w:vMerge w:val="continue"/>
            <w:textDirection w:val="lrTb"/>
            <w:noWrap w:val="false"/>
          </w:tcPr>
          <w:p>
            <w:r/>
            <w:r/>
          </w:p>
        </w:tc>
        <w:tc>
          <w:tcPr>
            <w:tcW w:w="1607" w:type="dxa"/>
            <w:textDirection w:val="lrTb"/>
            <w:noWrap w:val="false"/>
          </w:tcPr>
          <w:p>
            <w:pPr>
              <w:rPr>
                <w:lang w:val="en-US"/>
              </w:rPr>
            </w:pPr>
            <w:ins w:id="2678" w:author="Eryk Schiller" w:date="2023-06-08T23:18:00Z">
              <w:r>
                <w:rPr>
                  <w:lang w:val="en-US"/>
                </w:rPr>
                <w:t xml:space="preserve">x</w:t>
              </w:r>
            </w:ins>
            <w:r/>
          </w:p>
        </w:tc>
        <w:tc>
          <w:tcPr>
            <w:tcW w:w="1572" w:type="dxa"/>
            <w:textDirection w:val="lrTb"/>
            <w:noWrap w:val="false"/>
          </w:tcPr>
          <w:p>
            <w:pPr>
              <w:jc w:val="center"/>
              <w:rPr>
                <w:lang w:val="en-US"/>
              </w:rPr>
            </w:pPr>
            <w:r>
              <w:rPr>
                <w:lang w:val="en-US"/>
              </w:rPr>
            </w:r>
            <w:r/>
          </w:p>
        </w:tc>
        <w:tc>
          <w:tcPr>
            <w:tcW w:w="1573" w:type="dxa"/>
            <w:textDirection w:val="lrTb"/>
            <w:noWrap w:val="false"/>
          </w:tcPr>
          <w:p>
            <w:pPr>
              <w:jc w:val="center"/>
              <w:rPr>
                <w:lang w:val="en-US"/>
              </w:rPr>
            </w:pPr>
            <w:r>
              <w:rPr>
                <w:lang w:val="en-US"/>
              </w:rPr>
            </w:r>
            <w:r/>
          </w:p>
        </w:tc>
        <w:tc>
          <w:tcPr>
            <w:tcW w:w="1458" w:type="dxa"/>
            <w:textDirection w:val="lrTb"/>
            <w:noWrap w:val="false"/>
          </w:tcPr>
          <w:p>
            <w:pPr>
              <w:rPr>
                <w:lang w:val="en-US"/>
              </w:rPr>
            </w:pPr>
            <w:r>
              <w:rPr>
                <w:lang w:val="en-US"/>
              </w:rPr>
            </w:r>
            <w:r/>
          </w:p>
        </w:tc>
        <w:tc>
          <w:tcPr>
            <w:tcW w:w="1687" w:type="dxa"/>
            <w:textDirection w:val="lrTb"/>
            <w:noWrap w:val="false"/>
          </w:tcPr>
          <w:p>
            <w:pPr>
              <w:rPr>
                <w:lang w:val="en-US"/>
              </w:rPr>
            </w:pPr>
            <w:r>
              <w:rPr>
                <w:lang w:val="en-US"/>
              </w:rPr>
            </w:r>
            <w:r/>
          </w:p>
        </w:tc>
      </w:tr>
      <w:tr>
        <w:trPr>
          <w:trHeight w:val="109"/>
        </w:trPr>
        <w:tc>
          <w:tcPr>
            <w:tcW w:w="2065" w:type="dxa"/>
            <w:vMerge w:val="restart"/>
            <w:textDirection w:val="lrTb"/>
            <w:noWrap w:val="false"/>
          </w:tcPr>
          <w:p>
            <w:pPr>
              <w:rPr>
                <w:lang w:val="en-US"/>
              </w:rPr>
            </w:pPr>
            <w:ins w:id="2679" w:author="Eryk Schiller" w:date="2023-06-08T23:18:00Z">
              <w:r>
                <w:rPr>
                  <w:b/>
                  <w:bCs/>
                  <w:lang w:val="en-US"/>
                </w:rPr>
                <w:t xml:space="preserve">Actors:</w:t>
              </w:r>
            </w:ins>
            <w:r/>
          </w:p>
        </w:tc>
        <w:tc>
          <w:tcPr>
            <w:tcW w:w="1607" w:type="dxa"/>
            <w:textDirection w:val="lrTb"/>
            <w:noWrap w:val="false"/>
          </w:tcPr>
          <w:p>
            <w:pPr>
              <w:rPr>
                <w:lang w:val="en-US"/>
              </w:rPr>
            </w:pPr>
            <w:ins w:id="2680" w:author="Eryk Schiller" w:date="2023-06-08T23:18:00Z">
              <w:r>
                <w:rPr>
                  <w:lang w:val="en-US"/>
                </w:rPr>
                <w:t xml:space="preserve">Sender/Owner </w:t>
              </w:r>
            </w:ins>
            <w:r/>
          </w:p>
        </w:tc>
        <w:tc>
          <w:tcPr>
            <w:tcW w:w="1572" w:type="dxa"/>
            <w:textDirection w:val="lrTb"/>
            <w:noWrap w:val="false"/>
          </w:tcPr>
          <w:p>
            <w:pPr>
              <w:rPr>
                <w:lang w:val="en-US"/>
              </w:rPr>
            </w:pPr>
            <w:ins w:id="2681" w:author="Eryk Schiller" w:date="2023-06-08T23:18:00Z">
              <w:r>
                <w:rPr>
                  <w:lang w:val="en-US"/>
                </w:rPr>
                <w:t xml:space="preserve">Carrier </w:t>
              </w:r>
            </w:ins>
            <w:r/>
          </w:p>
        </w:tc>
        <w:tc>
          <w:tcPr>
            <w:tcW w:w="1573" w:type="dxa"/>
            <w:textDirection w:val="lrTb"/>
            <w:noWrap w:val="false"/>
          </w:tcPr>
          <w:p>
            <w:ins w:id="2682" w:author="Eryk Schiller" w:date="2023-06-08T23:18:00Z">
              <w:r>
                <w:t xml:space="preserve">Recipient</w:t>
              </w:r>
            </w:ins>
            <w:r/>
          </w:p>
        </w:tc>
        <w:tc>
          <w:tcPr>
            <w:tcW w:w="1458" w:type="dxa"/>
            <w:textDirection w:val="lrTb"/>
            <w:noWrap w:val="false"/>
          </w:tcPr>
          <w:p>
            <w:pPr>
              <w:rPr>
                <w:lang w:val="en-US"/>
              </w:rPr>
            </w:pPr>
            <w:ins w:id="2683" w:author="Eryk Schiller" w:date="2023-06-08T23:18:00Z">
              <w:r>
                <w:rPr>
                  <w:lang w:val="en-US"/>
                </w:rPr>
                <w:t xml:space="preserve">SC Owner</w:t>
              </w:r>
            </w:ins>
            <w:r/>
          </w:p>
        </w:tc>
        <w:tc>
          <w:tcPr>
            <w:tcW w:w="1687" w:type="dxa"/>
            <w:textDirection w:val="lrTb"/>
            <w:noWrap w:val="false"/>
          </w:tcPr>
          <w:p>
            <w:pPr>
              <w:rPr>
                <w:lang w:val="en-US"/>
              </w:rPr>
            </w:pPr>
            <w:ins w:id="2684" w:author="Eryk Schiller" w:date="2023-06-08T23:18:00Z">
              <w:r>
                <w:rPr>
                  <w:lang w:val="en-US"/>
                </w:rPr>
                <w:t xml:space="preserve">SC Developer </w:t>
              </w:r>
            </w:ins>
            <w:r/>
          </w:p>
        </w:tc>
      </w:tr>
      <w:tr>
        <w:trPr>
          <w:trHeight w:val="108"/>
        </w:trPr>
        <w:tc>
          <w:tcPr>
            <w:tcW w:w="2065" w:type="dxa"/>
            <w:vMerge w:val="continue"/>
            <w:textDirection w:val="lrTb"/>
            <w:noWrap w:val="false"/>
          </w:tcPr>
          <w:p>
            <w:r/>
            <w:r/>
          </w:p>
        </w:tc>
        <w:tc>
          <w:tcPr>
            <w:tcW w:w="1607" w:type="dxa"/>
            <w:textDirection w:val="lrTb"/>
            <w:noWrap w:val="false"/>
          </w:tcPr>
          <w:p>
            <w:pPr>
              <w:jc w:val="center"/>
              <w:rPr>
                <w:lang w:val="en-US"/>
              </w:rPr>
            </w:pPr>
            <w:ins w:id="2685" w:author="Eryk Schiller" w:date="2023-06-08T23:18:00Z">
              <w:r>
                <w:rPr>
                  <w:lang w:val="en-US"/>
                </w:rPr>
                <w:t xml:space="preserve">x</w:t>
              </w:r>
            </w:ins>
            <w:r/>
          </w:p>
        </w:tc>
        <w:tc>
          <w:tcPr>
            <w:tcW w:w="1572" w:type="dxa"/>
            <w:textDirection w:val="lrTb"/>
            <w:noWrap w:val="false"/>
          </w:tcPr>
          <w:p>
            <w:pPr>
              <w:jc w:val="center"/>
              <w:rPr>
                <w:lang w:val="en-US"/>
              </w:rPr>
            </w:pPr>
            <w:r>
              <w:rPr>
                <w:lang w:val="en-US"/>
              </w:rPr>
            </w:r>
            <w:r/>
          </w:p>
        </w:tc>
        <w:tc>
          <w:tcPr>
            <w:tcW w:w="1573" w:type="dxa"/>
            <w:textDirection w:val="lrTb"/>
            <w:noWrap w:val="false"/>
          </w:tcPr>
          <w:p>
            <w:pPr>
              <w:jc w:val="center"/>
              <w:rPr>
                <w:lang w:val="en-US"/>
              </w:rPr>
            </w:pPr>
            <w:r>
              <w:rPr>
                <w:lang w:val="en-US"/>
              </w:rPr>
            </w:r>
            <w:r/>
          </w:p>
        </w:tc>
        <w:tc>
          <w:tcPr>
            <w:tcW w:w="1458" w:type="dxa"/>
            <w:textDirection w:val="lrTb"/>
            <w:noWrap w:val="false"/>
          </w:tcPr>
          <w:p>
            <w:pPr>
              <w:jc w:val="center"/>
              <w:rPr>
                <w:lang w:val="en-US"/>
              </w:rPr>
            </w:pPr>
            <w:ins w:id="2686" w:author="Eryk Schiller" w:date="2023-06-08T23:18:00Z">
              <w:r>
                <w:rPr>
                  <w:lang w:val="en-US"/>
                </w:rPr>
                <w:t xml:space="preserve">x</w:t>
              </w:r>
            </w:ins>
            <w:r/>
          </w:p>
        </w:tc>
        <w:tc>
          <w:tcPr>
            <w:tcW w:w="1687" w:type="dxa"/>
            <w:textDirection w:val="lrTb"/>
            <w:noWrap w:val="false"/>
          </w:tcPr>
          <w:p>
            <w:pPr>
              <w:jc w:val="center"/>
              <w:rPr>
                <w:lang w:val="en-US"/>
              </w:rPr>
            </w:pPr>
            <w:ins w:id="2687" w:author="Eryk Schiller" w:date="2023-06-08T23:18:00Z">
              <w:r>
                <w:rPr>
                  <w:lang w:val="en-US"/>
                </w:rPr>
                <w:t xml:space="preserve">x</w:t>
              </w:r>
            </w:ins>
            <w:r/>
          </w:p>
        </w:tc>
      </w:tr>
      <w:tr>
        <w:trPr>
          <w:trHeight w:val="293"/>
        </w:trPr>
        <w:tc>
          <w:tcPr>
            <w:tcW w:w="2065" w:type="dxa"/>
            <w:vMerge w:val="restart"/>
            <w:textDirection w:val="lrTb"/>
            <w:noWrap w:val="false"/>
          </w:tcPr>
          <w:p>
            <w:pPr>
              <w:rPr>
                <w:lang w:val="en-US"/>
              </w:rPr>
            </w:pPr>
            <w:ins w:id="2688" w:author="Eryk Schiller" w:date="2023-06-08T23:18:00Z">
              <w:r>
                <w:rPr>
                  <w:b/>
                  <w:lang w:val="en-US"/>
                </w:rPr>
                <w:t xml:space="preserve">Pre-condition(s):</w:t>
              </w:r>
            </w:ins>
            <w:r/>
          </w:p>
        </w:tc>
        <w:tc>
          <w:tcPr>
            <w:gridSpan w:val="5"/>
            <w:tcW w:w="7897" w:type="dxa"/>
            <w:vMerge w:val="restart"/>
            <w:textDirection w:val="lrTb"/>
            <w:noWrap w:val="false"/>
          </w:tcPr>
          <w:p>
            <w:pPr>
              <w:pStyle w:val="458"/>
              <w:numPr>
                <w:ilvl w:val="0"/>
                <w:numId w:val="263"/>
              </w:numPr>
              <w:spacing w:lineRule="auto" w:line="259"/>
              <w:rPr>
                <w:rFonts w:cs="Calibri" w:eastAsia="Calibri"/>
                <w:ins w:id="2689" w:author="Eryk Schiller" w:date="2023-06-08T23:18:00Z"/>
              </w:rPr>
            </w:pPr>
            <w:ins w:id="2690" w:author="Eryk Schiller" w:date="2023-06-08T23:18:00Z">
              <w:r>
                <w:rPr>
                  <w:rFonts w:cs="Calibri" w:eastAsia="Calibri"/>
                  <w:sz w:val="20"/>
                  <w:szCs w:val="20"/>
                </w:rPr>
                <w:t xml:space="preserve">Hardware stack of the IoT devices provided</w:t>
              </w:r>
            </w:ins>
            <w:ins w:id="2691" w:author="Eryk Schiller" w:date="2023-06-08T23:18:00Z">
              <w:r/>
            </w:ins>
          </w:p>
          <w:p>
            <w:pPr>
              <w:pStyle w:val="458"/>
              <w:numPr>
                <w:ilvl w:val="0"/>
                <w:numId w:val="263"/>
              </w:numPr>
              <w:spacing w:lineRule="auto" w:line="259"/>
              <w:rPr>
                <w:rFonts w:cs="Calibri" w:eastAsia="Calibri"/>
                <w:ins w:id="2692" w:author="Eryk Schiller" w:date="2023-06-08T23:18:00Z"/>
              </w:rPr>
            </w:pPr>
            <w:ins w:id="2693" w:author="Eryk Schiller" w:date="2023-06-08T23:18:00Z">
              <w:r>
                <w:rPr>
                  <w:rFonts w:cs="Calibri" w:eastAsia="Calibri"/>
                  <w:sz w:val="20"/>
                  <w:szCs w:val="20"/>
                </w:rPr>
                <w:t xml:space="preserve">Hardware stack of the user terminal is provided</w:t>
              </w:r>
            </w:ins>
            <w:ins w:id="2694" w:author="Eryk Schiller" w:date="2023-06-08T23:18:00Z">
              <w:r/>
            </w:ins>
          </w:p>
          <w:p>
            <w:pPr>
              <w:pStyle w:val="458"/>
              <w:numPr>
                <w:ilvl w:val="0"/>
                <w:numId w:val="263"/>
              </w:numPr>
              <w:spacing w:lineRule="auto" w:line="259"/>
              <w:rPr>
                <w:rFonts w:cs="Calibri" w:eastAsia="Calibri"/>
                <w:ins w:id="2695" w:author="Eryk Schiller" w:date="2023-06-08T23:18:00Z"/>
              </w:rPr>
            </w:pPr>
            <w:ins w:id="2696" w:author="Eryk Schiller" w:date="2023-06-08T23:18:00Z">
              <w:r>
                <w:rPr>
                  <w:rFonts w:cs="Calibri" w:eastAsia="Calibri"/>
                  <w:sz w:val="20"/>
                  <w:szCs w:val="20"/>
                </w:rPr>
                <w:t xml:space="preserve">Blockchain mainnet is selected</w:t>
              </w:r>
            </w:ins>
            <w:ins w:id="2697" w:author="Eryk Schiller" w:date="2023-06-08T23:18:00Z">
              <w:r/>
            </w:ins>
          </w:p>
          <w:p>
            <w:pPr>
              <w:rPr>
                <w:lang w:val="en-US"/>
              </w:rPr>
            </w:pPr>
            <w:r>
              <w:rPr>
                <w:lang w:val="en-US"/>
              </w:rPr>
            </w:r>
            <w:r/>
          </w:p>
        </w:tc>
      </w:tr>
      <w:tr>
        <w:trPr>
          <w:trHeight w:val="77"/>
        </w:trPr>
        <w:tc>
          <w:tcPr>
            <w:tcW w:w="2065" w:type="dxa"/>
            <w:textDirection w:val="lrTb"/>
            <w:noWrap w:val="false"/>
          </w:tcPr>
          <w:p>
            <w:pPr>
              <w:rPr>
                <w:lang w:val="en-US"/>
                <w:ins w:id="2698" w:author="Eryk Schiller" w:date="2023-06-08T23:18:00Z"/>
              </w:rPr>
            </w:pPr>
            <w:ins w:id="2699" w:author="Eryk Schiller" w:date="2023-06-08T23:18:00Z">
              <w:r>
                <w:rPr>
                  <w:b/>
                  <w:bCs/>
                  <w:lang w:val="en-US"/>
                </w:rPr>
                <w:t xml:space="preserve">Normal flow of events:</w:t>
              </w:r>
            </w:ins>
            <w:ins w:id="2700" w:author="Eryk Schiller" w:date="2023-06-08T23:18:00Z">
              <w:r/>
            </w:ins>
          </w:p>
          <w:p>
            <w:pPr>
              <w:rPr>
                <w:lang w:val="en-US"/>
              </w:rPr>
            </w:pPr>
            <w:r>
              <w:rPr>
                <w:lang w:val="en-US"/>
              </w:rPr>
            </w:r>
            <w:r/>
          </w:p>
        </w:tc>
        <w:tc>
          <w:tcPr>
            <w:gridSpan w:val="5"/>
            <w:tcW w:w="7897" w:type="dxa"/>
            <w:textDirection w:val="lrTb"/>
            <w:noWrap w:val="false"/>
          </w:tcPr>
          <w:p>
            <w:pPr>
              <w:rPr>
                <w:lang w:val="en-US"/>
                <w:ins w:id="2701" w:author="Eryk Schiller" w:date="2023-06-08T23:18:00Z"/>
              </w:rPr>
            </w:pPr>
            <w:ins w:id="2702" w:author="Eryk Schiller" w:date="2023-06-08T23:18:00Z">
              <w:r>
                <w:rPr>
                  <w:lang w:val="en-US"/>
                </w:rPr>
                <w:t xml:space="preserve">Phase 0 - setting up a Smart Contract</w:t>
              </w:r>
            </w:ins>
            <w:ins w:id="2703" w:author="Eryk Schiller" w:date="2023-06-08T23:18:00Z">
              <w:r/>
            </w:ins>
          </w:p>
          <w:p>
            <w:pPr>
              <w:pStyle w:val="458"/>
              <w:numPr>
                <w:ilvl w:val="0"/>
                <w:numId w:val="224"/>
              </w:numPr>
              <w:rPr>
                <w:lang w:val="en-US"/>
                <w:ins w:id="2704" w:author="Eryk Schiller" w:date="2023-06-08T23:18:00Z"/>
              </w:rPr>
            </w:pPr>
            <w:ins w:id="2705" w:author="Eryk Schiller" w:date="2023-06-08T23:18:00Z">
              <w:r>
                <w:rPr>
                  <w:lang w:val="en-US"/>
                </w:rPr>
                <w:t xml:space="preserve">A programmer </w:t>
              </w:r>
            </w:ins>
            <w:ins w:id="2706" w:author="Eryk Schiller" w:date="2023-06-08T23:18:00Z">
              <w:r>
                <w:rPr>
                  <w:lang w:val="en-US"/>
                </w:rPr>
                <w:t xml:space="preserve">develops a smart contract following the selected NFT regulations</w:t>
              </w:r>
            </w:ins>
            <w:ins w:id="2707" w:author="Eryk Schiller" w:date="2023-06-08T23:18:00Z">
              <w:r/>
            </w:ins>
          </w:p>
          <w:p>
            <w:pPr>
              <w:pStyle w:val="458"/>
              <w:numPr>
                <w:ilvl w:val="0"/>
                <w:numId w:val="224"/>
              </w:numPr>
              <w:rPr>
                <w:lang w:val="en-US"/>
                <w:ins w:id="2708" w:author="Eryk Schiller" w:date="2023-06-08T23:18:00Z"/>
              </w:rPr>
            </w:pPr>
            <w:ins w:id="2709" w:author="Eryk Schiller" w:date="2023-06-08T23:18:00Z">
              <w:r>
                <w:rPr>
                  <w:lang w:val="en-US"/>
                </w:rPr>
                <w:t xml:space="preserve">The smart contract owner deploys the smart contract on a public blockchain </w:t>
              </w:r>
            </w:ins>
            <w:ins w:id="2710" w:author="Eryk Schiller" w:date="2023-06-08T23:18:00Z">
              <w:r/>
            </w:ins>
          </w:p>
          <w:p>
            <w:pPr>
              <w:rPr>
                <w:lang w:val="en-US"/>
                <w:ins w:id="2711" w:author="Eryk Schiller" w:date="2023-06-08T23:18:00Z"/>
              </w:rPr>
            </w:pPr>
            <w:ins w:id="2712" w:author="Eryk Schiller" w:date="2023-06-08T23:18:00Z">
              <w:r>
                <w:rPr>
                  <w:lang w:val="en-US"/>
                </w:rPr>
                <w:t xml:space="preserve">Phase 1 - setting up Sender- (S-), Carrier- (C-), and Recipient (R-)-Profiles</w:t>
              </w:r>
            </w:ins>
            <w:ins w:id="2713" w:author="Eryk Schiller" w:date="2023-06-08T23:18:00Z">
              <w:r/>
            </w:ins>
          </w:p>
          <w:p>
            <w:pPr>
              <w:pStyle w:val="458"/>
              <w:numPr>
                <w:ilvl w:val="0"/>
                <w:numId w:val="248"/>
              </w:numPr>
              <w:rPr>
                <w:lang w:val="en-US"/>
                <w:ins w:id="2714" w:author="Eryk Schiller" w:date="2023-06-08T23:18:00Z"/>
              </w:rPr>
            </w:pPr>
            <w:ins w:id="2715" w:author="Eryk Schiller" w:date="2023-06-08T23:18:00Z">
              <w:r>
                <w:rPr>
                  <w:lang w:val="en-US"/>
                </w:rPr>
                <w:t xml:space="preserve">Creating accounts with the Blockchain</w:t>
              </w:r>
            </w:ins>
            <w:ins w:id="2716" w:author="Eryk Schiller" w:date="2023-06-08T23:18:00Z">
              <w:r/>
            </w:ins>
          </w:p>
          <w:p>
            <w:pPr>
              <w:pStyle w:val="458"/>
              <w:numPr>
                <w:ilvl w:val="1"/>
                <w:numId w:val="248"/>
              </w:numPr>
              <w:rPr>
                <w:lang w:val="en-US"/>
                <w:ins w:id="2717" w:author="Eryk Schiller" w:date="2023-06-08T23:18:00Z"/>
              </w:rPr>
            </w:pPr>
            <w:ins w:id="2718" w:author="Eryk Schiller" w:date="2023-06-08T23:18:00Z">
              <w:r>
                <w:rPr>
                  <w:lang w:val="en-US"/>
                </w:rPr>
                <w:t xml:space="preserve">The sender registers an S-Profile with the Blockchain</w:t>
              </w:r>
            </w:ins>
            <w:ins w:id="2719" w:author="Eryk Schiller" w:date="2023-06-08T23:18:00Z">
              <w:r/>
            </w:ins>
          </w:p>
          <w:p>
            <w:pPr>
              <w:pStyle w:val="458"/>
              <w:numPr>
                <w:ilvl w:val="1"/>
                <w:numId w:val="248"/>
              </w:numPr>
              <w:rPr>
                <w:lang w:val="en-US"/>
                <w:ins w:id="2720" w:author="Eryk Schiller" w:date="2023-06-08T23:18:00Z"/>
              </w:rPr>
            </w:pPr>
            <w:ins w:id="2721" w:author="Eryk Schiller" w:date="2023-06-08T23:18:00Z">
              <w:r>
                <w:rPr>
                  <w:lang w:val="en-US"/>
                </w:rPr>
                <w:t xml:space="preserve">The Recipient registers an R-Profile with the Blockchain</w:t>
              </w:r>
            </w:ins>
            <w:ins w:id="2722" w:author="Eryk Schiller" w:date="2023-06-08T23:18:00Z">
              <w:r/>
            </w:ins>
          </w:p>
          <w:p>
            <w:pPr>
              <w:pStyle w:val="458"/>
              <w:numPr>
                <w:ilvl w:val="1"/>
                <w:numId w:val="248"/>
              </w:numPr>
              <w:rPr>
                <w:lang w:val="en-US"/>
                <w:ins w:id="2723" w:author="Eryk Schiller" w:date="2023-06-08T23:18:00Z"/>
              </w:rPr>
            </w:pPr>
            <w:ins w:id="2724" w:author="Eryk Schiller" w:date="2023-06-08T23:18:00Z">
              <w:r>
                <w:rPr>
                  <w:lang w:val="en-US"/>
                </w:rPr>
                <w:t xml:space="preserve">The Carrier registers a C-Profile with the Blockchain</w:t>
              </w:r>
            </w:ins>
            <w:ins w:id="2725" w:author="Eryk Schiller" w:date="2023-06-08T23:18:00Z">
              <w:r/>
            </w:ins>
          </w:p>
          <w:p>
            <w:pPr>
              <w:ind w:left="2"/>
              <w:rPr>
                <w:lang w:val="en-US"/>
                <w:ins w:id="2726" w:author="Eryk Schiller" w:date="2023-06-08T23:18:00Z"/>
              </w:rPr>
            </w:pPr>
            <w:ins w:id="2727" w:author="Eryk Schiller" w:date="2023-06-08T23:18:00Z">
              <w:r>
                <w:rPr>
                  <w:lang w:val="en-US"/>
                </w:rPr>
                <w:t xml:space="preserve">Phase 2 - register the artwork with the smart contract </w:t>
              </w:r>
            </w:ins>
            <w:ins w:id="2728" w:author="Eryk Schiller" w:date="2023-06-08T23:18:00Z">
              <w:r/>
            </w:ins>
          </w:p>
          <w:p>
            <w:pPr>
              <w:pStyle w:val="458"/>
              <w:numPr>
                <w:ilvl w:val="0"/>
                <w:numId w:val="110"/>
              </w:numPr>
              <w:rPr>
                <w:lang w:val="en-US"/>
                <w:ins w:id="2729" w:author="Eryk Schiller" w:date="2023-06-08T23:18:00Z"/>
              </w:rPr>
            </w:pPr>
            <w:ins w:id="2730" w:author="Eryk Schiller" w:date="2023-06-08T23:21:00Z">
              <w:r>
                <w:rPr>
                  <w:lang w:val="en-US"/>
                </w:rPr>
                <w:t xml:space="preserve">A unique NFT is registered in the Smart Contract by the item owner/holder</w:t>
              </w:r>
            </w:ins>
            <w:ins w:id="2731" w:author="Eryk Schiller" w:date="2023-06-08T23:18:00Z">
              <w:r/>
            </w:ins>
          </w:p>
          <w:p>
            <w:pPr>
              <w:pStyle w:val="458"/>
              <w:numPr>
                <w:ilvl w:val="1"/>
                <w:numId w:val="110"/>
              </w:numPr>
              <w:rPr>
                <w:lang w:val="en-US"/>
                <w:ins w:id="2732" w:author="Eryk Schiller" w:date="2023-06-08T23:18:00Z"/>
              </w:rPr>
            </w:pPr>
            <w:ins w:id="2733" w:author="Eryk Schiller" w:date="2023-06-08T23:18:00Z">
              <w:r>
                <w:rPr>
                  <w:lang w:val="en-US"/>
                </w:rPr>
                <w:t xml:space="preserve">The NFT holds relevant ICOM regulations/information</w:t>
              </w:r>
            </w:ins>
            <w:ins w:id="2734" w:author="Eryk Schiller" w:date="2023-06-08T23:18:00Z">
              <w:r/>
            </w:ins>
          </w:p>
          <w:p>
            <w:pPr>
              <w:pStyle w:val="458"/>
              <w:numPr>
                <w:ilvl w:val="0"/>
                <w:numId w:val="110"/>
              </w:numPr>
              <w:rPr>
                <w:lang w:val="en-US"/>
                <w:ins w:id="2735" w:author="Eryk Schiller" w:date="2023-06-08T23:18:00Z"/>
              </w:rPr>
            </w:pPr>
            <w:ins w:id="2736" w:author="Eryk Schiller" w:date="2023-06-08T23:18:00Z">
              <w:r>
                <w:rPr>
                  <w:lang w:val="en-US"/>
                </w:rPr>
                <w:t xml:space="preserve">Minting occurs to bind IoT Device to artwork </w:t>
              </w:r>
            </w:ins>
            <w:ins w:id="2737" w:author="Eryk Schiller" w:date="2023-06-08T23:18:00Z">
              <w:r/>
            </w:ins>
          </w:p>
          <w:p>
            <w:pPr>
              <w:pStyle w:val="458"/>
              <w:numPr>
                <w:ilvl w:val="0"/>
                <w:numId w:val="110"/>
              </w:numPr>
              <w:rPr>
                <w:lang w:val="en-US"/>
                <w:ins w:id="2738" w:author="Eryk Schiller" w:date="2023-06-08T23:18:00Z"/>
              </w:rPr>
            </w:pPr>
            <w:ins w:id="2739" w:author="Eryk Schiller" w:date="2023-06-08T23:22:00Z">
              <w:r>
                <w:rPr>
                  <w:lang w:val="en-US"/>
                </w:rPr>
                <w:t xml:space="preserve">Multi-sig for the binding mi</w:t>
              </w:r>
            </w:ins>
            <w:ins w:id="2740" w:author="Eryk Schiller" w:date="2023-06-08T23:22:00Z">
              <w:r>
                <w:rPr>
                  <w:lang w:val="en-US"/>
                </w:rPr>
                <w:t xml:space="preserve">ght be supported, i.e. an expert confirms authenticity, authorship</w:t>
              </w:r>
            </w:ins>
            <w:ins w:id="2741" w:author="Eryk Schiller" w:date="2023-06-08T23:18:00Z">
              <w:r/>
            </w:ins>
          </w:p>
          <w:p>
            <w:pPr>
              <w:pStyle w:val="458"/>
              <w:numPr>
                <w:ilvl w:val="0"/>
                <w:numId w:val="110"/>
              </w:numPr>
              <w:rPr>
                <w:lang w:val="en-US"/>
                <w:ins w:id="2742" w:author="Eryk Schiller" w:date="2023-06-08T23:18:00Z"/>
              </w:rPr>
            </w:pPr>
            <w:ins w:id="2743" w:author="Eryk Schiller" w:date="2023-06-08T23:18:00Z">
              <w:r>
                <w:rPr>
                  <w:lang w:val="en-US"/>
                </w:rPr>
                <w:t xml:space="preserve">The IoT Board Administrator sets the board to the initial state</w:t>
              </w:r>
            </w:ins>
            <w:ins w:id="2744" w:author="Eryk Schiller" w:date="2023-06-08T23:18:00Z">
              <w:r/>
            </w:ins>
          </w:p>
          <w:p>
            <w:pPr>
              <w:pStyle w:val="458"/>
              <w:numPr>
                <w:ilvl w:val="0"/>
                <w:numId w:val="110"/>
              </w:numPr>
              <w:rPr>
                <w:lang w:val="en-US"/>
                <w:ins w:id="2745" w:author="Eryk Schiller" w:date="2023-06-08T23:18:00Z"/>
              </w:rPr>
            </w:pPr>
            <w:ins w:id="2746" w:author="Eryk Schiller" w:date="2023-06-08T23:18:00Z">
              <w:r>
                <w:rPr>
                  <w:lang w:val="en-US"/>
                </w:rPr>
                <w:t xml:space="preserve">The Artwork-Profile (i.e., A-Profile) is generated and stored (A-profile gathers the artwork public key, i.e., A-kpub and art</w:t>
              </w:r>
            </w:ins>
            <w:ins w:id="2747" w:author="Eryk Schiller" w:date="2023-06-08T23:18:00Z">
              <w:r>
                <w:rPr>
                  <w:lang w:val="en-US"/>
                </w:rPr>
                <w:t xml:space="preserve">work private key, i.e., </w:t>
              </w:r>
            </w:ins>
            <w:ins w:id="2748" w:author="Eryk Schiller" w:date="2023-06-08T23:18:00Z">
              <w:r>
                <w:rPr>
                  <w:lang w:val="en-US"/>
                </w:rPr>
                <w:t xml:space="preserve">A-kpriv) on the secure element of the device and registered in the Blockchain.  </w:t>
              </w:r>
            </w:ins>
            <w:ins w:id="2749" w:author="Eryk Schiller" w:date="2023-06-08T23:18:00Z">
              <w:r/>
            </w:ins>
          </w:p>
          <w:p>
            <w:pPr>
              <w:pStyle w:val="458"/>
              <w:numPr>
                <w:ilvl w:val="0"/>
                <w:numId w:val="110"/>
              </w:numPr>
              <w:rPr>
                <w:lang w:val="en-US"/>
              </w:rPr>
            </w:pPr>
            <w:ins w:id="2750" w:author="Eryk Schiller" w:date="2023-06-08T23:18:00Z">
              <w:r>
                <w:rPr>
                  <w:lang w:val="en-US"/>
                </w:rPr>
                <w:t xml:space="preserve">The NFT owner registers the A-kpub with the NFT</w:t>
              </w:r>
            </w:ins>
            <w:r/>
          </w:p>
        </w:tc>
      </w:tr>
      <w:tr>
        <w:trPr>
          <w:trHeight w:val="77"/>
        </w:trPr>
        <w:tc>
          <w:tcPr>
            <w:tcW w:w="2065" w:type="dxa"/>
            <w:textDirection w:val="lrTb"/>
            <w:noWrap w:val="false"/>
          </w:tcPr>
          <w:p>
            <w:pPr>
              <w:rPr>
                <w:lang w:val="en-US"/>
              </w:rPr>
            </w:pPr>
            <w:r>
              <w:rPr>
                <w:lang w:val="en-US"/>
              </w:rPr>
            </w:r>
            <w:r/>
          </w:p>
        </w:tc>
        <w:tc>
          <w:tcPr>
            <w:gridSpan w:val="5"/>
            <w:tcW w:w="7897" w:type="dxa"/>
            <w:textDirection w:val="lrTb"/>
            <w:noWrap w:val="false"/>
          </w:tcPr>
          <w:p>
            <w:pPr>
              <w:rPr>
                <w:lang w:val="en-US"/>
                <w:ins w:id="2751" w:author="Eryk Schiller" w:date="2023-06-08T23:18:00Z"/>
              </w:rPr>
            </w:pPr>
            <w:ins w:id="2752" w:author="Eryk Schiller" w:date="2023-06-08T23:18:00Z">
              <w:r>
                <w:rPr>
                  <w:lang w:val="en-US"/>
                </w:rPr>
                <w:t xml:space="preserve">Ref. to the CERTIFY innovation topics:</w:t>
              </w:r>
            </w:ins>
            <w:ins w:id="2753" w:author="Eryk Schiller" w:date="2023-06-08T23:18:00Z">
              <w:r/>
            </w:ins>
          </w:p>
          <w:p>
            <w:pPr>
              <w:rPr>
                <w:lang w:val="en-US"/>
                <w:ins w:id="2754" w:author="Eryk Schiller" w:date="2023-06-08T23:18:00Z"/>
              </w:rPr>
            </w:pPr>
            <w:ins w:id="2755" w:author="Eryk Schiller" w:date="2023-06-08T23:18:00Z">
              <w:r>
                <w:rPr>
                  <w:lang w:val="en-US"/>
                </w:rPr>
                <w:t xml:space="preserve">B) Certification &amp; security evaluation </w:t>
              </w:r>
            </w:ins>
            <w:ins w:id="2756" w:author="Eryk Schiller" w:date="2023-06-08T23:18:00Z">
              <w:r/>
            </w:ins>
          </w:p>
          <w:p>
            <w:pPr>
              <w:rPr>
                <w:lang w:val="en-US"/>
                <w:ins w:id="2757" w:author="Eryk Schiller" w:date="2023-06-08T23:18:00Z"/>
              </w:rPr>
            </w:pPr>
            <w:ins w:id="2758" w:author="Eryk Schiller" w:date="2023-06-08T23:18:00Z">
              <w:r>
                <w:rPr>
                  <w:lang w:val="en-US"/>
                </w:rPr>
                <w:t xml:space="preserve">C) Open HW security </w:t>
              </w:r>
            </w:ins>
            <w:ins w:id="2759" w:author="Eryk Schiller" w:date="2023-06-08T23:18:00Z">
              <w:r/>
            </w:ins>
          </w:p>
          <w:p>
            <w:pPr>
              <w:rPr>
                <w:lang w:val="en-US"/>
                <w:ins w:id="2760" w:author="Eryk Schiller" w:date="2023-06-08T23:18:00Z"/>
              </w:rPr>
            </w:pPr>
            <w:ins w:id="2761" w:author="Eryk Schiller" w:date="2023-06-08T23:18:00Z">
              <w:r>
                <w:rPr>
                  <w:lang w:val="en-US"/>
                </w:rPr>
                <w:t xml:space="preserve">D</w:t>
              </w:r>
            </w:ins>
            <w:ins w:id="2762" w:author="Eryk Schiller" w:date="2023-06-08T23:18:00Z">
              <w:r>
                <w:rPr>
                  <w:lang w:val="en-US"/>
                </w:rPr>
                <w:t xml:space="preserve">) Secure integration of IoT devices </w:t>
              </w:r>
            </w:ins>
            <w:ins w:id="2763" w:author="Eryk Schiller" w:date="2023-06-08T23:18:00Z">
              <w:r/>
            </w:ins>
          </w:p>
          <w:p>
            <w:pPr>
              <w:rPr>
                <w:lang w:val="en-US"/>
              </w:rPr>
            </w:pPr>
            <w:ins w:id="2764" w:author="Eryk Schiller" w:date="2023-06-08T23:18:00Z">
              <w:r>
                <w:rPr>
                  <w:lang w:val="en-US"/>
                </w:rPr>
                <w:t xml:space="preserve">E) Behavioral profiles </w:t>
              </w:r>
            </w:ins>
            <w:r/>
          </w:p>
        </w:tc>
      </w:tr>
      <w:tr>
        <w:trPr>
          <w:trHeight w:val="293"/>
        </w:trPr>
        <w:tc>
          <w:tcPr>
            <w:tcW w:w="2065" w:type="dxa"/>
            <w:vMerge w:val="restart"/>
            <w:textDirection w:val="lrTb"/>
            <w:noWrap w:val="false"/>
          </w:tcPr>
          <w:p>
            <w:pPr>
              <w:rPr>
                <w:lang w:val="en-US"/>
              </w:rPr>
            </w:pPr>
            <w:r>
              <w:rPr>
                <w:lang w:val="en-US"/>
              </w:rPr>
            </w:r>
            <w:r/>
          </w:p>
        </w:tc>
        <w:tc>
          <w:tcPr>
            <w:gridSpan w:val="5"/>
            <w:tcW w:w="7897" w:type="dxa"/>
            <w:vMerge w:val="restart"/>
            <w:textDirection w:val="lrTb"/>
            <w:noWrap w:val="false"/>
          </w:tcPr>
          <w:p>
            <w:pPr>
              <w:rPr>
                <w:lang w:val="en-US"/>
                <w:ins w:id="2765" w:author="Eryk Schiller" w:date="2023-06-08T23:18:00Z"/>
              </w:rPr>
            </w:pPr>
            <w:ins w:id="2766" w:author="Eryk Schiller" w:date="2023-06-08T23:18:00Z">
              <w:r>
                <w:rPr>
                  <w:lang w:val="en-US"/>
                </w:rPr>
                <w:t xml:space="preserve">Smart Contract Registration</w:t>
              </w:r>
            </w:ins>
            <w:ins w:id="2767" w:author="Eryk Schiller" w:date="2023-06-08T23:18:00Z">
              <w:r/>
            </w:ins>
          </w:p>
          <w:p>
            <w:pPr>
              <w:jc w:val="center"/>
              <w:rPr>
                <w:ins w:id="2768" w:author="Eryk Schiller" w:date="2023-06-08T23:18:00Z"/>
              </w:rPr>
            </w:pPr>
            <w:ins w:id="2769" w:author="Eryk Schiller" w:date="2023-06-08T23:18:00Z">
              <w:r>
                <w:drawing>
                  <wp:inline xmlns:wp="http://schemas.openxmlformats.org/drawingml/2006/wordprocessingDrawing" distT="0" distB="0" distL="0" distR="0">
                    <wp:extent cx="4914180" cy="3513465"/>
                    <wp:effectExtent l="0" t="0" r="0" b="0"/>
                    <wp:docPr id="38" name="Picture 2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 hidden="0"/>
                            <pic:cNvPicPr>
                              <a:picLocks noChangeAspect="1"/>
                            </pic:cNvPicPr>
                          </pic:nvPicPr>
                          <pic:blipFill>
                            <a:blip r:embed="rId73"/>
                            <a:stretch/>
                          </pic:blipFill>
                          <pic:spPr bwMode="auto">
                            <a:xfrm>
                              <a:off x="0" y="0"/>
                              <a:ext cx="4914190" cy="3513470"/>
                            </a:xfrm>
                            <a:prstGeom prst="rect">
                              <a:avLst/>
                            </a:prstGeom>
                          </pic:spPr>
                        </pic:pic>
                      </a:graphicData>
                    </a:graphic>
                  </wp:inline>
                </w:drawing>
              </w:r>
            </w:ins>
            <w:ins w:id="2770" w:author="Eryk Schiller" w:date="2023-06-08T23:18:00Z">
              <w:r/>
            </w:ins>
          </w:p>
          <w:p>
            <w:pPr>
              <w:rPr>
                <w:lang w:val="en-US"/>
                <w:ins w:id="2771" w:author="Eryk Schiller" w:date="2023-06-08T23:18:00Z"/>
              </w:rPr>
            </w:pPr>
            <w:ins w:id="2772" w:author="Eryk Schiller" w:date="2023-06-08T23:18:00Z">
              <w:r>
                <w:rPr>
                  <w:lang w:val="en-US"/>
                </w:rPr>
                <w:t xml:space="preserve">Minting</w:t>
              </w:r>
            </w:ins>
            <w:ins w:id="2773" w:author="Eryk Schiller" w:date="2023-06-08T23:18:00Z">
              <w:r/>
            </w:ins>
          </w:p>
          <w:p>
            <w:pPr>
              <w:jc w:val="center"/>
              <w:rPr>
                <w:ins w:id="2774" w:author="Eryk Schiller" w:date="2023-06-08T23:18:00Z"/>
              </w:rPr>
            </w:pPr>
            <w:ins w:id="2775" w:author="Eryk Schiller" w:date="2023-06-08T23:18:00Z">
              <w:r>
                <w:rPr>
                  <w:lang w:val="en-US"/>
                </w:rPr>
                <w:drawing>
                  <wp:inline xmlns:wp="http://schemas.openxmlformats.org/drawingml/2006/wordprocessingDrawing" distT="0" distB="0" distL="0" distR="0">
                    <wp:extent cx="4907943" cy="1711863"/>
                    <wp:effectExtent l="0" t="0" r="0" b="0"/>
                    <wp:docPr id="39" name="Picture 2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 hidden="0"/>
                            <pic:cNvPicPr>
                              <a:picLocks noChangeAspect="1"/>
                            </pic:cNvPicPr>
                          </pic:nvPicPr>
                          <pic:blipFill>
                            <a:blip r:embed="rId74"/>
                            <a:stretch/>
                          </pic:blipFill>
                          <pic:spPr bwMode="auto">
                            <a:xfrm>
                              <a:off x="0" y="0"/>
                              <a:ext cx="4907945" cy="1711869"/>
                            </a:xfrm>
                            <a:prstGeom prst="rect">
                              <a:avLst/>
                            </a:prstGeom>
                          </pic:spPr>
                        </pic:pic>
                      </a:graphicData>
                    </a:graphic>
                  </wp:inline>
                </w:drawing>
              </w:r>
            </w:ins>
            <w:ins w:id="2776" w:author="Eryk Schiller" w:date="2023-06-08T23:18:00Z">
              <w:r/>
            </w:ins>
          </w:p>
          <w:p>
            <w:pPr>
              <w:jc w:val="left"/>
              <w:rPr>
                <w:ins w:id="2777" w:author="Eryk Schiller" w:date="2023-06-08T23:18:00Z"/>
              </w:rPr>
            </w:pPr>
            <w:ins w:id="2778" w:author="Eryk Schiller" w:date="2023-06-08T23:18:00Z">
              <w:r>
                <w:t xml:space="preserve">Logger to NFT linking:</w:t>
              </w:r>
            </w:ins>
            <w:ins w:id="2779" w:author="Eryk Schiller" w:date="2023-06-08T23:18:00Z">
              <w:r/>
            </w:ins>
          </w:p>
          <w:p>
            <w:pPr>
              <w:jc w:val="center"/>
              <w:rPr>
                <w:ins w:id="2780" w:author="Eryk Schiller" w:date="2023-06-08T23:18:00Z"/>
              </w:rPr>
            </w:pPr>
            <w:ins w:id="2781" w:author="Eryk Schiller" w:date="2023-06-08T23:18:00Z">
              <w:r>
                <w:drawing>
                  <wp:inline xmlns:wp="http://schemas.openxmlformats.org/drawingml/2006/wordprocessingDrawing" distT="0" distB="0" distL="0" distR="0">
                    <wp:extent cx="4922856" cy="2771028"/>
                    <wp:effectExtent l="0" t="0" r="0" b="0"/>
                    <wp:docPr id="40" name="Picture 2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 hidden="0"/>
                            <pic:cNvPicPr>
                              <a:picLocks noChangeAspect="1"/>
                            </pic:cNvPicPr>
                          </pic:nvPicPr>
                          <pic:blipFill>
                            <a:blip r:embed="rId75"/>
                            <a:stretch/>
                          </pic:blipFill>
                          <pic:spPr bwMode="auto">
                            <a:xfrm>
                              <a:off x="0" y="0"/>
                              <a:ext cx="4922858" cy="2771028"/>
                            </a:xfrm>
                            <a:prstGeom prst="rect">
                              <a:avLst/>
                            </a:prstGeom>
                          </pic:spPr>
                        </pic:pic>
                      </a:graphicData>
                    </a:graphic>
                  </wp:inline>
                </w:drawing>
              </w:r>
            </w:ins>
            <w:ins w:id="2782" w:author="Eryk Schiller" w:date="2023-06-08T23:18:00Z">
              <w:r/>
            </w:ins>
          </w:p>
          <w:p>
            <w:pPr>
              <w:jc w:val="left"/>
              <w:rPr>
                <w:lang w:val="en-US"/>
                <w:ins w:id="2783" w:author="Eryk Schiller" w:date="2023-06-08T23:18:00Z"/>
              </w:rPr>
            </w:pPr>
            <w:ins w:id="2784" w:author="Eryk Schiller" w:date="2023-06-08T23:18:00Z">
              <w:r>
                <w:rPr>
                  <w:lang w:val="en-US"/>
                </w:rPr>
                <w:t xml:space="preserve">Establishing Transport IoT Monitoring Infrastructure:</w:t>
              </w:r>
            </w:ins>
            <w:ins w:id="2785" w:author="Eryk Schiller" w:date="2023-06-08T23:18:00Z">
              <w:r/>
            </w:ins>
          </w:p>
          <w:p>
            <w:pPr>
              <w:jc w:val="center"/>
              <w:rPr>
                <w:lang w:val="en-US"/>
              </w:rPr>
            </w:pPr>
            <w:ins w:id="2786" w:author="Eryk Schiller" w:date="2023-06-08T23:18:00Z">
              <w:r>
                <w:rPr>
                  <w:lang w:val="en-US"/>
                </w:rPr>
                <w:drawing>
                  <wp:inline xmlns:wp="http://schemas.openxmlformats.org/drawingml/2006/wordprocessingDrawing" distT="0" distB="0" distL="0" distR="0">
                    <wp:extent cx="4913334" cy="3721158"/>
                    <wp:effectExtent l="0" t="0" r="0" b="0"/>
                    <wp:docPr id="41" name="Picture 2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 hidden="0"/>
                            <pic:cNvPicPr>
                              <a:picLocks noChangeAspect="1"/>
                            </pic:cNvPicPr>
                          </pic:nvPicPr>
                          <pic:blipFill>
                            <a:blip r:embed="rId76"/>
                            <a:stretch/>
                          </pic:blipFill>
                          <pic:spPr bwMode="auto">
                            <a:xfrm>
                              <a:off x="0" y="0"/>
                              <a:ext cx="4913334" cy="3721158"/>
                            </a:xfrm>
                            <a:prstGeom prst="rect">
                              <a:avLst/>
                            </a:prstGeom>
                          </pic:spPr>
                        </pic:pic>
                      </a:graphicData>
                    </a:graphic>
                  </wp:inline>
                </w:drawing>
              </w:r>
            </w:ins>
            <w:r/>
          </w:p>
        </w:tc>
      </w:tr>
      <w:tr>
        <w:trPr>
          <w:trHeight w:val="77"/>
        </w:trPr>
        <w:tc>
          <w:tcPr>
            <w:tcW w:w="2065" w:type="dxa"/>
            <w:textDirection w:val="lrTb"/>
            <w:noWrap w:val="false"/>
          </w:tcPr>
          <w:p>
            <w:pPr>
              <w:rPr>
                <w:lang w:val="en-US"/>
              </w:rPr>
            </w:pPr>
            <w:ins w:id="2787" w:author="Eryk Schiller" w:date="2023-06-08T23:18:00Z">
              <w:r>
                <w:rPr>
                  <w:b/>
                  <w:bCs/>
                  <w:lang w:val="en-US"/>
                </w:rPr>
                <w:t xml:space="preserve">Post-condition:</w:t>
              </w:r>
            </w:ins>
            <w:r/>
          </w:p>
        </w:tc>
        <w:tc>
          <w:tcPr>
            <w:gridSpan w:val="5"/>
            <w:tcW w:w="7897" w:type="dxa"/>
            <w:textDirection w:val="lrTb"/>
            <w:noWrap w:val="false"/>
          </w:tcPr>
          <w:p>
            <w:pPr>
              <w:pStyle w:val="458"/>
              <w:numPr>
                <w:ilvl w:val="0"/>
                <w:numId w:val="58"/>
              </w:numPr>
              <w:spacing w:lineRule="auto" w:line="259"/>
              <w:rPr>
                <w:rFonts w:cs="Calibri" w:eastAsia="Calibri"/>
                <w:ins w:id="2789" w:author="Eryk Schiller" w:date="2023-06-08T23:18:00Z"/>
                <w:rPrChange w:id="2788" w:author="Eryk Schiller" w:date="2023-06-08T23:23:00Z">
                  <w:rPr/>
                </w:rPrChange>
              </w:rPr>
            </w:pPr>
            <w:ins w:id="2790" w:author="Eryk Schiller" w:date="2023-06-08T23:18:00Z">
              <w:r>
                <w:rPr>
                  <w:rFonts w:cs="Calibri" w:eastAsia="Calibri"/>
                  <w:szCs w:val="20"/>
                  <w:rPrChange w:id="2791" w:author="Eryk Schiller" w:date="2023-06-08T23:23:00Z">
                    <w:rPr>
                      <w:rFonts w:cs="Calibri" w:eastAsia="Calibri"/>
                      <w:sz w:val="20"/>
                      <w:szCs w:val="20"/>
                    </w:rPr>
                  </w:rPrChange>
                </w:rPr>
                <w:t xml:space="preserve">Smart Contract code is developed and tested  </w:t>
              </w:r>
            </w:ins>
            <w:ins w:id="2792" w:author="Eryk Schiller" w:date="2023-06-08T23:18:00Z">
              <w:r>
                <w:rPr>
                  <w:rPrChange w:id="2793" w:author="Eryk Schiller" w:date="2023-06-08T23:23:00Z">
                    <w:rPr/>
                  </w:rPrChange>
                </w:rPr>
              </w:r>
            </w:ins>
            <w:ins w:id="2794" w:author="Eryk Schiller" w:date="2023-06-08T23:18:00Z">
              <w:r>
                <w:rPr>
                  <w:rPrChange w:id="2795" w:author="Eryk Schiller" w:date="2023-06-08T23:23:00Z">
                    <w:rPr/>
                  </w:rPrChange>
                </w:rPr>
              </w:r>
            </w:ins>
          </w:p>
          <w:p>
            <w:pPr>
              <w:pStyle w:val="458"/>
              <w:numPr>
                <w:ilvl w:val="0"/>
                <w:numId w:val="58"/>
              </w:numPr>
              <w:spacing w:lineRule="auto" w:line="259"/>
              <w:rPr>
                <w:rFonts w:cs="Calibri" w:eastAsia="Calibri"/>
                <w:ins w:id="2797" w:author="Eryk Schiller" w:date="2023-06-08T23:18:00Z"/>
                <w:rPrChange w:id="2796" w:author="Eryk Schiller" w:date="2023-06-08T23:23:00Z">
                  <w:rPr/>
                </w:rPrChange>
              </w:rPr>
            </w:pPr>
            <w:ins w:id="2798" w:author="Eryk Schiller" w:date="2023-06-08T23:18:00Z">
              <w:r>
                <w:rPr>
                  <w:rFonts w:cs="Calibri" w:eastAsia="Calibri"/>
                  <w:szCs w:val="20"/>
                  <w:rPrChange w:id="2799" w:author="Eryk Schiller" w:date="2023-06-08T23:23:00Z">
                    <w:rPr>
                      <w:rFonts w:cs="Calibri" w:eastAsia="Calibri"/>
                      <w:sz w:val="20"/>
                      <w:szCs w:val="20"/>
                    </w:rPr>
                  </w:rPrChange>
                </w:rPr>
                <w:t xml:space="preserve">Smart Contract is deployed on the blockchain main network</w:t>
              </w:r>
            </w:ins>
            <w:ins w:id="2800" w:author="Eryk Schiller" w:date="2023-06-08T23:18:00Z">
              <w:r>
                <w:rPr>
                  <w:rPrChange w:id="2801" w:author="Eryk Schiller" w:date="2023-06-08T23:23:00Z">
                    <w:rPr/>
                  </w:rPrChange>
                </w:rPr>
              </w:r>
            </w:ins>
            <w:ins w:id="2802" w:author="Eryk Schiller" w:date="2023-06-08T23:18:00Z">
              <w:r>
                <w:rPr>
                  <w:rPrChange w:id="2803" w:author="Eryk Schiller" w:date="2023-06-08T23:23:00Z">
                    <w:rPr/>
                  </w:rPrChange>
                </w:rPr>
              </w:r>
            </w:ins>
          </w:p>
          <w:p>
            <w:pPr>
              <w:pStyle w:val="458"/>
              <w:numPr>
                <w:ilvl w:val="0"/>
                <w:numId w:val="58"/>
              </w:numPr>
              <w:spacing w:lineRule="auto" w:line="259"/>
              <w:rPr>
                <w:rFonts w:cs="Calibri" w:eastAsia="Calibri"/>
                <w:ins w:id="2805" w:author="Eryk Schiller" w:date="2023-06-08T23:18:00Z"/>
                <w:rPrChange w:id="2804" w:author="Eryk Schiller" w:date="2023-06-08T23:23:00Z">
                  <w:rPr/>
                </w:rPrChange>
              </w:rPr>
            </w:pPr>
            <w:ins w:id="2806" w:author="Eryk Schiller" w:date="2023-06-08T23:18:00Z">
              <w:r>
                <w:rPr>
                  <w:rFonts w:cs="Calibri" w:eastAsia="Calibri"/>
                  <w:szCs w:val="20"/>
                  <w:rPrChange w:id="2807" w:author="Eryk Schiller" w:date="2023-06-08T23:23:00Z">
                    <w:rPr>
                      <w:rFonts w:cs="Calibri" w:eastAsia="Calibri"/>
                      <w:sz w:val="20"/>
                      <w:szCs w:val="20"/>
                    </w:rPr>
                  </w:rPrChange>
                </w:rPr>
                <w:t xml:space="preserve">S-, C-, R-Profiles are registered with the Blockchain</w:t>
              </w:r>
            </w:ins>
            <w:ins w:id="2808" w:author="Eryk Schiller" w:date="2023-06-08T23:18:00Z">
              <w:r>
                <w:rPr>
                  <w:rPrChange w:id="2809" w:author="Eryk Schiller" w:date="2023-06-08T23:23:00Z">
                    <w:rPr/>
                  </w:rPrChange>
                </w:rPr>
              </w:r>
            </w:ins>
            <w:ins w:id="2810" w:author="Eryk Schiller" w:date="2023-06-08T23:18:00Z">
              <w:r>
                <w:rPr>
                  <w:rPrChange w:id="2811" w:author="Eryk Schiller" w:date="2023-06-08T23:23:00Z">
                    <w:rPr/>
                  </w:rPrChange>
                </w:rPr>
              </w:r>
            </w:ins>
          </w:p>
          <w:p>
            <w:pPr>
              <w:pStyle w:val="458"/>
              <w:numPr>
                <w:ilvl w:val="0"/>
                <w:numId w:val="58"/>
              </w:numPr>
              <w:spacing w:lineRule="auto" w:line="259"/>
              <w:rPr>
                <w:ins w:id="2812" w:author="Eryk Schiller" w:date="2023-06-08T23:18:00Z"/>
              </w:rPr>
            </w:pPr>
            <w:ins w:id="2813" w:author="Eryk Schiller" w:date="2023-06-08T23:18:00Z">
              <w:r>
                <w:t xml:space="preserve">An NFT is registered with the system</w:t>
              </w:r>
            </w:ins>
            <w:ins w:id="2814" w:author="Eryk Schiller" w:date="2023-06-08T23:18:00Z">
              <w:r/>
            </w:ins>
          </w:p>
          <w:p>
            <w:pPr>
              <w:pStyle w:val="458"/>
              <w:numPr>
                <w:ilvl w:val="0"/>
                <w:numId w:val="58"/>
              </w:numPr>
              <w:spacing w:lineRule="auto" w:line="259"/>
              <w:rPr>
                <w:ins w:id="2815" w:author="Eryk Schiller" w:date="2023-06-08T23:18:00Z"/>
              </w:rPr>
            </w:pPr>
            <w:ins w:id="2816" w:author="Eryk Schiller" w:date="2023-06-08T23:18:00Z">
              <w:r>
                <w:t xml:space="preserve">An IoT device is attached to a given artwork</w:t>
              </w:r>
            </w:ins>
            <w:ins w:id="2817" w:author="Eryk Schiller" w:date="2023-06-08T23:18:00Z">
              <w:r/>
            </w:ins>
          </w:p>
          <w:p>
            <w:pPr>
              <w:pStyle w:val="458"/>
              <w:numPr>
                <w:ilvl w:val="0"/>
                <w:numId w:val="58"/>
              </w:numPr>
              <w:spacing w:lineRule="auto" w:line="259"/>
              <w:rPr>
                <w:ins w:id="2818" w:author="Eryk Schiller" w:date="2023-06-08T23:18:00Z"/>
              </w:rPr>
            </w:pPr>
            <w:ins w:id="2819" w:author="Eryk Schiller" w:date="2023-06-08T23:18:00Z">
              <w:r>
                <w:t xml:space="preserve">The A-profile of</w:t>
              </w:r>
            </w:ins>
            <w:ins w:id="2820" w:author="Eryk Schiller" w:date="2023-06-08T23:18:00Z">
              <w:r>
                <w:t xml:space="preserve"> the IoT device is registered with the NFT</w:t>
              </w:r>
            </w:ins>
            <w:ins w:id="2821" w:author="Eryk Schiller" w:date="2023-06-08T23:18:00Z">
              <w:r/>
            </w:ins>
          </w:p>
          <w:p>
            <w:pPr>
              <w:pStyle w:val="458"/>
              <w:numPr>
                <w:ilvl w:val="0"/>
                <w:numId w:val="58"/>
              </w:numPr>
              <w:spacing w:lineRule="auto" w:line="259"/>
              <w:rPr>
                <w:rFonts w:cs="Calibri" w:eastAsia="Calibri"/>
              </w:rPr>
            </w:pPr>
            <w:ins w:id="2822" w:author="Eryk Schiller" w:date="2023-06-08T23:23:00Z">
              <w:r>
                <w:t xml:space="preserve">The logging, sensing, and monitoring devices are set up and linked to object (artwork) </w:t>
              </w:r>
            </w:ins>
            <w:r/>
          </w:p>
        </w:tc>
      </w:tr>
      <w:tr>
        <w:trPr>
          <w:trHeight w:val="1252"/>
        </w:trPr>
        <w:tc>
          <w:tcPr>
            <w:tcW w:w="2065" w:type="dxa"/>
            <w:textDirection w:val="lrTb"/>
            <w:noWrap w:val="false"/>
          </w:tcPr>
          <w:p>
            <w:pPr>
              <w:rPr>
                <w:lang w:val="en-US"/>
              </w:rPr>
            </w:pPr>
            <w:ins w:id="2823" w:author="Eryk Schiller" w:date="2023-06-08T23:18:00Z">
              <w:r>
                <w:rPr>
                  <w:b/>
                  <w:bCs/>
                  <w:lang w:val="en-US"/>
                </w:rPr>
                <w:t xml:space="preserve">Alternative flow(s) of events (under attack):</w:t>
              </w:r>
            </w:ins>
            <w:r/>
          </w:p>
        </w:tc>
        <w:tc>
          <w:tcPr>
            <w:gridSpan w:val="5"/>
            <w:tcW w:w="7897" w:type="dxa"/>
            <w:textDirection w:val="lrTb"/>
            <w:noWrap w:val="false"/>
          </w:tcPr>
          <w:p>
            <w:pPr>
              <w:rPr>
                <w:lang w:val="en-US"/>
                <w:ins w:id="2824" w:author="Eryk Schiller" w:date="2023-06-08T23:18:00Z"/>
              </w:rPr>
            </w:pPr>
            <w:ins w:id="2825" w:author="Eryk Schiller" w:date="2023-06-08T23:18:00Z">
              <w:r>
                <w:rPr>
                  <w:lang w:val="en-US"/>
                </w:rPr>
                <w:t xml:space="preserve">There are a couple of entry points into the system: </w:t>
              </w:r>
            </w:ins>
            <w:ins w:id="2826" w:author="Eryk Schiller" w:date="2023-06-08T23:18:00Z">
              <w:r/>
            </w:ins>
          </w:p>
          <w:p>
            <w:pPr>
              <w:pStyle w:val="458"/>
              <w:numPr>
                <w:ilvl w:val="0"/>
                <w:numId w:val="227"/>
              </w:numPr>
              <w:rPr>
                <w:lang w:val="en-US"/>
                <w:ins w:id="2827" w:author="Eryk Schiller" w:date="2023-06-08T23:18:00Z"/>
              </w:rPr>
            </w:pPr>
            <w:ins w:id="2828" w:author="Eryk Schiller" w:date="2023-06-08T23:18:00Z">
              <w:r>
                <w:rPr>
                  <w:lang w:val="en-US"/>
                </w:rPr>
                <w:t xml:space="preserve">SC developer</w:t>
              </w:r>
            </w:ins>
            <w:ins w:id="2829" w:author="Eryk Schiller" w:date="2023-06-08T23:18:00Z">
              <w:r/>
            </w:ins>
          </w:p>
          <w:p>
            <w:pPr>
              <w:pStyle w:val="458"/>
              <w:numPr>
                <w:ilvl w:val="0"/>
                <w:numId w:val="227"/>
              </w:numPr>
              <w:rPr>
                <w:lang w:val="en-US"/>
                <w:ins w:id="2830" w:author="Eryk Schiller" w:date="2023-06-08T23:18:00Z"/>
              </w:rPr>
            </w:pPr>
            <w:ins w:id="2831" w:author="Eryk Schiller" w:date="2023-06-08T23:18:00Z">
              <w:r>
                <w:rPr>
                  <w:lang w:val="en-US"/>
                </w:rPr>
                <w:t xml:space="preserve">SC owner</w:t>
              </w:r>
            </w:ins>
            <w:ins w:id="2832" w:author="Eryk Schiller" w:date="2023-06-08T23:18:00Z">
              <w:r/>
            </w:ins>
          </w:p>
          <w:p>
            <w:pPr>
              <w:pStyle w:val="458"/>
              <w:numPr>
                <w:ilvl w:val="0"/>
                <w:numId w:val="227"/>
              </w:numPr>
              <w:rPr>
                <w:lang w:val="en-US"/>
                <w:ins w:id="2833" w:author="Eryk Schiller" w:date="2023-06-08T23:18:00Z"/>
              </w:rPr>
            </w:pPr>
            <w:ins w:id="2834" w:author="Eryk Schiller" w:date="2023-06-08T23:18:00Z">
              <w:r>
                <w:rPr>
                  <w:lang w:val="en-US"/>
                </w:rPr>
                <w:t xml:space="preserve">Blockchain infrastructure and smart contract</w:t>
              </w:r>
            </w:ins>
            <w:ins w:id="2835" w:author="Eryk Schiller" w:date="2023-06-08T23:18:00Z">
              <w:r/>
            </w:ins>
          </w:p>
          <w:p>
            <w:pPr>
              <w:pStyle w:val="458"/>
              <w:numPr>
                <w:ilvl w:val="0"/>
                <w:numId w:val="227"/>
              </w:numPr>
              <w:rPr>
                <w:lang w:val="en-US"/>
                <w:ins w:id="2836" w:author="Eryk Schiller" w:date="2023-06-08T23:18:00Z"/>
              </w:rPr>
            </w:pPr>
            <w:ins w:id="2837" w:author="Eryk Schiller" w:date="2023-06-08T23:18:00Z">
              <w:r>
                <w:rPr>
                  <w:lang w:val="en-US"/>
                </w:rPr>
                <w:t xml:space="preserve">User terminal, </w:t>
              </w:r>
            </w:ins>
            <w:ins w:id="2838" w:author="Eryk Schiller" w:date="2023-06-08T23:18:00Z">
              <w:r/>
            </w:ins>
          </w:p>
          <w:p>
            <w:pPr>
              <w:pStyle w:val="458"/>
              <w:numPr>
                <w:ilvl w:val="0"/>
                <w:numId w:val="227"/>
              </w:numPr>
              <w:rPr>
                <w:lang w:val="en-US"/>
              </w:rPr>
            </w:pPr>
            <w:ins w:id="2839" w:author="Eryk Schiller" w:date="2023-06-08T23:18:00Z">
              <w:r>
                <w:rPr>
                  <w:lang w:val="en-US"/>
                </w:rPr>
                <w:t xml:space="preserve">IoT device  </w:t>
              </w:r>
            </w:ins>
            <w:r/>
          </w:p>
          <w:p>
            <w:pPr>
              <w:pStyle w:val="458"/>
              <w:numPr>
                <w:ilvl w:val="0"/>
                <w:numId w:val="116"/>
              </w:numPr>
              <w:rPr>
                <w:lang w:val="en-US"/>
              </w:rPr>
            </w:pPr>
            <w:r>
              <w:rPr>
                <w:lang w:val="en-US"/>
              </w:rPr>
              <w:t xml:space="preserve">Owner terminal</w:t>
            </w:r>
            <w:r/>
          </w:p>
          <w:p>
            <w:pPr>
              <w:pStyle w:val="458"/>
              <w:numPr>
                <w:ilvl w:val="0"/>
                <w:numId w:val="116"/>
              </w:numPr>
              <w:rPr>
                <w:lang w:val="en-US"/>
              </w:rPr>
            </w:pPr>
            <w:r>
              <w:rPr>
                <w:lang w:val="en-US"/>
              </w:rPr>
              <w:t xml:space="preserve">Carrier terminal</w:t>
            </w:r>
            <w:r/>
          </w:p>
          <w:p>
            <w:pPr>
              <w:pStyle w:val="458"/>
              <w:numPr>
                <w:ilvl w:val="0"/>
                <w:numId w:val="116"/>
              </w:numPr>
              <w:rPr>
                <w:lang w:val="en-US"/>
              </w:rPr>
            </w:pPr>
            <w:r>
              <w:rPr>
                <w:lang w:val="en-US"/>
              </w:rPr>
              <w:t xml:space="preserve">Recipient terminal </w:t>
            </w:r>
            <w:r/>
          </w:p>
          <w:p>
            <w:pPr>
              <w:pStyle w:val="458"/>
              <w:numPr>
                <w:ilvl w:val="0"/>
                <w:numId w:val="116"/>
              </w:numPr>
              <w:rPr>
                <w:lang w:val="en-US"/>
              </w:rPr>
            </w:pPr>
            <w:r>
              <w:rPr>
                <w:lang w:val="en-US"/>
              </w:rPr>
              <w:t xml:space="preserve">IoT device </w:t>
            </w:r>
            <w:r/>
          </w:p>
        </w:tc>
      </w:tr>
      <w:tr>
        <w:trPr>
          <w:trHeight w:val="293"/>
        </w:trPr>
        <w:tc>
          <w:tcPr>
            <w:tcW w:w="2065" w:type="dxa"/>
            <w:vMerge w:val="restart"/>
            <w:textDirection w:val="lrTb"/>
            <w:noWrap w:val="false"/>
          </w:tcPr>
          <w:p>
            <w:pPr>
              <w:rPr>
                <w:highlight w:val="yellow"/>
                <w:lang w:val="en-US"/>
              </w:rPr>
            </w:pPr>
            <w:r>
              <w:rPr>
                <w:highlight w:val="yellow"/>
                <w:lang w:val="en-US"/>
              </w:rPr>
            </w:r>
            <w:r/>
          </w:p>
        </w:tc>
        <w:tc>
          <w:tcPr>
            <w:gridSpan w:val="5"/>
            <w:tcW w:w="7897" w:type="dxa"/>
            <w:vMerge w:val="restart"/>
            <w:textDirection w:val="lrTb"/>
            <w:noWrap w:val="false"/>
          </w:tcPr>
          <w:p>
            <w:pPr>
              <w:rPr>
                <w:lang w:val="en-US"/>
              </w:rPr>
            </w:pPr>
            <w:r>
              <w:rPr>
                <w:rFonts w:cs="Calibri" w:eastAsia="Calibri"/>
                <w:color w:val="262626"/>
              </w:rPr>
              <w:t xml:space="preserve">In case of untrustworthy actors, such as an untrustworthy </w:t>
            </w:r>
            <w:ins w:id="2840" w:author="Katharina Müller" w:date="2023-06-12T13:53:00Z">
              <w:r>
                <w:rPr>
                  <w:lang w:val="en-US"/>
                </w:rPr>
                <w:t xml:space="preserve">SC developer or a malicious user impersonating the </w:t>
              </w:r>
            </w:ins>
            <w:ins w:id="2841" w:author="Eryk Schiller" w:date="2023-06-08T23:18:00Z">
              <w:r>
                <w:rPr>
                  <w:lang w:val="en-US"/>
                </w:rPr>
                <w:t xml:space="preserve">developer</w:t>
              </w:r>
            </w:ins>
            <w:r>
              <w:rPr>
                <w:lang w:val="en-US"/>
              </w:rPr>
              <w:t xml:space="preserve">,</w:t>
            </w:r>
            <w:ins w:id="2842" w:author="Eryk Schiller" w:date="2023-06-08T23:18:00Z">
              <w:r>
                <w:rPr>
                  <w:lang w:val="en-US"/>
                </w:rPr>
                <w:t xml:space="preserve"> the system</w:t>
              </w:r>
            </w:ins>
            <w:r>
              <w:rPr>
                <w:lang w:val="en-US"/>
              </w:rPr>
              <w:t xml:space="preserve"> can be polluted</w:t>
            </w:r>
            <w:ins w:id="2843" w:author="Eryk Schiller" w:date="2023-06-08T23:18:00Z">
              <w:r>
                <w:rPr>
                  <w:lang w:val="en-US"/>
                </w:rPr>
                <w:t xml:space="preserve"> with malicious code.</w:t>
              </w:r>
            </w:ins>
            <w:r/>
          </w:p>
        </w:tc>
      </w:tr>
      <w:tr>
        <w:trPr>
          <w:trHeight w:val="293"/>
        </w:trPr>
        <w:tc>
          <w:tcPr>
            <w:tcW w:w="2065" w:type="dxa"/>
            <w:vMerge w:val="restart"/>
            <w:textDirection w:val="lrTb"/>
            <w:noWrap w:val="false"/>
          </w:tcPr>
          <w:p>
            <w:pPr>
              <w:rPr>
                <w:highlight w:val="yellow"/>
                <w:lang w:val="en-US"/>
              </w:rPr>
            </w:pPr>
            <w:r>
              <w:rPr>
                <w:highlight w:val="yellow"/>
                <w:lang w:val="en-US"/>
              </w:rPr>
            </w:r>
            <w:r/>
          </w:p>
        </w:tc>
        <w:tc>
          <w:tcPr>
            <w:gridSpan w:val="5"/>
            <w:tcW w:w="7897" w:type="dxa"/>
            <w:vMerge w:val="restart"/>
            <w:textDirection w:val="lrTb"/>
            <w:noWrap w:val="false"/>
          </w:tcPr>
          <w:p>
            <w:pPr>
              <w:rPr>
                <w:lang w:val="en-US"/>
              </w:rPr>
            </w:pPr>
            <w:r>
              <w:rPr>
                <w:rFonts w:cs="Calibri" w:eastAsia="Calibri"/>
                <w:color w:val="262626"/>
              </w:rPr>
              <w:t xml:space="preserve">In case of untrustworthy actors, such as an untrustworthy </w:t>
            </w:r>
            <w:ins w:id="2844" w:author="Katharina Müller" w:date="2023-06-12T13:54:00Z">
              <w:r>
                <w:rPr>
                  <w:lang w:val="en-US"/>
                </w:rPr>
                <w:t xml:space="preserve">SC owner or a malicious user impersonating the SC owner</w:t>
              </w:r>
            </w:ins>
            <w:r>
              <w:rPr>
                <w:lang w:val="en-US"/>
              </w:rPr>
              <w:t xml:space="preserve">, </w:t>
            </w:r>
            <w:ins w:id="2845" w:author="Katharina Müller" w:date="2023-06-12T13:54:00Z">
              <w:r>
                <w:rPr>
                  <w:lang w:val="en-US"/>
                </w:rPr>
                <w:t xml:space="preserve">malicious code</w:t>
              </w:r>
            </w:ins>
            <w:r>
              <w:rPr>
                <w:lang w:val="en-US"/>
              </w:rPr>
              <w:t xml:space="preserve"> can be injected</w:t>
            </w:r>
            <w:ins w:id="2846" w:author="Katharina Müller" w:date="2023-06-12T13:54:00Z">
              <w:r>
                <w:rPr>
                  <w:lang w:val="en-US"/>
                </w:rPr>
                <w:t xml:space="preserve"> into the system.</w:t>
              </w:r>
            </w:ins>
            <w:r/>
          </w:p>
        </w:tc>
      </w:tr>
      <w:tr>
        <w:trPr>
          <w:trHeight w:val="77"/>
        </w:trPr>
        <w:tc>
          <w:tcPr>
            <w:tcW w:w="2065" w:type="dxa"/>
            <w:textDirection w:val="lrTb"/>
            <w:noWrap w:val="false"/>
          </w:tcPr>
          <w:p>
            <w:pPr>
              <w:rPr>
                <w:highlight w:val="yellow"/>
                <w:lang w:val="en-US"/>
              </w:rPr>
            </w:pPr>
            <w:r>
              <w:rPr>
                <w:highlight w:val="yellow"/>
                <w:lang w:val="en-US"/>
              </w:rPr>
            </w:r>
            <w:r/>
          </w:p>
        </w:tc>
        <w:tc>
          <w:tcPr>
            <w:gridSpan w:val="5"/>
            <w:tcW w:w="7897" w:type="dxa"/>
            <w:textDirection w:val="lrTb"/>
            <w:noWrap w:val="false"/>
          </w:tcPr>
          <w:p>
            <w:pPr>
              <w:rPr>
                <w:lang w:val="en-US"/>
              </w:rPr>
            </w:pPr>
            <w:r>
              <w:rPr>
                <w:lang w:val="en-US"/>
              </w:rPr>
              <w:t xml:space="preserve">Actor based attacks on the blockchain and smart contract can cause data integrity problems </w:t>
            </w:r>
            <w:r>
              <w:rPr>
                <w:lang w:val="en-US"/>
              </w:rPr>
              <w:t xml:space="preserve">through tampering. As a result, the NFT may not be modified as needed, e.g., the registration of an IoT device fails.  </w:t>
            </w:r>
            <w:r/>
          </w:p>
        </w:tc>
      </w:tr>
      <w:tr>
        <w:trPr>
          <w:trHeight w:val="293"/>
        </w:trPr>
        <w:tc>
          <w:tcPr>
            <w:tcW w:w="2065" w:type="dxa"/>
            <w:vMerge w:val="restart"/>
            <w:textDirection w:val="lrTb"/>
            <w:noWrap w:val="false"/>
          </w:tcPr>
          <w:p>
            <w:pPr>
              <w:rPr>
                <w:highlight w:val="yellow"/>
                <w:lang w:val="en-US"/>
              </w:rPr>
            </w:pPr>
            <w:r>
              <w:rPr>
                <w:highlight w:val="yellow"/>
                <w:lang w:val="en-US"/>
              </w:rPr>
            </w:r>
            <w:r/>
          </w:p>
        </w:tc>
        <w:tc>
          <w:tcPr>
            <w:gridSpan w:val="5"/>
            <w:tcW w:w="7897" w:type="dxa"/>
            <w:vMerge w:val="restart"/>
            <w:textDirection w:val="lrTb"/>
            <w:noWrap w:val="false"/>
          </w:tcPr>
          <w:p>
            <w:pPr>
              <w:rPr>
                <w:lang w:val="en-US"/>
              </w:rPr>
            </w:pPr>
            <w:r>
              <w:rPr>
                <w:rFonts w:cs="Calibri" w:eastAsia="Calibri"/>
                <w:color w:val="262626"/>
              </w:rPr>
              <w:t xml:space="preserve">In case of untrustworthy actors, or an</w:t>
            </w:r>
            <w:ins w:id="2847" w:author="Katharina Müller" w:date="2023-06-12T13:54:00Z">
              <w:r>
                <w:rPr>
                  <w:lang w:val="en-US"/>
                </w:rPr>
                <w:t xml:space="preserve"> attacker impersonating the artwork owner or SC owner can change the NFT.</w:t>
              </w:r>
            </w:ins>
            <w:r/>
          </w:p>
        </w:tc>
      </w:tr>
      <w:tr>
        <w:trPr>
          <w:trHeight w:val="293"/>
        </w:trPr>
        <w:tc>
          <w:tcPr>
            <w:tcW w:w="2065" w:type="dxa"/>
            <w:vMerge w:val="restart"/>
            <w:textDirection w:val="lrTb"/>
            <w:noWrap w:val="false"/>
          </w:tcPr>
          <w:p>
            <w:pPr>
              <w:rPr>
                <w:highlight w:val="yellow"/>
                <w:lang w:val="en-US"/>
              </w:rPr>
            </w:pPr>
            <w:r>
              <w:rPr>
                <w:highlight w:val="yellow"/>
                <w:lang w:val="en-US"/>
              </w:rPr>
            </w:r>
            <w:r/>
          </w:p>
        </w:tc>
        <w:tc>
          <w:tcPr>
            <w:gridSpan w:val="5"/>
            <w:tcW w:w="7897" w:type="dxa"/>
            <w:vMerge w:val="restart"/>
            <w:textDirection w:val="lrTb"/>
            <w:noWrap w:val="false"/>
          </w:tcPr>
          <w:p>
            <w:ins w:id="2848" w:author="Eryk Schiller" w:date="2023-06-08T23:18:00Z">
              <w:r>
                <w:t xml:space="preserve">A legitimate artwork</w:t>
              </w:r>
            </w:ins>
            <w:ins w:id="2849" w:author="Eryk Schiller" w:date="2023-06-08T23:18:00Z">
              <w:r>
                <w:t xml:space="preserve"> owner can register a malicious IoT device (e.g., </w:t>
              </w:r>
            </w:ins>
            <w:r>
              <w:t xml:space="preserve">tampering</w:t>
            </w:r>
            <w:ins w:id="2850" w:author="Eryk Schiller" w:date="2023-06-08T23:18:00Z">
              <w:r>
                <w:t xml:space="preserve">) with the NFT if presented with a wrong Pk by the attacker. As a result data provenance and data integrity will be compromised upon transport.  </w:t>
              </w:r>
            </w:ins>
            <w:r/>
          </w:p>
        </w:tc>
      </w:tr>
      <w:tr>
        <w:trPr>
          <w:trHeight w:val="293"/>
        </w:trPr>
        <w:tc>
          <w:tcPr>
            <w:tcW w:w="2065" w:type="dxa"/>
            <w:vMerge w:val="restart"/>
            <w:textDirection w:val="lrTb"/>
            <w:noWrap w:val="false"/>
          </w:tcPr>
          <w:p>
            <w:pPr>
              <w:rPr>
                <w:highlight w:val="yellow"/>
                <w:lang w:val="en-US"/>
              </w:rPr>
            </w:pPr>
            <w:r>
              <w:rPr>
                <w:highlight w:val="yellow"/>
                <w:lang w:val="en-US"/>
              </w:rPr>
            </w:r>
            <w:r/>
          </w:p>
        </w:tc>
        <w:tc>
          <w:tcPr>
            <w:gridSpan w:val="5"/>
            <w:tcW w:w="7897" w:type="dxa"/>
            <w:vMerge w:val="restart"/>
            <w:textDirection w:val="lrTb"/>
            <w:noWrap w:val="false"/>
          </w:tcPr>
          <w:p>
            <w:ins w:id="2851" w:author="Eryk Schiller" w:date="2023-06-08T23:18:00Z">
              <w:r>
                <w:t xml:space="preserve">Key-compromise in </w:t>
              </w:r>
            </w:ins>
            <w:r>
              <w:t xml:space="preserve">through tampering with the </w:t>
            </w:r>
            <w:ins w:id="2852" w:author="Eryk Schiller" w:date="2023-06-08T23:18:00Z">
              <w:r>
                <w:t xml:space="preserve">logg</w:t>
              </w:r>
            </w:ins>
            <w:ins w:id="2853" w:author="Eryk Schiller" w:date="2023-06-08T23:18:00Z">
              <w:r>
                <w:t xml:space="preserve">er registration can occur, thus compromising the entire system, and the linking to the NFT, the artwork would then be linked to the wrong device. </w:t>
              </w:r>
            </w:ins>
            <w:r/>
          </w:p>
        </w:tc>
      </w:tr>
      <w:tr>
        <w:trPr>
          <w:trHeight w:val="293"/>
        </w:trPr>
        <w:tc>
          <w:tcPr>
            <w:tcW w:w="2065" w:type="dxa"/>
            <w:vMerge w:val="restart"/>
            <w:textDirection w:val="lrTb"/>
            <w:noWrap w:val="false"/>
          </w:tcPr>
          <w:p>
            <w:pPr>
              <w:rPr>
                <w:highlight w:val="yellow"/>
                <w:lang w:val="en-US"/>
              </w:rPr>
            </w:pPr>
            <w:r>
              <w:rPr>
                <w:highlight w:val="yellow"/>
                <w:lang w:val="en-US"/>
              </w:rPr>
            </w:r>
            <w:r/>
          </w:p>
        </w:tc>
        <w:tc>
          <w:tcPr>
            <w:gridSpan w:val="5"/>
            <w:tcW w:w="7897" w:type="dxa"/>
            <w:vMerge w:val="restart"/>
            <w:textDirection w:val="lrTb"/>
            <w:noWrap w:val="false"/>
          </w:tcPr>
          <w:p>
            <w:ins w:id="2854" w:author="Eryk Schiller" w:date="2023-06-08T23:18:00Z">
              <w:r>
                <w:t xml:space="preserve">Communication between anchors and logger (which includes tracking and sensing) for transport localization c</w:t>
              </w:r>
            </w:ins>
            <w:ins w:id="2855" w:author="Eryk Schiller" w:date="2023-06-08T23:18:00Z">
              <w:r>
                <w:t xml:space="preserve">ould be compromised through a variety of attacks</w:t>
              </w:r>
            </w:ins>
            <w:r>
              <w:t xml:space="preserve">, such as tamnpering, </w:t>
            </w:r>
            <w:ins w:id="2856" w:author="Eryk Schiller" w:date="2023-06-08T23:18:00Z">
              <w:r>
                <w:t xml:space="preserve">eavesdroppin</w:t>
              </w:r>
            </w:ins>
            <w:r>
              <w:t xml:space="preserve">g, and </w:t>
            </w:r>
            <w:ins w:id="2857" w:author="Eryk Schiller" w:date="2023-06-08T23:18:00Z">
              <w:r>
                <w:t xml:space="preserve">spoofing</w:t>
              </w:r>
            </w:ins>
            <w:r>
              <w:t xml:space="preserve">, </w:t>
            </w:r>
            <w:ins w:id="2858" w:author="Eryk Schiller" w:date="2023-06-08T23:18:00Z">
              <w:r>
                <w:t xml:space="preserve">among others to consider. </w:t>
              </w:r>
            </w:ins>
            <w:r/>
          </w:p>
        </w:tc>
      </w:tr>
      <w:tr>
        <w:trPr>
          <w:trHeight w:val="293"/>
        </w:trPr>
        <w:tc>
          <w:tcPr>
            <w:tcW w:w="2065" w:type="dxa"/>
            <w:vMerge w:val="restart"/>
            <w:textDirection w:val="lrTb"/>
            <w:noWrap w:val="false"/>
          </w:tcPr>
          <w:p>
            <w:pPr>
              <w:rPr>
                <w:highlight w:val="yellow"/>
                <w:lang w:val="en-US"/>
              </w:rPr>
            </w:pPr>
            <w:r>
              <w:rPr>
                <w:highlight w:val="yellow"/>
                <w:lang w:val="en-US"/>
              </w:rPr>
            </w:r>
            <w:r/>
          </w:p>
        </w:tc>
        <w:tc>
          <w:tcPr>
            <w:gridSpan w:val="5"/>
            <w:tcW w:w="7897" w:type="dxa"/>
            <w:vMerge w:val="restart"/>
            <w:textDirection w:val="lrTb"/>
            <w:noWrap w:val="false"/>
          </w:tcPr>
          <w:p>
            <w:ins w:id="2859" w:author="Eryk Schiller" w:date="2023-06-08T23:18:00Z">
              <w:r>
                <w:t xml:space="preserve">In-transport communication to Owner or Sender of artwork, would be implemented through a IP-based approach, thus there is a high potential for attacks to apply. </w:t>
              </w:r>
            </w:ins>
            <w:r/>
          </w:p>
        </w:tc>
      </w:tr>
      <w:tr>
        <w:trPr>
          <w:trHeight w:val="293"/>
        </w:trPr>
        <w:tc>
          <w:tcPr>
            <w:tcW w:w="2065" w:type="dxa"/>
            <w:vMerge w:val="restart"/>
            <w:textDirection w:val="lrTb"/>
            <w:noWrap w:val="false"/>
          </w:tcPr>
          <w:p>
            <w:pPr>
              <w:rPr>
                <w:b/>
                <w:highlight w:val="yellow"/>
                <w:lang w:val="en-US"/>
              </w:rPr>
            </w:pPr>
            <w:r>
              <w:rPr>
                <w:b/>
                <w:highlight w:val="yellow"/>
                <w:lang w:val="en-US"/>
              </w:rPr>
            </w:r>
            <w:r/>
          </w:p>
        </w:tc>
        <w:tc>
          <w:tcPr>
            <w:gridSpan w:val="5"/>
            <w:tcW w:w="7897" w:type="dxa"/>
            <w:vMerge w:val="restart"/>
            <w:textDirection w:val="lrTb"/>
            <w:noWrap w:val="false"/>
          </w:tcPr>
          <w:p>
            <w:pPr>
              <w:rPr>
                <w:lang w:val="en-US"/>
              </w:rPr>
            </w:pPr>
            <w:r>
              <w:rPr>
                <w:lang w:val="en-US"/>
              </w:rPr>
              <w:t xml:space="preserve">Attacks, such as tampering, against the owner might cause data integrity problems. As an exa</w:t>
            </w:r>
            <w:r>
              <w:rPr>
                <w:lang w:val="en-US"/>
              </w:rPr>
              <w:t xml:space="preserve">mple, a wrong artwork ID might be released to the carrier. Furthermore, the owner might falsely certify the release of items or do not certify the release of items. </w:t>
            </w:r>
            <w:r/>
          </w:p>
        </w:tc>
      </w:tr>
      <w:tr>
        <w:trPr>
          <w:trHeight w:val="293"/>
        </w:trPr>
        <w:tc>
          <w:tcPr>
            <w:tcW w:w="2065" w:type="dxa"/>
            <w:vMerge w:val="restart"/>
            <w:textDirection w:val="lrTb"/>
            <w:noWrap w:val="false"/>
          </w:tcPr>
          <w:p>
            <w:pPr>
              <w:rPr>
                <w:b/>
                <w:highlight w:val="yellow"/>
                <w:lang w:val="en-US"/>
              </w:rPr>
            </w:pPr>
            <w:r>
              <w:rPr>
                <w:b/>
                <w:highlight w:val="yellow"/>
                <w:lang w:val="en-US"/>
              </w:rPr>
            </w:r>
            <w:r/>
          </w:p>
        </w:tc>
        <w:tc>
          <w:tcPr>
            <w:gridSpan w:val="5"/>
            <w:tcW w:w="7897" w:type="dxa"/>
            <w:vMerge w:val="restart"/>
            <w:textDirection w:val="lrTb"/>
            <w:noWrap w:val="false"/>
          </w:tcPr>
          <w:p>
            <w:pPr>
              <w:rPr>
                <w:lang w:val="en-US"/>
              </w:rPr>
            </w:pPr>
            <w:r>
              <w:rPr>
                <w:lang w:val="en-US"/>
              </w:rPr>
              <w:t xml:space="preserve">Attacks, such as tampering, against the carrier might cause data integrity problems. As </w:t>
            </w:r>
            <w:r>
              <w:rPr>
                <w:lang w:val="en-US"/>
              </w:rPr>
              <w:t xml:space="preserve">an example, a wrong artwork ID might be accepted by the carrier Furthermore, a wrong artwork id might be released to the recipient. False release to the recipient might also happen.  </w:t>
            </w:r>
            <w:r>
              <w:rPr>
                <w:lang w:val="en-US"/>
              </w:rPr>
              <w:tab/>
              <w:t xml:space="preserve"> </w:t>
            </w:r>
            <w:r/>
          </w:p>
        </w:tc>
      </w:tr>
      <w:tr>
        <w:trPr>
          <w:trHeight w:val="293"/>
        </w:trPr>
        <w:tc>
          <w:tcPr>
            <w:tcW w:w="2065" w:type="dxa"/>
            <w:vMerge w:val="restart"/>
            <w:textDirection w:val="lrTb"/>
            <w:noWrap w:val="false"/>
          </w:tcPr>
          <w:p>
            <w:pPr>
              <w:rPr>
                <w:b/>
                <w:highlight w:val="yellow"/>
                <w:lang w:val="en-US"/>
              </w:rPr>
            </w:pPr>
            <w:r>
              <w:rPr>
                <w:b/>
                <w:highlight w:val="yellow"/>
                <w:lang w:val="en-US"/>
              </w:rPr>
            </w:r>
            <w:r/>
          </w:p>
        </w:tc>
        <w:tc>
          <w:tcPr>
            <w:gridSpan w:val="5"/>
            <w:tcW w:w="7897" w:type="dxa"/>
            <w:vMerge w:val="restart"/>
            <w:textDirection w:val="lrTb"/>
            <w:noWrap w:val="false"/>
          </w:tcPr>
          <w:p>
            <w:pPr>
              <w:rPr>
                <w:lang w:val="en-US"/>
              </w:rPr>
            </w:pPr>
            <w:r>
              <w:rPr>
                <w:lang w:val="en-US"/>
              </w:rPr>
              <w:t xml:space="preserve">Attacks, such as tampering, against the recipient might cause data integrity problems. As an example, a wrong artwork ID might be accepted by the recipient. Furthermore, a non existent custody C-R might appear in the system. </w:t>
            </w:r>
            <w:r/>
          </w:p>
        </w:tc>
      </w:tr>
      <w:tr>
        <w:trPr>
          <w:trHeight w:val="293"/>
        </w:trPr>
        <w:tc>
          <w:tcPr>
            <w:tcW w:w="2065" w:type="dxa"/>
            <w:vMerge w:val="restart"/>
            <w:textDirection w:val="lrTb"/>
            <w:noWrap w:val="false"/>
          </w:tcPr>
          <w:p>
            <w:pPr>
              <w:rPr>
                <w:b/>
                <w:highlight w:val="yellow"/>
                <w:lang w:val="en-US"/>
              </w:rPr>
            </w:pPr>
            <w:r>
              <w:rPr>
                <w:b/>
                <w:highlight w:val="yellow"/>
                <w:lang w:val="en-US"/>
              </w:rPr>
            </w:r>
            <w:r/>
          </w:p>
        </w:tc>
        <w:tc>
          <w:tcPr>
            <w:gridSpan w:val="5"/>
            <w:tcW w:w="7897" w:type="dxa"/>
            <w:vMerge w:val="restart"/>
            <w:textDirection w:val="lrTb"/>
            <w:noWrap w:val="false"/>
          </w:tcPr>
          <w:p>
            <w:r>
              <w:t xml:space="preserve">Attack</w:t>
            </w:r>
            <w:r>
              <w:rPr>
                <w:lang w:val="en-US"/>
              </w:rPr>
              <w:t xml:space="preserve">, such as tampering or</w:t>
            </w:r>
            <w:r>
              <w:rPr>
                <w:lang w:val="en-US"/>
              </w:rPr>
              <w:t xml:space="preserve"> spoofing,</w:t>
            </w:r>
            <w:r>
              <w:t xml:space="preserve"> against the IoT device might cause data integrity and service availability problems. </w:t>
            </w:r>
            <w:r/>
          </w:p>
        </w:tc>
      </w:tr>
      <w:tr>
        <w:trPr>
          <w:trHeight w:val="77"/>
        </w:trPr>
        <w:tc>
          <w:tcPr>
            <w:tcW w:w="2065" w:type="dxa"/>
            <w:textDirection w:val="lrTb"/>
            <w:noWrap w:val="false"/>
          </w:tcPr>
          <w:p>
            <w:pPr>
              <w:rPr>
                <w:lang w:val="en-US"/>
              </w:rPr>
            </w:pPr>
            <w:ins w:id="2860" w:author="Eryk Schiller" w:date="2023-06-08T23:18:00Z">
              <w:r>
                <w:rPr>
                  <w:b/>
                  <w:bCs/>
                  <w:lang w:val="en-US"/>
                </w:rPr>
                <w:t xml:space="preserve">List of security capabilities/functionalities</w:t>
              </w:r>
            </w:ins>
            <w:r/>
          </w:p>
        </w:tc>
        <w:tc>
          <w:tcPr>
            <w:gridSpan w:val="5"/>
            <w:tcW w:w="7897" w:type="dxa"/>
            <w:textDirection w:val="lrTb"/>
            <w:noWrap w:val="false"/>
          </w:tcPr>
          <w:p>
            <w:pPr>
              <w:rPr>
                <w:lang w:val="en-US"/>
              </w:rPr>
            </w:pPr>
            <w:r>
              <w:rPr>
                <w:lang w:val="en-US"/>
              </w:rPr>
              <w:t xml:space="preserve">Ref. to cyber-security functionalities:</w:t>
            </w:r>
            <w:r/>
          </w:p>
          <w:p>
            <w:pPr>
              <w:pStyle w:val="458"/>
              <w:numPr>
                <w:ilvl w:val="0"/>
                <w:numId w:val="262"/>
              </w:numPr>
              <w:rPr>
                <w:rFonts w:cs="Calibri" w:eastAsia="Calibri"/>
              </w:rPr>
            </w:pPr>
            <w:r>
              <w:rPr>
                <w:rFonts w:cs="Calibri" w:eastAsia="Calibri"/>
                <w:szCs w:val="20"/>
              </w:rPr>
              <w:t xml:space="preserve">Trusted data load</w:t>
            </w:r>
            <w:r/>
          </w:p>
          <w:p>
            <w:pPr>
              <w:pStyle w:val="458"/>
              <w:numPr>
                <w:ilvl w:val="0"/>
                <w:numId w:val="262"/>
              </w:numPr>
              <w:rPr>
                <w:rFonts w:cs="Calibri" w:eastAsia="Calibri"/>
              </w:rPr>
            </w:pPr>
            <w:r>
              <w:rPr>
                <w:rFonts w:cs="Calibri" w:eastAsia="Calibri"/>
                <w:szCs w:val="20"/>
              </w:rPr>
              <w:t xml:space="preserve">Trusted boot (secure &amp; measured boot) on RoT</w:t>
            </w:r>
            <w:r/>
          </w:p>
          <w:p>
            <w:pPr>
              <w:pStyle w:val="458"/>
              <w:numPr>
                <w:ilvl w:val="0"/>
                <w:numId w:val="262"/>
              </w:numPr>
              <w:rPr>
                <w:rFonts w:cs="Calibri" w:eastAsia="Calibri"/>
              </w:rPr>
            </w:pPr>
            <w:r>
              <w:rPr>
                <w:rFonts w:cs="Calibri" w:eastAsia="Calibri"/>
                <w:szCs w:val="20"/>
              </w:rPr>
              <w:t xml:space="preserve">Environme</w:t>
            </w:r>
            <w:r>
              <w:rPr>
                <w:rFonts w:cs="Calibri" w:eastAsia="Calibri"/>
                <w:szCs w:val="20"/>
              </w:rPr>
              <w:t xml:space="preserve">nt isolation</w:t>
            </w:r>
            <w:r/>
          </w:p>
          <w:p>
            <w:pPr>
              <w:pStyle w:val="458"/>
              <w:numPr>
                <w:ilvl w:val="0"/>
                <w:numId w:val="262"/>
              </w:numPr>
              <w:rPr>
                <w:rFonts w:cs="Calibri" w:eastAsia="Calibri"/>
              </w:rPr>
            </w:pPr>
            <w:r>
              <w:rPr>
                <w:rFonts w:cs="Calibri" w:eastAsia="Calibri"/>
                <w:szCs w:val="20"/>
              </w:rPr>
              <w:t xml:space="preserve">Encryption (w/ key mgmt. hw protected)</w:t>
            </w:r>
            <w:r/>
          </w:p>
          <w:p>
            <w:pPr>
              <w:pStyle w:val="458"/>
              <w:numPr>
                <w:ilvl w:val="0"/>
                <w:numId w:val="262"/>
              </w:numPr>
              <w:rPr>
                <w:rFonts w:cs="Calibri" w:eastAsia="Calibri"/>
              </w:rPr>
            </w:pPr>
            <w:r>
              <w:rPr>
                <w:rFonts w:cs="Calibri" w:eastAsia="Calibri"/>
                <w:szCs w:val="20"/>
              </w:rPr>
              <w:t xml:space="preserve">Secure storage</w:t>
            </w:r>
            <w:r/>
          </w:p>
          <w:p>
            <w:pPr>
              <w:pStyle w:val="458"/>
              <w:numPr>
                <w:ilvl w:val="0"/>
                <w:numId w:val="262"/>
              </w:numPr>
              <w:spacing w:lineRule="auto" w:line="259"/>
              <w:rPr>
                <w:rFonts w:cs="Calibri" w:eastAsia="Calibri"/>
              </w:rPr>
            </w:pPr>
            <w:r>
              <w:rPr>
                <w:rFonts w:cs="Calibri" w:eastAsia="Calibri"/>
                <w:szCs w:val="20"/>
              </w:rPr>
              <w:t xml:space="preserve">In-transit data protection</w:t>
            </w:r>
            <w:r/>
          </w:p>
          <w:p>
            <w:pPr>
              <w:pStyle w:val="458"/>
              <w:numPr>
                <w:ilvl w:val="0"/>
                <w:numId w:val="49"/>
              </w:numPr>
              <w:rPr>
                <w:rFonts w:cs="Calibri" w:eastAsia="Calibri"/>
              </w:rPr>
            </w:pPr>
            <w:r>
              <w:rPr>
                <w:rFonts w:cs="Calibri" w:eastAsia="Calibri"/>
                <w:szCs w:val="20"/>
              </w:rPr>
              <w:t xml:space="preserve">Environment isolation</w:t>
            </w:r>
            <w:r/>
          </w:p>
          <w:p>
            <w:pPr>
              <w:pStyle w:val="458"/>
              <w:numPr>
                <w:ilvl w:val="0"/>
                <w:numId w:val="49"/>
              </w:numPr>
              <w:rPr>
                <w:rFonts w:cs="Calibri" w:eastAsia="Calibri"/>
              </w:rPr>
            </w:pPr>
            <w:r>
              <w:rPr>
                <w:rFonts w:cs="Calibri" w:eastAsia="Calibri"/>
                <w:szCs w:val="20"/>
              </w:rPr>
              <w:t xml:space="preserve">Run-time integrity monitors</w:t>
            </w:r>
            <w:r/>
          </w:p>
          <w:p>
            <w:pPr>
              <w:pStyle w:val="458"/>
              <w:numPr>
                <w:ilvl w:val="0"/>
                <w:numId w:val="49"/>
              </w:numPr>
              <w:rPr>
                <w:rFonts w:cs="Calibri" w:eastAsia="Calibri"/>
              </w:rPr>
            </w:pPr>
            <w:r>
              <w:rPr>
                <w:rFonts w:cs="Calibri" w:eastAsia="Calibri"/>
                <w:szCs w:val="20"/>
              </w:rPr>
              <w:t xml:space="preserve">Encryption (w/ key mgmt. hw protected)</w:t>
            </w:r>
            <w:r/>
          </w:p>
          <w:p>
            <w:pPr>
              <w:pStyle w:val="458"/>
              <w:numPr>
                <w:ilvl w:val="0"/>
                <w:numId w:val="49"/>
              </w:numPr>
              <w:rPr>
                <w:rFonts w:cs="Calibri" w:eastAsia="Calibri"/>
              </w:rPr>
            </w:pPr>
            <w:r>
              <w:rPr>
                <w:rFonts w:cs="Calibri" w:eastAsia="Calibri"/>
                <w:szCs w:val="20"/>
              </w:rPr>
              <w:t xml:space="preserve">Secure storage</w:t>
            </w:r>
            <w:r/>
          </w:p>
          <w:p>
            <w:pPr>
              <w:pStyle w:val="458"/>
              <w:numPr>
                <w:ilvl w:val="0"/>
                <w:numId w:val="49"/>
              </w:numPr>
              <w:spacing w:lineRule="auto" w:line="259"/>
              <w:rPr>
                <w:rFonts w:cs="Calibri" w:eastAsia="Calibri"/>
              </w:rPr>
            </w:pPr>
            <w:r>
              <w:rPr>
                <w:rFonts w:cs="Calibri" w:eastAsia="Calibri"/>
                <w:szCs w:val="20"/>
              </w:rPr>
              <w:t xml:space="preserve">In-transit data protection</w:t>
            </w:r>
            <w:r/>
          </w:p>
        </w:tc>
      </w:tr>
    </w:tbl>
    <w:p>
      <w:pPr>
        <w:rPr>
          <w:ins w:id="2861" w:author="Eryk Schiller" w:date="2023-06-08T23:18:00Z"/>
        </w:rPr>
      </w:pPr>
      <w:r/>
      <w:ins w:id="2862" w:author="Eryk Schiller" w:date="2023-06-08T23:18:00Z">
        <w:r/>
      </w:ins>
    </w:p>
    <w:p>
      <w:pPr>
        <w:pStyle w:val="412"/>
        <w:numPr>
          <w:ilvl w:val="0"/>
          <w:numId w:val="0"/>
        </w:numPr>
        <w:rPr>
          <w:lang w:val="en-US"/>
          <w:ins w:id="2863" w:author="Eryk Schiller" w:date="2023-06-08T23:34:00Z"/>
        </w:rPr>
      </w:pPr>
      <w:ins w:id="2864" w:author="Eryk Schiller" w:date="2023-06-08T23:34:00Z">
        <w:r>
          <w:rPr>
            <w:lang w:val="en-US"/>
          </w:rPr>
          <w:t xml:space="preserve">Artwork </w:t>
        </w:r>
      </w:ins>
      <w:ins w:id="2865" w:author="Eryk Schiller" w:date="2023-06-08T23:34:00Z">
        <w:r>
          <w:rPr>
            <w:lang w:val="en-US"/>
          </w:rPr>
          <w:t xml:space="preserve">Transportation</w:t>
        </w:r>
      </w:ins>
      <w:ins w:id="2866" w:author="Eryk Schiller" w:date="2023-06-08T23:34:00Z">
        <w:r/>
      </w:ins>
    </w:p>
    <w:tbl>
      <w:tblPr>
        <w:tblStyle w:val="451"/>
        <w:tblW w:w="0" w:type="auto"/>
        <w:tblLayout w:type="fixed"/>
        <w:tblLook w:val="04A0" w:firstRow="1" w:lastRow="0" w:firstColumn="1" w:lastColumn="0" w:noHBand="0" w:noVBand="1"/>
      </w:tblPr>
      <w:tblGrid>
        <w:gridCol w:w="2065"/>
        <w:gridCol w:w="1607"/>
        <w:gridCol w:w="1572"/>
        <w:gridCol w:w="1573"/>
        <w:gridCol w:w="1458"/>
        <w:gridCol w:w="1687"/>
      </w:tblGrid>
      <w:tr>
        <w:trPr/>
        <w:tc>
          <w:tcPr>
            <w:tcW w:w="2065" w:type="dxa"/>
            <w:textDirection w:val="lrTb"/>
            <w:noWrap w:val="false"/>
          </w:tcPr>
          <w:p>
            <w:pPr>
              <w:rPr>
                <w:lang w:val="en-US"/>
              </w:rPr>
            </w:pPr>
            <w:ins w:id="2867" w:author="Eryk Schiller" w:date="2023-06-08T23:34:00Z">
              <w:r>
                <w:rPr>
                  <w:b/>
                  <w:bCs/>
                  <w:lang w:val="en-US"/>
                </w:rPr>
                <w:t xml:space="preserve">Scenario ID:</w:t>
              </w:r>
            </w:ins>
            <w:r/>
          </w:p>
        </w:tc>
        <w:tc>
          <w:tcPr>
            <w:gridSpan w:val="5"/>
            <w:tcW w:w="7897" w:type="dxa"/>
            <w:textDirection w:val="lrTb"/>
            <w:noWrap w:val="false"/>
          </w:tcPr>
          <w:p>
            <w:pPr>
              <w:rPr>
                <w:lang w:val="en-US"/>
              </w:rPr>
            </w:pPr>
            <w:ins w:id="2868" w:author="Eryk Schiller" w:date="2023-06-08T23:34:00Z">
              <w:r>
                <w:rPr>
                  <w:lang w:val="en-US"/>
                </w:rPr>
                <w:t xml:space="preserve">ArtTrack_2</w:t>
              </w:r>
            </w:ins>
            <w:r/>
          </w:p>
        </w:tc>
      </w:tr>
      <w:tr>
        <w:trPr/>
        <w:tc>
          <w:tcPr>
            <w:tcW w:w="2065" w:type="dxa"/>
            <w:textDirection w:val="lrTb"/>
            <w:noWrap w:val="false"/>
          </w:tcPr>
          <w:p>
            <w:pPr>
              <w:rPr>
                <w:lang w:val="en-US"/>
              </w:rPr>
            </w:pPr>
            <w:ins w:id="2869" w:author="Eryk Schiller" w:date="2023-06-08T23:34:00Z">
              <w:r>
                <w:rPr>
                  <w:b/>
                  <w:bCs/>
                  <w:lang w:val="en-US"/>
                </w:rPr>
                <w:t xml:space="preserve">Scenario Title:</w:t>
              </w:r>
            </w:ins>
            <w:r/>
          </w:p>
        </w:tc>
        <w:tc>
          <w:tcPr>
            <w:gridSpan w:val="5"/>
            <w:tcW w:w="7897" w:type="dxa"/>
            <w:textDirection w:val="lrTb"/>
            <w:noWrap w:val="false"/>
          </w:tcPr>
          <w:p>
            <w:pPr>
              <w:rPr>
                <w:lang w:val="en-US"/>
              </w:rPr>
            </w:pPr>
            <w:ins w:id="2870" w:author="Eryk Schiller" w:date="2023-06-08T23:34:00Z">
              <w:r>
                <w:rPr>
                  <w:lang w:val="en-US"/>
                </w:rPr>
                <w:t xml:space="preserve">Artwork Transportation </w:t>
              </w:r>
            </w:ins>
            <w:r/>
          </w:p>
        </w:tc>
      </w:tr>
      <w:tr>
        <w:trPr/>
        <w:tc>
          <w:tcPr>
            <w:tcW w:w="2065" w:type="dxa"/>
            <w:textDirection w:val="lrTb"/>
            <w:noWrap w:val="false"/>
          </w:tcPr>
          <w:p>
            <w:pPr>
              <w:rPr>
                <w:lang w:val="en-US"/>
              </w:rPr>
            </w:pPr>
            <w:ins w:id="2871" w:author="Eryk Schiller" w:date="2023-06-08T23:34:00Z">
              <w:r>
                <w:rPr>
                  <w:b/>
                  <w:bCs/>
                  <w:lang w:val="en-US"/>
                </w:rPr>
                <w:t xml:space="preserve">Goal:</w:t>
              </w:r>
            </w:ins>
            <w:r/>
          </w:p>
        </w:tc>
        <w:tc>
          <w:tcPr>
            <w:gridSpan w:val="5"/>
            <w:tcW w:w="7897" w:type="dxa"/>
            <w:textDirection w:val="lrTb"/>
            <w:noWrap w:val="false"/>
          </w:tcPr>
          <w:p>
            <w:pPr>
              <w:rPr>
                <w:lang w:val="en-US"/>
              </w:rPr>
            </w:pPr>
            <w:ins w:id="2872" w:author="Eryk Schiller" w:date="2023-06-08T23:34:00Z">
              <w:r>
                <w:rPr>
                  <w:lang w:val="en-US"/>
                </w:rPr>
                <w:t xml:space="preserve">Setup of artwork tracking for transport </w:t>
              </w:r>
            </w:ins>
            <w:r/>
          </w:p>
        </w:tc>
      </w:tr>
      <w:tr>
        <w:trPr/>
        <w:tc>
          <w:tcPr>
            <w:gridSpan w:val="6"/>
            <w:tcW w:w="9962" w:type="dxa"/>
            <w:textDirection w:val="lrTb"/>
            <w:noWrap w:val="false"/>
          </w:tcPr>
          <w:p>
            <w:pPr>
              <w:jc w:val="center"/>
              <w:rPr>
                <w:lang w:val="en-US"/>
              </w:rPr>
            </w:pPr>
            <w:ins w:id="2873" w:author="Eryk Schiller" w:date="2023-06-08T23:34:00Z">
              <w:r>
                <w:drawing>
                  <wp:inline xmlns:wp="http://schemas.openxmlformats.org/drawingml/2006/wordprocessingDrawing" distT="0" distB="0" distL="0" distR="0">
                    <wp:extent cx="4298904" cy="2777355"/>
                    <wp:effectExtent l="0" t="0" r="0" b="0"/>
                    <wp:docPr id="42" name="Picture 2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 hidden="0"/>
                            <pic:cNvPicPr>
                              <a:picLocks noChangeAspect="1"/>
                            </pic:cNvPicPr>
                          </pic:nvPicPr>
                          <pic:blipFill>
                            <a:blip r:embed="rId77"/>
                            <a:stretch/>
                          </pic:blipFill>
                          <pic:spPr bwMode="auto">
                            <a:xfrm>
                              <a:off x="0" y="0"/>
                              <a:ext cx="4298904" cy="2777359"/>
                            </a:xfrm>
                            <a:prstGeom prst="rect">
                              <a:avLst/>
                            </a:prstGeom>
                          </pic:spPr>
                        </pic:pic>
                      </a:graphicData>
                    </a:graphic>
                  </wp:inline>
                </w:drawing>
              </w:r>
            </w:ins>
            <w:r/>
          </w:p>
        </w:tc>
      </w:tr>
      <w:tr>
        <w:trPr>
          <w:trHeight w:val="224"/>
        </w:trPr>
        <w:tc>
          <w:tcPr>
            <w:tcW w:w="2065" w:type="dxa"/>
            <w:vMerge w:val="restart"/>
            <w:textDirection w:val="lrTb"/>
            <w:noWrap w:val="false"/>
          </w:tcPr>
          <w:p>
            <w:pPr>
              <w:rPr>
                <w:lang w:val="en-US"/>
              </w:rPr>
            </w:pPr>
            <w:ins w:id="2874" w:author="Eryk Schiller" w:date="2023-06-08T23:34:00Z">
              <w:r>
                <w:rPr>
                  <w:b/>
                  <w:bCs/>
                  <w:lang w:val="en-US"/>
                </w:rPr>
                <w:t xml:space="preserve">Involved lifecycle stages</w:t>
              </w:r>
            </w:ins>
            <w:r/>
          </w:p>
        </w:tc>
        <w:tc>
          <w:tcPr>
            <w:tcW w:w="1607" w:type="dxa"/>
            <w:vAlign w:val="center"/>
            <w:textDirection w:val="lrTb"/>
            <w:noWrap w:val="false"/>
          </w:tcPr>
          <w:p>
            <w:pPr>
              <w:rPr>
                <w:lang w:val="en-US"/>
              </w:rPr>
            </w:pPr>
            <w:ins w:id="2875" w:author="Eryk Schiller" w:date="2023-06-08T23:34:00Z">
              <w:r>
                <w:rPr>
                  <w:i/>
                  <w:iCs/>
                  <w:lang w:val="en-US"/>
                </w:rPr>
                <w:t xml:space="preserve">Bootstrapping</w:t>
              </w:r>
            </w:ins>
            <w:r/>
          </w:p>
        </w:tc>
        <w:tc>
          <w:tcPr>
            <w:tcW w:w="1572" w:type="dxa"/>
            <w:vAlign w:val="center"/>
            <w:textDirection w:val="lrTb"/>
            <w:noWrap w:val="false"/>
          </w:tcPr>
          <w:p>
            <w:pPr>
              <w:rPr>
                <w:lang w:val="en-US"/>
              </w:rPr>
            </w:pPr>
            <w:ins w:id="2876" w:author="Eryk Schiller" w:date="2023-06-08T23:34:00Z">
              <w:r>
                <w:rPr>
                  <w:i/>
                  <w:iCs/>
                  <w:lang w:val="en-US"/>
                </w:rPr>
                <w:t xml:space="preserve">Operation</w:t>
              </w:r>
            </w:ins>
            <w:r/>
          </w:p>
        </w:tc>
        <w:tc>
          <w:tcPr>
            <w:tcW w:w="1573" w:type="dxa"/>
            <w:vAlign w:val="center"/>
            <w:textDirection w:val="lrTb"/>
            <w:noWrap w:val="false"/>
          </w:tcPr>
          <w:p>
            <w:pPr>
              <w:rPr>
                <w:lang w:val="en-US"/>
              </w:rPr>
            </w:pPr>
            <w:ins w:id="2877" w:author="Eryk Schiller" w:date="2023-06-08T23:34:00Z">
              <w:r>
                <w:rPr>
                  <w:i/>
                  <w:iCs/>
                  <w:lang w:val="en-US"/>
                </w:rPr>
                <w:t xml:space="preserve">Update</w:t>
              </w:r>
            </w:ins>
            <w:r/>
          </w:p>
        </w:tc>
        <w:tc>
          <w:tcPr>
            <w:tcW w:w="1458" w:type="dxa"/>
            <w:vAlign w:val="center"/>
            <w:textDirection w:val="lrTb"/>
            <w:noWrap w:val="false"/>
          </w:tcPr>
          <w:p>
            <w:pPr>
              <w:rPr>
                <w:lang w:val="en-US"/>
              </w:rPr>
            </w:pPr>
            <w:ins w:id="2878" w:author="Eryk Schiller" w:date="2023-06-08T23:34:00Z">
              <w:r>
                <w:rPr>
                  <w:i/>
                  <w:iCs/>
                  <w:strike/>
                  <w:lang w:val="en-US"/>
                </w:rPr>
                <w:t xml:space="preserve">Repurposing</w:t>
              </w:r>
            </w:ins>
            <w:r/>
          </w:p>
        </w:tc>
        <w:tc>
          <w:tcPr>
            <w:tcW w:w="1687" w:type="dxa"/>
            <w:vAlign w:val="center"/>
            <w:textDirection w:val="lrTb"/>
            <w:noWrap w:val="false"/>
          </w:tcPr>
          <w:p>
            <w:pPr>
              <w:rPr>
                <w:lang w:val="en-US"/>
              </w:rPr>
            </w:pPr>
            <w:ins w:id="2879" w:author="Eryk Schiller" w:date="2023-06-08T23:34:00Z">
              <w:r>
                <w:rPr>
                  <w:i/>
                  <w:iCs/>
                  <w:lang w:val="en-US"/>
                </w:rPr>
                <w:t xml:space="preserve">Decommissioning</w:t>
              </w:r>
            </w:ins>
            <w:r/>
          </w:p>
        </w:tc>
      </w:tr>
      <w:tr>
        <w:trPr>
          <w:trHeight w:val="224"/>
        </w:trPr>
        <w:tc>
          <w:tcPr>
            <w:tcW w:w="2065" w:type="dxa"/>
            <w:vMerge w:val="continue"/>
            <w:textDirection w:val="lrTb"/>
            <w:noWrap w:val="false"/>
          </w:tcPr>
          <w:p>
            <w:r/>
            <w:r/>
          </w:p>
        </w:tc>
        <w:tc>
          <w:tcPr>
            <w:tcW w:w="1607" w:type="dxa"/>
            <w:textDirection w:val="lrTb"/>
            <w:noWrap w:val="false"/>
          </w:tcPr>
          <w:p>
            <w:pPr>
              <w:rPr>
                <w:lang w:val="en-US"/>
              </w:rPr>
            </w:pPr>
            <w:r>
              <w:rPr>
                <w:lang w:val="en-US"/>
              </w:rPr>
            </w:r>
            <w:r/>
          </w:p>
        </w:tc>
        <w:tc>
          <w:tcPr>
            <w:tcW w:w="1572" w:type="dxa"/>
            <w:textDirection w:val="lrTb"/>
            <w:noWrap w:val="false"/>
          </w:tcPr>
          <w:p>
            <w:pPr>
              <w:jc w:val="center"/>
              <w:rPr>
                <w:lang w:val="en-US"/>
              </w:rPr>
            </w:pPr>
            <w:ins w:id="2880" w:author="Eryk Schiller" w:date="2023-06-08T23:34:00Z">
              <w:r>
                <w:rPr>
                  <w:lang w:val="en-US"/>
                </w:rPr>
                <w:t xml:space="preserve">x</w:t>
              </w:r>
            </w:ins>
            <w:r/>
          </w:p>
        </w:tc>
        <w:tc>
          <w:tcPr>
            <w:tcW w:w="1573" w:type="dxa"/>
            <w:textDirection w:val="lrTb"/>
            <w:noWrap w:val="false"/>
          </w:tcPr>
          <w:p>
            <w:pPr>
              <w:jc w:val="center"/>
              <w:rPr>
                <w:lang w:val="en-US"/>
              </w:rPr>
            </w:pPr>
            <w:r>
              <w:rPr>
                <w:lang w:val="en-US"/>
              </w:rPr>
            </w:r>
            <w:r/>
          </w:p>
        </w:tc>
        <w:tc>
          <w:tcPr>
            <w:tcW w:w="1458" w:type="dxa"/>
            <w:textDirection w:val="lrTb"/>
            <w:noWrap w:val="false"/>
          </w:tcPr>
          <w:p>
            <w:pPr>
              <w:rPr>
                <w:lang w:val="en-US"/>
              </w:rPr>
            </w:pPr>
            <w:r>
              <w:rPr>
                <w:lang w:val="en-US"/>
              </w:rPr>
            </w:r>
            <w:r/>
          </w:p>
        </w:tc>
        <w:tc>
          <w:tcPr>
            <w:tcW w:w="1687" w:type="dxa"/>
            <w:textDirection w:val="lrTb"/>
            <w:noWrap w:val="false"/>
          </w:tcPr>
          <w:p>
            <w:pPr>
              <w:rPr>
                <w:lang w:val="en-US"/>
              </w:rPr>
            </w:pPr>
            <w:r>
              <w:rPr>
                <w:lang w:val="en-US"/>
              </w:rPr>
            </w:r>
            <w:r/>
          </w:p>
        </w:tc>
      </w:tr>
      <w:tr>
        <w:trPr>
          <w:trHeight w:val="109"/>
        </w:trPr>
        <w:tc>
          <w:tcPr>
            <w:tcW w:w="2065" w:type="dxa"/>
            <w:vMerge w:val="restart"/>
            <w:textDirection w:val="lrTb"/>
            <w:noWrap w:val="false"/>
          </w:tcPr>
          <w:p>
            <w:pPr>
              <w:rPr>
                <w:lang w:val="en-US"/>
              </w:rPr>
            </w:pPr>
            <w:ins w:id="2881" w:author="Eryk Schiller" w:date="2023-06-08T23:34:00Z">
              <w:r>
                <w:rPr>
                  <w:b/>
                  <w:bCs/>
                  <w:lang w:val="en-US"/>
                </w:rPr>
                <w:t xml:space="preserve">Actors:</w:t>
              </w:r>
            </w:ins>
            <w:r/>
          </w:p>
        </w:tc>
        <w:tc>
          <w:tcPr>
            <w:tcW w:w="1607" w:type="dxa"/>
            <w:textDirection w:val="lrTb"/>
            <w:noWrap w:val="false"/>
          </w:tcPr>
          <w:p>
            <w:pPr>
              <w:rPr>
                <w:lang w:val="en-US"/>
              </w:rPr>
            </w:pPr>
            <w:ins w:id="2882" w:author="Eryk Schiller" w:date="2023-06-08T23:34:00Z">
              <w:r>
                <w:rPr>
                  <w:lang w:val="en-US"/>
                </w:rPr>
                <w:t xml:space="preserve">Sender/Owner</w:t>
              </w:r>
            </w:ins>
            <w:r/>
          </w:p>
        </w:tc>
        <w:tc>
          <w:tcPr>
            <w:tcW w:w="1572" w:type="dxa"/>
            <w:textDirection w:val="lrTb"/>
            <w:noWrap w:val="false"/>
          </w:tcPr>
          <w:p>
            <w:pPr>
              <w:rPr>
                <w:lang w:val="en-US"/>
              </w:rPr>
            </w:pPr>
            <w:ins w:id="2883" w:author="Eryk Schiller" w:date="2023-06-08T23:34:00Z">
              <w:r>
                <w:rPr>
                  <w:lang w:val="en-US"/>
                </w:rPr>
                <w:t xml:space="preserve">Carrier</w:t>
              </w:r>
            </w:ins>
            <w:r/>
          </w:p>
        </w:tc>
        <w:tc>
          <w:tcPr>
            <w:tcW w:w="1573" w:type="dxa"/>
            <w:textDirection w:val="lrTb"/>
            <w:noWrap w:val="false"/>
          </w:tcPr>
          <w:p>
            <w:pPr>
              <w:jc w:val="left"/>
            </w:pPr>
            <w:ins w:id="2884" w:author="Eryk Schiller" w:date="2023-06-08T23:34:00Z">
              <w:r>
                <w:t xml:space="preserve">Recipient</w:t>
              </w:r>
            </w:ins>
            <w:r/>
          </w:p>
        </w:tc>
        <w:tc>
          <w:tcPr>
            <w:tcW w:w="1458" w:type="dxa"/>
            <w:textDirection w:val="lrTb"/>
            <w:noWrap w:val="false"/>
          </w:tcPr>
          <w:p>
            <w:pPr>
              <w:rPr>
                <w:lang w:val="en-US"/>
              </w:rPr>
            </w:pPr>
            <w:ins w:id="2885" w:author="Eryk Schiller" w:date="2023-06-08T23:34:00Z">
              <w:r>
                <w:rPr>
                  <w:lang w:val="en-US"/>
                </w:rPr>
                <w:t xml:space="preserve">SC Owner</w:t>
              </w:r>
            </w:ins>
            <w:r/>
          </w:p>
        </w:tc>
        <w:tc>
          <w:tcPr>
            <w:tcW w:w="1687" w:type="dxa"/>
            <w:textDirection w:val="lrTb"/>
            <w:noWrap w:val="false"/>
          </w:tcPr>
          <w:p>
            <w:pPr>
              <w:rPr>
                <w:lang w:val="en-US"/>
              </w:rPr>
            </w:pPr>
            <w:ins w:id="2886" w:author="Eryk Schiller" w:date="2023-06-08T23:34:00Z">
              <w:r>
                <w:rPr>
                  <w:lang w:val="en-US"/>
                </w:rPr>
                <w:t xml:space="preserve">SC Programmer</w:t>
              </w:r>
            </w:ins>
            <w:r/>
          </w:p>
        </w:tc>
      </w:tr>
      <w:tr>
        <w:trPr>
          <w:trHeight w:val="108"/>
        </w:trPr>
        <w:tc>
          <w:tcPr>
            <w:tcW w:w="2065" w:type="dxa"/>
            <w:vMerge w:val="continue"/>
            <w:textDirection w:val="lrTb"/>
            <w:noWrap w:val="false"/>
          </w:tcPr>
          <w:p>
            <w:r/>
            <w:r/>
          </w:p>
        </w:tc>
        <w:tc>
          <w:tcPr>
            <w:tcW w:w="1607" w:type="dxa"/>
            <w:textDirection w:val="lrTb"/>
            <w:noWrap w:val="false"/>
          </w:tcPr>
          <w:p>
            <w:pPr>
              <w:jc w:val="center"/>
              <w:rPr>
                <w:lang w:val="en-US"/>
              </w:rPr>
            </w:pPr>
            <w:ins w:id="2887" w:author="Eryk Schiller" w:date="2023-06-08T23:34:00Z">
              <w:r>
                <w:rPr>
                  <w:lang w:val="en-US"/>
                </w:rPr>
                <w:t xml:space="preserve">x</w:t>
              </w:r>
            </w:ins>
            <w:r/>
          </w:p>
        </w:tc>
        <w:tc>
          <w:tcPr>
            <w:tcW w:w="1572" w:type="dxa"/>
            <w:textDirection w:val="lrTb"/>
            <w:noWrap w:val="false"/>
          </w:tcPr>
          <w:p>
            <w:pPr>
              <w:jc w:val="center"/>
              <w:rPr>
                <w:lang w:val="en-US"/>
              </w:rPr>
            </w:pPr>
            <w:ins w:id="2888" w:author="Eryk Schiller" w:date="2023-06-08T23:34:00Z">
              <w:r>
                <w:rPr>
                  <w:lang w:val="en-US"/>
                </w:rPr>
                <w:t xml:space="preserve">x</w:t>
              </w:r>
            </w:ins>
            <w:r/>
          </w:p>
        </w:tc>
        <w:tc>
          <w:tcPr>
            <w:tcW w:w="1573" w:type="dxa"/>
            <w:textDirection w:val="lrTb"/>
            <w:noWrap w:val="false"/>
          </w:tcPr>
          <w:p>
            <w:pPr>
              <w:jc w:val="center"/>
              <w:rPr>
                <w:lang w:val="en-US"/>
              </w:rPr>
            </w:pPr>
            <w:ins w:id="2889" w:author="Eryk Schiller" w:date="2023-06-08T23:34:00Z">
              <w:r>
                <w:rPr>
                  <w:lang w:val="en-US"/>
                </w:rPr>
                <w:t xml:space="preserve">x</w:t>
              </w:r>
            </w:ins>
            <w:r/>
          </w:p>
        </w:tc>
        <w:tc>
          <w:tcPr>
            <w:tcW w:w="1458" w:type="dxa"/>
            <w:textDirection w:val="lrTb"/>
            <w:noWrap w:val="false"/>
          </w:tcPr>
          <w:p>
            <w:pPr>
              <w:jc w:val="center"/>
              <w:rPr>
                <w:lang w:val="en-US"/>
              </w:rPr>
            </w:pPr>
            <w:r>
              <w:rPr>
                <w:lang w:val="en-US"/>
              </w:rPr>
            </w:r>
            <w:r/>
          </w:p>
        </w:tc>
        <w:tc>
          <w:tcPr>
            <w:tcW w:w="1687" w:type="dxa"/>
            <w:textDirection w:val="lrTb"/>
            <w:noWrap w:val="false"/>
          </w:tcPr>
          <w:p>
            <w:pPr>
              <w:jc w:val="center"/>
              <w:rPr>
                <w:lang w:val="en-US"/>
              </w:rPr>
            </w:pPr>
            <w:r>
              <w:rPr>
                <w:lang w:val="en-US"/>
              </w:rPr>
            </w:r>
            <w:r/>
          </w:p>
        </w:tc>
      </w:tr>
      <w:tr>
        <w:trPr>
          <w:trHeight w:val="77"/>
        </w:trPr>
        <w:tc>
          <w:tcPr>
            <w:tcW w:w="2065" w:type="dxa"/>
            <w:textDirection w:val="lrTb"/>
            <w:noWrap w:val="false"/>
          </w:tcPr>
          <w:p>
            <w:pPr>
              <w:rPr>
                <w:lang w:val="en-US"/>
              </w:rPr>
            </w:pPr>
            <w:ins w:id="2890" w:author="Eryk Schiller" w:date="2023-06-08T23:34:00Z">
              <w:r>
                <w:rPr>
                  <w:b/>
                  <w:bCs/>
                  <w:lang w:val="en-US"/>
                </w:rPr>
                <w:t xml:space="preserve">Pre-condition(s):</w:t>
              </w:r>
            </w:ins>
            <w:r/>
          </w:p>
        </w:tc>
        <w:tc>
          <w:tcPr>
            <w:gridSpan w:val="5"/>
            <w:tcW w:w="7897" w:type="dxa"/>
            <w:textDirection w:val="lrTb"/>
            <w:noWrap w:val="false"/>
          </w:tcPr>
          <w:p>
            <w:pPr>
              <w:rPr>
                <w:ins w:id="2891" w:author="Eryk Schiller" w:date="2023-06-08T23:34:00Z"/>
              </w:rPr>
            </w:pPr>
            <w:ins w:id="2892" w:author="Eryk Schiller" w:date="2023-06-08T23:34:00Z">
              <w:r>
                <w:t xml:space="preserve">- Art Work Minting is Performed</w:t>
              </w:r>
            </w:ins>
            <w:ins w:id="2893" w:author="Eryk Schiller" w:date="2023-06-08T23:34:00Z">
              <w:r/>
            </w:ins>
          </w:p>
          <w:p>
            <w:pPr>
              <w:rPr>
                <w:ins w:id="2894" w:author="Eryk Schiller" w:date="2023-06-08T23:34:00Z"/>
              </w:rPr>
            </w:pPr>
            <w:ins w:id="2895" w:author="Eryk Schiller" w:date="2023-06-08T23:34:00Z">
              <w:r>
                <w:t xml:space="preserve">- S-, C-, R-, and A-Profiles are established</w:t>
              </w:r>
            </w:ins>
            <w:ins w:id="2896" w:author="Eryk Schiller" w:date="2023-06-08T23:34:00Z">
              <w:r/>
            </w:ins>
          </w:p>
          <w:p>
            <w:ins w:id="2897" w:author="Eryk Schiller" w:date="2023-06-08T23:34:00Z">
              <w:r>
                <w:t xml:space="preserve">- Initial hardware set-up has been performed</w:t>
              </w:r>
            </w:ins>
            <w:r/>
          </w:p>
        </w:tc>
      </w:tr>
      <w:tr>
        <w:trPr>
          <w:trHeight w:val="2693"/>
        </w:trPr>
        <w:tc>
          <w:tcPr>
            <w:tcW w:w="2065" w:type="dxa"/>
            <w:textDirection w:val="lrTb"/>
            <w:noWrap w:val="false"/>
          </w:tcPr>
          <w:p>
            <w:pPr>
              <w:rPr>
                <w:lang w:val="en-US"/>
              </w:rPr>
            </w:pPr>
            <w:ins w:id="2898" w:author="Eryk Schiller" w:date="2023-06-08T23:34:00Z">
              <w:r>
                <w:rPr>
                  <w:b/>
                  <w:bCs/>
                  <w:lang w:val="en-US"/>
                </w:rPr>
                <w:t xml:space="preserve">Normal flow of events:</w:t>
              </w:r>
            </w:ins>
            <w:r/>
          </w:p>
        </w:tc>
        <w:tc>
          <w:tcPr>
            <w:gridSpan w:val="5"/>
            <w:tcW w:w="7897" w:type="dxa"/>
            <w:textDirection w:val="lrTb"/>
            <w:noWrap w:val="false"/>
          </w:tcPr>
          <w:p>
            <w:pPr>
              <w:rPr>
                <w:lang w:val="en-US"/>
                <w:ins w:id="2899" w:author="Eryk Schiller" w:date="2023-06-08T23:34:00Z"/>
              </w:rPr>
            </w:pPr>
            <w:ins w:id="2900" w:author="Eryk Schiller" w:date="2023-06-08T23:34:00Z">
              <w:r>
                <w:rPr>
                  <w:lang w:val="en-US"/>
                </w:rPr>
                <w:t xml:space="preserve">Phase 3 - changing </w:t>
              </w:r>
            </w:ins>
            <w:ins w:id="2901" w:author="Eryk Schiller" w:date="2023-06-08T23:34:00Z">
              <w:r>
                <w:rPr>
                  <w:lang w:val="en-US"/>
                </w:rPr>
                <w:t xml:space="preserve">object custody</w:t>
              </w:r>
            </w:ins>
            <w:ins w:id="2902" w:author="Eryk Schiller" w:date="2023-06-08T23:34:00Z">
              <w:r/>
            </w:ins>
          </w:p>
          <w:p>
            <w:pPr>
              <w:pStyle w:val="458"/>
              <w:numPr>
                <w:ilvl w:val="0"/>
                <w:numId w:val="273"/>
              </w:numPr>
              <w:rPr>
                <w:ins w:id="2903" w:author="Eryk Schiller" w:date="2023-06-08T23:34:00Z"/>
              </w:rPr>
            </w:pPr>
            <w:ins w:id="2904" w:author="Eryk Schiller" w:date="2023-06-08T23:34:00Z">
              <w:r>
                <w:t xml:space="preserve">Events like "pickup at origin", "delivery at destination" with related timestamp need to be traced and logged</w:t>
              </w:r>
            </w:ins>
            <w:ins w:id="2905" w:author="Eryk Schiller" w:date="2023-06-08T23:34:00Z">
              <w:r/>
            </w:ins>
          </w:p>
          <w:p>
            <w:pPr>
              <w:pStyle w:val="458"/>
              <w:numPr>
                <w:ilvl w:val="0"/>
                <w:numId w:val="273"/>
              </w:numPr>
              <w:rPr>
                <w:ins w:id="2906" w:author="Eryk Schiller" w:date="2023-06-08T23:34:00Z"/>
              </w:rPr>
            </w:pPr>
            <w:ins w:id="2907" w:author="Eryk Schiller" w:date="2023-06-08T23:34:00Z">
              <w:r>
                <w:t xml:space="preserve">The photo evidence should be created upon pickup at origin and before delivery at destination</w:t>
              </w:r>
            </w:ins>
            <w:ins w:id="2908" w:author="Eryk Schiller" w:date="2023-06-08T23:34:00Z">
              <w:r/>
            </w:ins>
          </w:p>
          <w:p>
            <w:pPr>
              <w:pStyle w:val="458"/>
              <w:numPr>
                <w:ilvl w:val="0"/>
                <w:numId w:val="273"/>
              </w:numPr>
              <w:rPr>
                <w:ins w:id="2909" w:author="Eryk Schiller" w:date="2023-06-08T23:34:00Z"/>
              </w:rPr>
            </w:pPr>
            <w:ins w:id="2910" w:author="Eryk Schiller" w:date="2023-06-08T23:34:00Z">
              <w:r>
                <w:t xml:space="preserve">Multi-signature operations certify ch</w:t>
              </w:r>
            </w:ins>
            <w:ins w:id="2911" w:author="Eryk Schiller" w:date="2023-06-08T23:34:00Z">
              <w:r>
                <w:t xml:space="preserve">ange of responsibilities between different actors, e.g., after taking photos, the Sender transfers responsibility over the artwork to the Carrier </w:t>
              </w:r>
            </w:ins>
            <w:ins w:id="2912" w:author="Eryk Schiller" w:date="2023-06-08T23:34:00Z">
              <w:r/>
            </w:ins>
          </w:p>
          <w:p>
            <w:pPr>
              <w:pStyle w:val="458"/>
              <w:numPr>
                <w:ilvl w:val="0"/>
                <w:numId w:val="273"/>
              </w:numPr>
              <w:rPr>
                <w:ins w:id="2913" w:author="Eryk Schiller" w:date="2023-06-08T23:34:00Z"/>
              </w:rPr>
            </w:pPr>
            <w:ins w:id="2914" w:author="Eryk Schiller" w:date="2023-06-08T23:34:00Z">
              <w:r>
                <w:t xml:space="preserve">Transfer of custody changes the behavior of the sensor from standby mode to constant monitoring mode</w:t>
              </w:r>
            </w:ins>
            <w:ins w:id="2915" w:author="Eryk Schiller" w:date="2023-06-08T23:34:00Z">
              <w:r/>
            </w:ins>
          </w:p>
          <w:p>
            <w:pPr>
              <w:rPr>
                <w:ins w:id="2916" w:author="Eryk Schiller" w:date="2023-06-08T23:34:00Z"/>
              </w:rPr>
            </w:pPr>
            <w:ins w:id="2917" w:author="Eryk Schiller" w:date="2023-06-08T23:34:00Z">
              <w:r>
                <w:t xml:space="preserve">Phase 4 - transport and monitoring </w:t>
              </w:r>
            </w:ins>
            <w:ins w:id="2918" w:author="Eryk Schiller" w:date="2023-06-08T23:34:00Z">
              <w:r/>
            </w:ins>
          </w:p>
          <w:p>
            <w:pPr>
              <w:pStyle w:val="458"/>
              <w:numPr>
                <w:ilvl w:val="0"/>
                <w:numId w:val="112"/>
              </w:numPr>
              <w:rPr>
                <w:rFonts w:cs="Calibri" w:eastAsia="Calibri"/>
                <w:color w:val="auto"/>
                <w:lang w:val="en-US" w:eastAsia="en-US"/>
                <w:ins w:id="2919" w:author="Eryk Schiller" w:date="2023-06-08T23:34:00Z"/>
              </w:rPr>
            </w:pPr>
            <w:ins w:id="2920" w:author="Eryk Schiller" w:date="2023-06-08T23:34:00Z">
              <w:r>
                <w:rPr>
                  <w:rFonts w:cs="Calibri" w:eastAsia="Calibri"/>
                  <w:color w:val="auto"/>
                  <w:sz w:val="20"/>
                  <w:szCs w:val="22"/>
                  <w:lang w:val="en-US" w:eastAsia="en-US"/>
                </w:rPr>
                <w:t xml:space="preserve">At regular intervals the IoT Device checks the status of environmental sensors and store the sensors data in the “Environmental parameters data log” memory area. A time stamp is appended to the data</w:t>
              </w:r>
            </w:ins>
            <w:ins w:id="2921" w:author="Eryk Schiller" w:date="2023-06-08T23:34:00Z">
              <w:r/>
            </w:ins>
          </w:p>
          <w:p>
            <w:pPr>
              <w:pStyle w:val="458"/>
              <w:numPr>
                <w:ilvl w:val="0"/>
                <w:numId w:val="112"/>
              </w:numPr>
              <w:rPr>
                <w:rFonts w:cs="Calibri" w:eastAsia="Calibri"/>
                <w:color w:val="auto"/>
                <w:lang w:val="en-US" w:eastAsia="en-US"/>
                <w:ins w:id="2922" w:author="Eryk Schiller" w:date="2023-06-08T23:34:00Z"/>
              </w:rPr>
            </w:pPr>
            <w:ins w:id="2923" w:author="Eryk Schiller" w:date="2023-06-08T23:34:00Z">
              <w:r>
                <w:rPr>
                  <w:rFonts w:cs="Calibri" w:eastAsia="Calibri"/>
                  <w:color w:val="auto"/>
                  <w:sz w:val="20"/>
                  <w:szCs w:val="22"/>
                  <w:lang w:val="en-US" w:eastAsia="en-US"/>
                </w:rPr>
                <w:t xml:space="preserve">If </w:t>
              </w:r>
            </w:ins>
            <w:ins w:id="2924" w:author="Eryk Schiller" w:date="2023-06-08T23:34:00Z">
              <w:r>
                <w:rPr>
                  <w:rFonts w:cs="Calibri" w:eastAsia="Calibri"/>
                  <w:color w:val="auto"/>
                  <w:sz w:val="20"/>
                  <w:szCs w:val="22"/>
                  <w:lang w:val="en-US" w:eastAsia="en-US"/>
                </w:rPr>
                <w:t xml:space="preserve">programmed at regular intervals the IoT Device connects to the NFT and uploads the “Environmental parameters data log”</w:t>
              </w:r>
            </w:ins>
            <w:ins w:id="2925" w:author="Eryk Schiller" w:date="2023-06-08T23:34:00Z">
              <w:r/>
            </w:ins>
          </w:p>
          <w:p>
            <w:pPr>
              <w:pStyle w:val="458"/>
              <w:numPr>
                <w:ilvl w:val="0"/>
                <w:numId w:val="112"/>
              </w:numPr>
              <w:rPr>
                <w:rFonts w:cs="Calibri" w:eastAsia="Calibri"/>
                <w:color w:val="auto"/>
                <w:lang w:val="en-US" w:eastAsia="en-US"/>
                <w:ins w:id="2926" w:author="Eryk Schiller" w:date="2023-06-08T23:34:00Z"/>
              </w:rPr>
            </w:pPr>
            <w:ins w:id="2927" w:author="Eryk Schiller" w:date="2023-06-08T23:34:00Z">
              <w:r>
                <w:rPr>
                  <w:rFonts w:cs="Calibri" w:eastAsia="Calibri"/>
                  <w:color w:val="auto"/>
                  <w:sz w:val="20"/>
                  <w:szCs w:val="22"/>
                  <w:lang w:val="en-US" w:eastAsia="en-US"/>
                </w:rPr>
                <w:t xml:space="preserve">The IoT Device checks the status of environmental sensors, if a sensor data is out a pre-programmed range/threshold then an “sensor alert</w:t>
              </w:r>
            </w:ins>
            <w:ins w:id="2928" w:author="Eryk Schiller" w:date="2023-06-08T23:34:00Z">
              <w:r>
                <w:rPr>
                  <w:rFonts w:cs="Calibri" w:eastAsia="Calibri"/>
                  <w:color w:val="auto"/>
                  <w:sz w:val="20"/>
                  <w:szCs w:val="22"/>
                  <w:lang w:val="en-US" w:eastAsia="en-US"/>
                </w:rPr>
                <w:t xml:space="preserve"> event” is created and stored in the “events data log’’ memory area. A time stamp is appended to the data. </w:t>
              </w:r>
            </w:ins>
            <w:ins w:id="2929" w:author="Eryk Schiller" w:date="2023-06-08T23:34:00Z">
              <w:r/>
            </w:ins>
          </w:p>
          <w:p>
            <w:pPr>
              <w:pStyle w:val="458"/>
              <w:numPr>
                <w:ilvl w:val="0"/>
                <w:numId w:val="112"/>
              </w:numPr>
              <w:rPr>
                <w:rFonts w:cs="Calibri" w:eastAsia="Calibri"/>
                <w:color w:val="auto"/>
                <w:lang w:val="en-US" w:eastAsia="en-US"/>
                <w:ins w:id="2930" w:author="Eryk Schiller" w:date="2023-06-08T23:34:00Z"/>
              </w:rPr>
            </w:pPr>
            <w:ins w:id="2931" w:author="Eryk Schiller" w:date="2023-06-08T23:34:00Z">
              <w:r>
                <w:rPr>
                  <w:rFonts w:cs="Calibri" w:eastAsia="Calibri"/>
                  <w:color w:val="auto"/>
                  <w:sz w:val="20"/>
                  <w:szCs w:val="22"/>
                  <w:lang w:val="en-US" w:eastAsia="en-US"/>
                </w:rPr>
                <w:t xml:space="preserve">If programmed when a “sensor alert event” happens, the IoT Device uploads the “events data log’’ to the NFT</w:t>
              </w:r>
            </w:ins>
            <w:ins w:id="2932" w:author="Eryk Schiller" w:date="2023-06-08T23:34:00Z">
              <w:r/>
            </w:ins>
          </w:p>
          <w:p>
            <w:pPr>
              <w:ind w:left="2"/>
              <w:rPr>
                <w:rFonts w:cs="Calibri" w:eastAsia="Calibri"/>
                <w:color w:val="auto"/>
                <w:lang w:val="en-US" w:eastAsia="en-US"/>
                <w:ins w:id="2933" w:author="Eryk Schiller" w:date="2023-06-08T23:34:00Z"/>
              </w:rPr>
            </w:pPr>
            <w:ins w:id="2934" w:author="Eryk Schiller" w:date="2023-06-08T23:34:00Z">
              <w:r>
                <w:rPr>
                  <w:rFonts w:cs="Calibri" w:eastAsia="Calibri"/>
                  <w:color w:val="auto"/>
                  <w:sz w:val="20"/>
                  <w:szCs w:val="22"/>
                  <w:lang w:val="en-US" w:eastAsia="en-US"/>
                </w:rPr>
                <w:t xml:space="preserve">Phase 5 - final check and delivery</w:t>
              </w:r>
            </w:ins>
            <w:ins w:id="2935" w:author="Eryk Schiller" w:date="2023-06-08T23:34:00Z">
              <w:r/>
            </w:ins>
          </w:p>
          <w:p>
            <w:pPr>
              <w:pStyle w:val="458"/>
              <w:numPr>
                <w:ilvl w:val="0"/>
                <w:numId w:val="225"/>
              </w:numPr>
              <w:rPr>
                <w:rFonts w:cs="Calibri" w:eastAsia="Calibri"/>
                <w:color w:val="auto"/>
                <w:lang w:val="en-US" w:eastAsia="en-US"/>
                <w:ins w:id="2936" w:author="Eryk Schiller" w:date="2023-06-08T23:34:00Z"/>
              </w:rPr>
            </w:pPr>
            <w:ins w:id="2937" w:author="Eryk Schiller" w:date="2023-06-08T23:34:00Z">
              <w:r>
                <w:rPr>
                  <w:rFonts w:cs="Calibri" w:eastAsia="Calibri"/>
                  <w:color w:val="auto"/>
                  <w:sz w:val="20"/>
                  <w:szCs w:val="22"/>
                  <w:lang w:val="en-US" w:eastAsia="en-US"/>
                </w:rPr>
                <w:t xml:space="preserve">The R</w:t>
              </w:r>
            </w:ins>
            <w:ins w:id="2938" w:author="Eryk Schiller" w:date="2023-06-08T23:34:00Z">
              <w:r>
                <w:rPr>
                  <w:rFonts w:cs="Calibri" w:eastAsia="Calibri"/>
                  <w:color w:val="auto"/>
                  <w:sz w:val="20"/>
                  <w:szCs w:val="22"/>
                  <w:lang w:val="en-US" w:eastAsia="en-US"/>
                </w:rPr>
                <w:t xml:space="preserve">eceiver queries whether “sensor alert events” occurs upon delivery</w:t>
              </w:r>
            </w:ins>
            <w:ins w:id="2939" w:author="Eryk Schiller" w:date="2023-06-08T23:34:00Z">
              <w:r/>
            </w:ins>
          </w:p>
          <w:p>
            <w:pPr>
              <w:pStyle w:val="458"/>
              <w:numPr>
                <w:ilvl w:val="0"/>
                <w:numId w:val="225"/>
              </w:numPr>
              <w:rPr>
                <w:rFonts w:cs="Calibri" w:eastAsia="Calibri"/>
                <w:color w:val="auto"/>
                <w:lang w:val="en-US" w:eastAsia="en-US"/>
                <w:ins w:id="2940" w:author="Eryk Schiller" w:date="2023-06-08T23:34:00Z"/>
              </w:rPr>
            </w:pPr>
            <w:ins w:id="2941" w:author="Eryk Schiller" w:date="2023-06-08T23:34:00Z">
              <w:r>
                <w:rPr>
                  <w:rFonts w:cs="Calibri" w:eastAsia="Calibri"/>
                  <w:color w:val="auto"/>
                  <w:sz w:val="20"/>
                  <w:szCs w:val="22"/>
                  <w:lang w:val="en-US" w:eastAsia="en-US"/>
                </w:rPr>
                <w:t xml:space="preserve">The photo evidence of the artwork is prepared and uploaded into the Smart Contract</w:t>
              </w:r>
            </w:ins>
            <w:ins w:id="2942" w:author="Eryk Schiller" w:date="2023-06-08T23:34:00Z">
              <w:r/>
            </w:ins>
          </w:p>
          <w:p>
            <w:pPr>
              <w:pStyle w:val="458"/>
              <w:numPr>
                <w:ilvl w:val="0"/>
                <w:numId w:val="225"/>
              </w:numPr>
              <w:rPr>
                <w:rFonts w:cs="Calibri" w:eastAsia="Calibri"/>
                <w:color w:val="auto"/>
                <w:lang w:val="en-US" w:eastAsia="en-US"/>
                <w:ins w:id="2943" w:author="Eryk Schiller" w:date="2023-06-08T23:34:00Z"/>
              </w:rPr>
            </w:pPr>
            <w:ins w:id="2944" w:author="Eryk Schiller" w:date="2023-06-08T23:34:00Z">
              <w:r>
                <w:rPr>
                  <w:rFonts w:cs="Calibri" w:eastAsia="Calibri"/>
                  <w:color w:val="auto"/>
                  <w:sz w:val="20"/>
                  <w:szCs w:val="22"/>
                  <w:lang w:val="en-US" w:eastAsia="en-US"/>
                </w:rPr>
                <w:t xml:space="preserve">If no problems are detected by the Receipient, the object is ‘’delivered’’ and a change of custody from C </w:t>
              </w:r>
            </w:ins>
            <w:ins w:id="2945" w:author="Eryk Schiller" w:date="2023-06-08T23:34:00Z">
              <w:r>
                <w:rPr>
                  <w:rFonts w:cs="Calibri" w:eastAsia="Calibri"/>
                  <w:color w:val="auto"/>
                  <w:sz w:val="20"/>
                  <w:szCs w:val="22"/>
                  <w:lang w:val="en-US" w:eastAsia="en-US"/>
                </w:rPr>
                <w:t xml:space="preserve">to R takes place with a timestamp.</w:t>
              </w:r>
            </w:ins>
            <w:ins w:id="2946" w:author="Eryk Schiller" w:date="2023-06-08T23:34:00Z">
              <w:r/>
            </w:ins>
          </w:p>
          <w:p>
            <w:pPr>
              <w:pStyle w:val="458"/>
              <w:numPr>
                <w:ilvl w:val="0"/>
                <w:numId w:val="225"/>
              </w:numPr>
              <w:rPr>
                <w:rFonts w:cs="Calibri" w:eastAsia="Calibri"/>
                <w:color w:val="auto"/>
                <w:lang w:val="en-US" w:eastAsia="en-US"/>
                <w:ins w:id="2947" w:author="Eryk Schiller" w:date="2023-06-08T23:34:00Z"/>
              </w:rPr>
            </w:pPr>
            <w:ins w:id="2948" w:author="Eryk Schiller" w:date="2023-06-08T23:34:00Z">
              <w:r>
                <w:rPr>
                  <w:rFonts w:cs="Calibri" w:eastAsia="Calibri"/>
                  <w:color w:val="auto"/>
                  <w:sz w:val="20"/>
                  <w:szCs w:val="22"/>
                  <w:lang w:val="en-US" w:eastAsia="en-US"/>
                </w:rPr>
                <w:t xml:space="preserve">Otherwise, the object will not be delivered, possibly due to transportation damage and an insurance claim has to be filed instead. </w:t>
              </w:r>
            </w:ins>
            <w:ins w:id="2949" w:author="Eryk Schiller" w:date="2023-06-08T23:34:00Z">
              <w:r/>
            </w:ins>
          </w:p>
          <w:p>
            <w:pPr>
              <w:pStyle w:val="458"/>
              <w:numPr>
                <w:ilvl w:val="1"/>
                <w:numId w:val="225"/>
              </w:numPr>
              <w:rPr>
                <w:lang w:val="en-US" w:eastAsia="en-US"/>
              </w:rPr>
            </w:pPr>
            <w:ins w:id="2950" w:author="Eryk Schiller" w:date="2023-06-08T23:34:00Z">
              <w:r>
                <w:rPr>
                  <w:rFonts w:cs="Calibri" w:eastAsia="Calibri"/>
                  <w:color w:val="auto"/>
                  <w:sz w:val="20"/>
                  <w:szCs w:val="22"/>
                  <w:lang w:val="en-US" w:eastAsia="en-US"/>
                </w:rPr>
                <w:t xml:space="preserve">In case of object restoration or a total loss the Sender receives a notification</w:t>
              </w:r>
            </w:ins>
            <w:r/>
          </w:p>
        </w:tc>
      </w:tr>
      <w:tr>
        <w:trPr>
          <w:trHeight w:val="77"/>
        </w:trPr>
        <w:tc>
          <w:tcPr>
            <w:tcW w:w="2065" w:type="dxa"/>
            <w:textDirection w:val="lrTb"/>
            <w:noWrap w:val="false"/>
          </w:tcPr>
          <w:p>
            <w:pPr>
              <w:rPr>
                <w:lang w:val="en-US"/>
              </w:rPr>
            </w:pPr>
            <w:r>
              <w:rPr>
                <w:lang w:val="en-US"/>
              </w:rPr>
            </w:r>
            <w:r/>
          </w:p>
        </w:tc>
        <w:tc>
          <w:tcPr>
            <w:gridSpan w:val="5"/>
            <w:tcW w:w="7897" w:type="dxa"/>
            <w:textDirection w:val="lrTb"/>
            <w:noWrap w:val="false"/>
          </w:tcPr>
          <w:p>
            <w:pPr>
              <w:rPr>
                <w:lang w:val="en-US"/>
                <w:ins w:id="2951" w:author="Eryk Schiller" w:date="2023-06-08T23:34:00Z"/>
              </w:rPr>
            </w:pPr>
            <w:ins w:id="2952" w:author="Eryk Schiller" w:date="2023-06-08T23:34:00Z">
              <w:r>
                <w:rPr>
                  <w:lang w:val="en-US"/>
                </w:rPr>
                <w:t xml:space="preserve">Ref. t</w:t>
              </w:r>
            </w:ins>
            <w:ins w:id="2953" w:author="Eryk Schiller" w:date="2023-06-08T23:34:00Z">
              <w:r>
                <w:rPr>
                  <w:lang w:val="en-US"/>
                </w:rPr>
                <w:t xml:space="preserve">o the CERTIFY innovation topics:</w:t>
              </w:r>
            </w:ins>
            <w:ins w:id="2954" w:author="Eryk Schiller" w:date="2023-06-08T23:34:00Z">
              <w:r/>
            </w:ins>
          </w:p>
          <w:p>
            <w:pPr>
              <w:rPr>
                <w:lang w:val="en-US"/>
                <w:ins w:id="2955" w:author="Eryk Schiller" w:date="2023-06-08T23:34:00Z"/>
              </w:rPr>
            </w:pPr>
            <w:ins w:id="2956" w:author="Eryk Schiller" w:date="2023-06-08T23:34:00Z">
              <w:r>
                <w:rPr>
                  <w:lang w:val="en-US"/>
                </w:rPr>
                <w:t xml:space="preserve">A) framework to manage security lifecycle </w:t>
              </w:r>
            </w:ins>
            <w:ins w:id="2957" w:author="Eryk Schiller" w:date="2023-06-08T23:34:00Z">
              <w:r/>
            </w:ins>
          </w:p>
          <w:p>
            <w:pPr>
              <w:rPr>
                <w:lang w:val="en-US"/>
                <w:ins w:id="2958" w:author="Eryk Schiller" w:date="2023-06-08T23:34:00Z"/>
              </w:rPr>
            </w:pPr>
            <w:ins w:id="2959" w:author="Eryk Schiller" w:date="2023-06-08T23:34:00Z">
              <w:r>
                <w:rPr>
                  <w:lang w:val="en-US"/>
                </w:rPr>
                <w:t xml:space="preserve">B) Certification &amp; security evaluation </w:t>
              </w:r>
            </w:ins>
            <w:ins w:id="2960" w:author="Eryk Schiller" w:date="2023-06-08T23:34:00Z">
              <w:r/>
            </w:ins>
          </w:p>
          <w:p>
            <w:pPr>
              <w:rPr>
                <w:lang w:val="en-US"/>
                <w:ins w:id="2961" w:author="Eryk Schiller" w:date="2023-06-08T23:34:00Z"/>
              </w:rPr>
            </w:pPr>
            <w:ins w:id="2962" w:author="Eryk Schiller" w:date="2023-06-08T23:34:00Z">
              <w:r>
                <w:rPr>
                  <w:lang w:val="en-US"/>
                </w:rPr>
                <w:t xml:space="preserve">C) Open HW security </w:t>
              </w:r>
            </w:ins>
            <w:ins w:id="2963" w:author="Eryk Schiller" w:date="2023-06-08T23:34:00Z">
              <w:r/>
            </w:ins>
          </w:p>
          <w:p>
            <w:pPr>
              <w:rPr>
                <w:lang w:val="en-US"/>
                <w:ins w:id="2964" w:author="Eryk Schiller" w:date="2023-06-08T23:34:00Z"/>
              </w:rPr>
            </w:pPr>
            <w:ins w:id="2965" w:author="Eryk Schiller" w:date="2023-06-08T23:34:00Z">
              <w:r>
                <w:rPr>
                  <w:lang w:val="en-US"/>
                </w:rPr>
                <w:t xml:space="preserve">D) Secure integration of IoT devices </w:t>
              </w:r>
            </w:ins>
            <w:ins w:id="2966" w:author="Eryk Schiller" w:date="2023-06-08T23:34:00Z">
              <w:r/>
            </w:ins>
          </w:p>
          <w:p>
            <w:pPr>
              <w:rPr>
                <w:lang w:val="en-US"/>
                <w:ins w:id="2967" w:author="Eryk Schiller" w:date="2023-06-08T23:34:00Z"/>
              </w:rPr>
            </w:pPr>
            <w:ins w:id="2968" w:author="Eryk Schiller" w:date="2023-06-08T23:34:00Z">
              <w:r>
                <w:rPr>
                  <w:lang w:val="en-US"/>
                </w:rPr>
                <w:t xml:space="preserve">E) Behavioral profiles </w:t>
              </w:r>
            </w:ins>
            <w:ins w:id="2969" w:author="Eryk Schiller" w:date="2023-06-08T23:34:00Z">
              <w:r/>
            </w:ins>
          </w:p>
          <w:p>
            <w:pPr>
              <w:rPr>
                <w:lang w:val="en-US"/>
              </w:rPr>
            </w:pPr>
            <w:ins w:id="2970" w:author="Eryk Schiller" w:date="2023-06-08T23:34:00Z">
              <w:r>
                <w:rPr>
                  <w:lang w:val="en-US"/>
                </w:rPr>
                <w:t xml:space="preserve">F) Security monitoring &amp; detection</w:t>
              </w:r>
            </w:ins>
            <w:r/>
          </w:p>
        </w:tc>
      </w:tr>
      <w:tr>
        <w:trPr>
          <w:trHeight w:val="77"/>
        </w:trPr>
        <w:tc>
          <w:tcPr>
            <w:gridSpan w:val="6"/>
            <w:tcW w:w="9962" w:type="dxa"/>
            <w:textDirection w:val="lrTb"/>
            <w:noWrap w:val="false"/>
          </w:tcPr>
          <w:p>
            <w:pPr>
              <w:jc w:val="center"/>
              <w:rPr>
                <w:lang w:val="en-US"/>
              </w:rPr>
            </w:pPr>
            <w:ins w:id="2971" w:author="Eryk Schiller" w:date="2023-06-08T23:34:00Z">
              <w:r>
                <w:drawing>
                  <wp:inline xmlns:wp="http://schemas.openxmlformats.org/drawingml/2006/wordprocessingDrawing" distT="0" distB="0" distL="0" distR="0">
                    <wp:extent cx="6206634" cy="5985171"/>
                    <wp:effectExtent l="0" t="0" r="0" b="0"/>
                    <wp:docPr id="43" name="Picture 3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 hidden="0"/>
                            <pic:cNvPicPr>
                              <a:picLocks noChangeAspect="1"/>
                            </pic:cNvPicPr>
                          </pic:nvPicPr>
                          <pic:blipFill>
                            <a:blip r:embed="rId78"/>
                            <a:stretch/>
                          </pic:blipFill>
                          <pic:spPr bwMode="auto">
                            <a:xfrm>
                              <a:off x="0" y="0"/>
                              <a:ext cx="6206640" cy="5985172"/>
                            </a:xfrm>
                            <a:prstGeom prst="rect">
                              <a:avLst/>
                            </a:prstGeom>
                          </pic:spPr>
                        </pic:pic>
                      </a:graphicData>
                    </a:graphic>
                  </wp:inline>
                </w:drawing>
              </w:r>
            </w:ins>
            <w:r/>
          </w:p>
        </w:tc>
      </w:tr>
      <w:tr>
        <w:trPr>
          <w:trHeight w:val="77"/>
        </w:trPr>
        <w:tc>
          <w:tcPr>
            <w:gridSpan w:val="6"/>
            <w:tcW w:w="9962" w:type="dxa"/>
            <w:textDirection w:val="lrTb"/>
            <w:noWrap w:val="false"/>
          </w:tcPr>
          <w:p>
            <w:pPr>
              <w:jc w:val="left"/>
              <w:rPr>
                <w:ins w:id="2972" w:author="Eryk Schiller" w:date="2023-06-08T23:34:00Z"/>
              </w:rPr>
            </w:pPr>
            <w:r/>
            <w:ins w:id="2973" w:author="Eryk Schiller" w:date="2023-06-08T23:34:00Z">
              <w:r/>
            </w:ins>
          </w:p>
          <w:p>
            <w:pPr>
              <w:jc w:val="center"/>
              <w:rPr>
                <w:lang w:val="en-US"/>
              </w:rPr>
            </w:pPr>
            <w:ins w:id="2974" w:author="Eryk Schiller" w:date="2023-06-08T23:34:00Z">
              <w:r>
                <w:drawing>
                  <wp:inline xmlns:wp="http://schemas.openxmlformats.org/drawingml/2006/wordprocessingDrawing" distT="0" distB="0" distL="0" distR="0">
                    <wp:extent cx="6206634" cy="5985171"/>
                    <wp:effectExtent l="0" t="0" r="0" b="0"/>
                    <wp:docPr id="44" name="Picture 3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 hidden="0"/>
                            <pic:cNvPicPr>
                              <a:picLocks noChangeAspect="1"/>
                            </pic:cNvPicPr>
                          </pic:nvPicPr>
                          <pic:blipFill>
                            <a:blip r:embed="rId79"/>
                            <a:stretch/>
                          </pic:blipFill>
                          <pic:spPr bwMode="auto">
                            <a:xfrm>
                              <a:off x="0" y="0"/>
                              <a:ext cx="6206640" cy="5985172"/>
                            </a:xfrm>
                            <a:prstGeom prst="rect">
                              <a:avLst/>
                            </a:prstGeom>
                          </pic:spPr>
                        </pic:pic>
                      </a:graphicData>
                    </a:graphic>
                  </wp:inline>
                </w:drawing>
              </w:r>
            </w:ins>
            <w:r/>
          </w:p>
        </w:tc>
      </w:tr>
      <w:tr>
        <w:trPr>
          <w:trHeight w:val="77"/>
        </w:trPr>
        <w:tc>
          <w:tcPr>
            <w:gridSpan w:val="6"/>
            <w:tcW w:w="9962" w:type="dxa"/>
            <w:textDirection w:val="lrTb"/>
            <w:noWrap w:val="false"/>
          </w:tcPr>
          <w:p>
            <w:pPr>
              <w:rPr>
                <w:lang w:val="en-US"/>
                <w:ins w:id="2975" w:author="Eryk Schiller" w:date="2023-06-08T23:34:00Z"/>
              </w:rPr>
            </w:pPr>
            <w:ins w:id="2976" w:author="Eryk Schiller" w:date="2023-06-08T23:34:00Z">
              <w:r>
                <w:rPr>
                  <w:lang w:val="en-US"/>
                </w:rPr>
                <w:t xml:space="preserve">Environmental Logging</w:t>
              </w:r>
            </w:ins>
            <w:ins w:id="2977" w:author="Eryk Schiller" w:date="2023-06-08T23:34:00Z">
              <w:r/>
            </w:ins>
          </w:p>
          <w:p>
            <w:pPr>
              <w:jc w:val="center"/>
              <w:rPr>
                <w:ins w:id="2978" w:author="Eryk Schiller" w:date="2023-06-08T23:34:00Z"/>
              </w:rPr>
            </w:pPr>
            <w:r/>
            <w:ins w:id="2979" w:author="Eryk Schiller" w:date="2023-06-08T23:34:00Z">
              <w:r/>
            </w:ins>
          </w:p>
          <w:p>
            <w:pPr>
              <w:jc w:val="center"/>
              <w:rPr>
                <w:ins w:id="2980" w:author="Eryk Schiller" w:date="2023-06-08T23:34:00Z"/>
              </w:rPr>
            </w:pPr>
            <w:ins w:id="2981" w:author="Eryk Schiller" w:date="2023-06-08T23:34:00Z">
              <w:r>
                <w:drawing>
                  <wp:inline xmlns:wp="http://schemas.openxmlformats.org/drawingml/2006/wordprocessingDrawing" distT="0" distB="0" distL="0" distR="0">
                    <wp:extent cx="6206634" cy="3541806"/>
                    <wp:effectExtent l="0" t="0" r="0" b="0"/>
                    <wp:docPr id="45" name="Picture 3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 hidden="0"/>
                            <pic:cNvPicPr>
                              <a:picLocks noChangeAspect="1"/>
                            </pic:cNvPicPr>
                          </pic:nvPicPr>
                          <pic:blipFill>
                            <a:blip r:embed="rId80"/>
                            <a:stretch/>
                          </pic:blipFill>
                          <pic:spPr bwMode="auto">
                            <a:xfrm>
                              <a:off x="0" y="0"/>
                              <a:ext cx="6206640" cy="3541806"/>
                            </a:xfrm>
                            <a:prstGeom prst="rect">
                              <a:avLst/>
                            </a:prstGeom>
                          </pic:spPr>
                        </pic:pic>
                      </a:graphicData>
                    </a:graphic>
                  </wp:inline>
                </w:drawing>
              </w:r>
            </w:ins>
            <w:ins w:id="2982" w:author="Eryk Schiller" w:date="2023-06-08T23:34:00Z">
              <w:r/>
            </w:ins>
          </w:p>
          <w:p>
            <w:pPr>
              <w:jc w:val="center"/>
              <w:rPr>
                <w:ins w:id="2983" w:author="Eryk Schiller" w:date="2023-06-08T23:34:00Z"/>
              </w:rPr>
            </w:pPr>
            <w:ins w:id="2984" w:author="Eryk Schiller" w:date="2023-06-08T23:34:00Z">
              <w:r>
                <w:t xml:space="preserve">In-transport Operation: </w:t>
              </w:r>
            </w:ins>
            <w:ins w:id="2985" w:author="Eryk Schiller" w:date="2023-06-08T23:34:00Z">
              <w:r/>
            </w:ins>
          </w:p>
          <w:p>
            <w:pPr>
              <w:jc w:val="center"/>
              <w:rPr>
                <w:ins w:id="2986" w:author="Eryk Schiller" w:date="2023-06-08T23:34:00Z"/>
              </w:rPr>
            </w:pPr>
            <w:ins w:id="2987" w:author="Eryk Schiller" w:date="2023-06-08T23:34:00Z">
              <w:r>
                <w:drawing>
                  <wp:inline xmlns:wp="http://schemas.openxmlformats.org/drawingml/2006/wordprocessingDrawing" distT="0" distB="0" distL="0" distR="0">
                    <wp:extent cx="6213431" cy="3642696"/>
                    <wp:effectExtent l="0" t="0" r="0" b="0"/>
                    <wp:docPr id="46" name="Picture 3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 hidden="0"/>
                            <pic:cNvPicPr>
                              <a:picLocks noChangeAspect="1"/>
                            </pic:cNvPicPr>
                          </pic:nvPicPr>
                          <pic:blipFill>
                            <a:blip r:embed="rId81"/>
                            <a:stretch/>
                          </pic:blipFill>
                          <pic:spPr bwMode="auto">
                            <a:xfrm>
                              <a:off x="0" y="0"/>
                              <a:ext cx="6213444" cy="3642698"/>
                            </a:xfrm>
                            <a:prstGeom prst="rect">
                              <a:avLst/>
                            </a:prstGeom>
                          </pic:spPr>
                        </pic:pic>
                      </a:graphicData>
                    </a:graphic>
                  </wp:inline>
                </w:drawing>
              </w:r>
            </w:ins>
            <w:ins w:id="2988" w:author="Eryk Schiller" w:date="2023-06-08T23:34:00Z">
              <w:r/>
            </w:ins>
          </w:p>
          <w:p>
            <w:pPr>
              <w:jc w:val="center"/>
              <w:rPr>
                <w:ins w:id="2989" w:author="Eryk Schiller" w:date="2023-06-08T23:34:00Z"/>
              </w:rPr>
            </w:pPr>
            <w:ins w:id="2990" w:author="Eryk Schiller" w:date="2023-06-08T23:34:00Z">
              <w:r>
                <w:drawing>
                  <wp:inline xmlns:wp="http://schemas.openxmlformats.org/drawingml/2006/wordprocessingDrawing" distT="0" distB="0" distL="0" distR="0">
                    <wp:extent cx="6227046" cy="1609011"/>
                    <wp:effectExtent l="0" t="0" r="0" b="0"/>
                    <wp:docPr id="47" name="Picture 3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 hidden="0"/>
                            <pic:cNvPicPr>
                              <a:picLocks noChangeAspect="1"/>
                            </pic:cNvPicPr>
                          </pic:nvPicPr>
                          <pic:blipFill>
                            <a:blip r:embed="rId82"/>
                            <a:stretch/>
                          </pic:blipFill>
                          <pic:spPr bwMode="auto">
                            <a:xfrm>
                              <a:off x="0" y="0"/>
                              <a:ext cx="6227051" cy="1609018"/>
                            </a:xfrm>
                            <a:prstGeom prst="rect">
                              <a:avLst/>
                            </a:prstGeom>
                          </pic:spPr>
                        </pic:pic>
                      </a:graphicData>
                    </a:graphic>
                  </wp:inline>
                </w:drawing>
              </w:r>
            </w:ins>
            <w:ins w:id="2991" w:author="Eryk Schiller" w:date="2023-06-08T23:34:00Z">
              <w:r/>
            </w:ins>
          </w:p>
          <w:p>
            <w:pPr>
              <w:jc w:val="center"/>
            </w:pPr>
            <w:ins w:id="2992" w:author="Eryk Schiller" w:date="2023-06-08T23:34:00Z">
              <w:r>
                <w:drawing>
                  <wp:inline xmlns:wp="http://schemas.openxmlformats.org/drawingml/2006/wordprocessingDrawing" distT="0" distB="0" distL="0" distR="0">
                    <wp:extent cx="6233850" cy="1610775"/>
                    <wp:effectExtent l="0" t="0" r="0" b="0"/>
                    <wp:docPr id="48" name="Picture 3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 hidden="0"/>
                            <pic:cNvPicPr>
                              <a:picLocks noChangeAspect="1"/>
                            </pic:cNvPicPr>
                          </pic:nvPicPr>
                          <pic:blipFill>
                            <a:blip r:embed="rId83"/>
                            <a:stretch/>
                          </pic:blipFill>
                          <pic:spPr bwMode="auto">
                            <a:xfrm>
                              <a:off x="0" y="0"/>
                              <a:ext cx="6233855" cy="1610776"/>
                            </a:xfrm>
                            <a:prstGeom prst="rect">
                              <a:avLst/>
                            </a:prstGeom>
                          </pic:spPr>
                        </pic:pic>
                      </a:graphicData>
                    </a:graphic>
                  </wp:inline>
                </w:drawing>
              </w:r>
            </w:ins>
            <w:r/>
          </w:p>
        </w:tc>
      </w:tr>
      <w:tr>
        <w:trPr>
          <w:trHeight w:val="77"/>
        </w:trPr>
        <w:tc>
          <w:tcPr>
            <w:tcW w:w="2065" w:type="dxa"/>
            <w:textDirection w:val="lrTb"/>
            <w:noWrap w:val="false"/>
          </w:tcPr>
          <w:p>
            <w:pPr>
              <w:rPr>
                <w:lang w:val="en-US"/>
              </w:rPr>
            </w:pPr>
            <w:ins w:id="2993" w:author="Eryk Schiller" w:date="2023-06-08T23:34:00Z">
              <w:r>
                <w:rPr>
                  <w:b/>
                  <w:bCs/>
                  <w:lang w:val="en-US"/>
                </w:rPr>
                <w:t xml:space="preserve">Post-condition:</w:t>
              </w:r>
            </w:ins>
            <w:r/>
          </w:p>
        </w:tc>
        <w:tc>
          <w:tcPr>
            <w:gridSpan w:val="5"/>
            <w:tcW w:w="7897" w:type="dxa"/>
            <w:textDirection w:val="lrTb"/>
            <w:noWrap w:val="false"/>
          </w:tcPr>
          <w:p>
            <w:pPr>
              <w:pStyle w:val="458"/>
              <w:numPr>
                <w:ilvl w:val="0"/>
                <w:numId w:val="198"/>
              </w:numPr>
              <w:rPr>
                <w:lang w:val="en-US"/>
                <w:ins w:id="2994" w:author="Eryk Schiller" w:date="2023-06-08T23:34:00Z"/>
              </w:rPr>
            </w:pPr>
            <w:ins w:id="2995" w:author="Eryk Schiller" w:date="2023-06-08T23:34:00Z">
              <w:r>
                <w:rPr>
                  <w:lang w:val="en-US"/>
                </w:rPr>
                <w:t xml:space="preserve">The custody change is logged in a blockchain</w:t>
              </w:r>
            </w:ins>
            <w:ins w:id="2996" w:author="Eryk Schiller" w:date="2023-06-08T23:34:00Z">
              <w:r/>
            </w:ins>
          </w:p>
          <w:p>
            <w:pPr>
              <w:pStyle w:val="458"/>
              <w:numPr>
                <w:ilvl w:val="0"/>
                <w:numId w:val="198"/>
              </w:numPr>
              <w:rPr>
                <w:lang w:val="en-US"/>
                <w:ins w:id="2997" w:author="Eryk Schiller" w:date="2023-06-08T23:34:00Z"/>
              </w:rPr>
            </w:pPr>
            <w:ins w:id="2998" w:author="Eryk Schiller" w:date="2023-06-08T23:34:00Z">
              <w:r>
                <w:rPr>
                  <w:lang w:val="en-US"/>
                </w:rPr>
                <w:t xml:space="preserve">The artwork transportation conditions are logged in a blockchain</w:t>
              </w:r>
            </w:ins>
            <w:ins w:id="2999" w:author="Eryk Schiller" w:date="2023-06-08T23:34:00Z">
              <w:r/>
            </w:ins>
          </w:p>
          <w:p>
            <w:pPr>
              <w:pStyle w:val="458"/>
              <w:numPr>
                <w:ilvl w:val="0"/>
                <w:numId w:val="198"/>
              </w:numPr>
              <w:rPr>
                <w:lang w:val="en-US"/>
              </w:rPr>
            </w:pPr>
            <w:ins w:id="3000" w:author="Eryk Schiller" w:date="2023-06-08T23:34:00Z">
              <w:r>
                <w:rPr>
                  <w:lang w:val="en-US"/>
                </w:rPr>
                <w:t xml:space="preserve">There is a failure feedback loop to the Owner, Carrier and </w:t>
              </w:r>
            </w:ins>
            <w:ins w:id="3001" w:author="Eryk Schiller" w:date="2023-06-08T23:34:00Z">
              <w:r>
                <w:rPr>
                  <w:lang w:val="en-US"/>
                </w:rPr>
                <w:t xml:space="preserve">Recipient in place</w:t>
              </w:r>
            </w:ins>
            <w:r/>
          </w:p>
        </w:tc>
      </w:tr>
      <w:tr>
        <w:trPr>
          <w:trHeight w:val="1252"/>
        </w:trPr>
        <w:tc>
          <w:tcPr>
            <w:tcW w:w="2065" w:type="dxa"/>
            <w:textDirection w:val="lrTb"/>
            <w:noWrap w:val="false"/>
          </w:tcPr>
          <w:p>
            <w:pPr>
              <w:rPr>
                <w:lang w:val="en-US"/>
              </w:rPr>
            </w:pPr>
            <w:ins w:id="3002" w:author="Eryk Schiller" w:date="2023-06-08T23:34:00Z">
              <w:r>
                <w:rPr>
                  <w:b/>
                  <w:bCs/>
                  <w:lang w:val="en-US"/>
                </w:rPr>
                <w:t xml:space="preserve">Alternative flow(s) of events (under attack):</w:t>
              </w:r>
            </w:ins>
            <w:r/>
          </w:p>
        </w:tc>
        <w:tc>
          <w:tcPr>
            <w:gridSpan w:val="5"/>
            <w:tcW w:w="7897" w:type="dxa"/>
            <w:textDirection w:val="lrTb"/>
            <w:noWrap w:val="false"/>
          </w:tcPr>
          <w:p>
            <w:pPr>
              <w:rPr>
                <w:lang w:val="en-US"/>
                <w:ins w:id="3003" w:author="Eryk Schiller" w:date="2023-06-08T23:34:00Z"/>
              </w:rPr>
            </w:pPr>
            <w:ins w:id="3004" w:author="Eryk Schiller" w:date="2023-06-08T23:34:00Z">
              <w:r>
                <w:rPr>
                  <w:lang w:val="en-US"/>
                </w:rPr>
                <w:t xml:space="preserve">There are a couple of entry points into the system: </w:t>
              </w:r>
            </w:ins>
            <w:ins w:id="3005" w:author="Eryk Schiller" w:date="2023-06-08T23:34:00Z">
              <w:r/>
            </w:ins>
          </w:p>
          <w:p>
            <w:pPr>
              <w:pStyle w:val="458"/>
              <w:numPr>
                <w:ilvl w:val="0"/>
                <w:numId w:val="105"/>
              </w:numPr>
              <w:rPr>
                <w:lang w:val="en-US"/>
                <w:ins w:id="3006" w:author="Eryk Schiller" w:date="2023-06-08T23:34:00Z"/>
              </w:rPr>
            </w:pPr>
            <w:ins w:id="3007" w:author="Eryk Schiller" w:date="2023-06-08T23:34:00Z">
              <w:r>
                <w:rPr>
                  <w:lang w:val="en-US"/>
                </w:rPr>
                <w:t xml:space="preserve">blockchain infrastructure and smart contract</w:t>
              </w:r>
            </w:ins>
            <w:ins w:id="3008" w:author="Eryk Schiller" w:date="2023-06-08T23:34:00Z">
              <w:r/>
            </w:ins>
          </w:p>
          <w:p>
            <w:pPr>
              <w:pStyle w:val="458"/>
              <w:numPr>
                <w:ilvl w:val="0"/>
                <w:numId w:val="105"/>
              </w:numPr>
              <w:rPr>
                <w:lang w:val="en-US"/>
                <w:ins w:id="3009" w:author="Eryk Schiller" w:date="2023-06-08T23:34:00Z"/>
              </w:rPr>
            </w:pPr>
            <w:ins w:id="3010" w:author="Eryk Schiller" w:date="2023-06-08T23:34:00Z">
              <w:r>
                <w:rPr>
                  <w:lang w:val="en-US"/>
                </w:rPr>
                <w:t xml:space="preserve">Owner terminal,</w:t>
              </w:r>
            </w:ins>
            <w:ins w:id="3011" w:author="Eryk Schiller" w:date="2023-06-08T23:34:00Z">
              <w:r/>
            </w:ins>
          </w:p>
          <w:p>
            <w:pPr>
              <w:pStyle w:val="458"/>
              <w:numPr>
                <w:ilvl w:val="0"/>
                <w:numId w:val="105"/>
              </w:numPr>
              <w:rPr>
                <w:lang w:val="en-US"/>
                <w:ins w:id="3012" w:author="Eryk Schiller" w:date="2023-06-08T23:34:00Z"/>
              </w:rPr>
            </w:pPr>
            <w:ins w:id="3013" w:author="Eryk Schiller" w:date="2023-06-08T23:34:00Z">
              <w:r>
                <w:rPr>
                  <w:lang w:val="en-US"/>
                </w:rPr>
                <w:t xml:space="preserve">Carrier terminal,</w:t>
              </w:r>
            </w:ins>
            <w:ins w:id="3014" w:author="Eryk Schiller" w:date="2023-06-08T23:34:00Z">
              <w:r/>
            </w:ins>
          </w:p>
          <w:p>
            <w:pPr>
              <w:pStyle w:val="458"/>
              <w:numPr>
                <w:ilvl w:val="0"/>
                <w:numId w:val="105"/>
              </w:numPr>
              <w:rPr>
                <w:lang w:val="en-US"/>
                <w:ins w:id="3015" w:author="Eryk Schiller" w:date="2023-06-08T23:34:00Z"/>
              </w:rPr>
            </w:pPr>
            <w:ins w:id="3016" w:author="Eryk Schiller" w:date="2023-06-08T23:34:00Z">
              <w:r>
                <w:rPr>
                  <w:lang w:val="en-US"/>
                </w:rPr>
                <w:t xml:space="preserve">Recipient terminal </w:t>
              </w:r>
            </w:ins>
            <w:ins w:id="3017" w:author="Eryk Schiller" w:date="2023-06-08T23:34:00Z">
              <w:r/>
            </w:ins>
          </w:p>
          <w:p>
            <w:pPr>
              <w:pStyle w:val="458"/>
              <w:numPr>
                <w:ilvl w:val="0"/>
                <w:numId w:val="105"/>
              </w:numPr>
              <w:rPr>
                <w:lang w:val="en-US"/>
              </w:rPr>
            </w:pPr>
            <w:ins w:id="3018" w:author="Eryk Schiller" w:date="2023-06-08T23:34:00Z">
              <w:r>
                <w:rPr>
                  <w:lang w:val="en-US"/>
                </w:rPr>
                <w:t xml:space="preserve">IoT device </w:t>
              </w:r>
            </w:ins>
            <w:r/>
          </w:p>
        </w:tc>
      </w:tr>
      <w:tr>
        <w:trPr>
          <w:trHeight w:val="77"/>
        </w:trPr>
        <w:tc>
          <w:tcPr>
            <w:tcW w:w="2065" w:type="dxa"/>
            <w:textDirection w:val="lrTb"/>
            <w:noWrap w:val="false"/>
          </w:tcPr>
          <w:p>
            <w:pPr>
              <w:rPr>
                <w:lang w:val="en-US"/>
              </w:rPr>
            </w:pPr>
            <w:r>
              <w:rPr>
                <w:lang w:val="en-US"/>
              </w:rPr>
            </w:r>
            <w:r/>
          </w:p>
        </w:tc>
        <w:tc>
          <w:tcPr>
            <w:gridSpan w:val="5"/>
            <w:tcW w:w="7897" w:type="dxa"/>
            <w:textDirection w:val="lrTb"/>
            <w:noWrap w:val="false"/>
          </w:tcPr>
          <w:p>
            <w:pPr>
              <w:rPr>
                <w:lang w:val="en-US"/>
              </w:rPr>
            </w:pPr>
            <w:r>
              <w:rPr>
                <w:lang w:val="en-US"/>
              </w:rPr>
              <w:t xml:space="preserve">Actor based attacks on t</w:t>
            </w:r>
            <w:r>
              <w:rPr>
                <w:lang w:val="en-US"/>
              </w:rPr>
              <w:t xml:space="preserve">he </w:t>
            </w:r>
            <w:ins w:id="3019" w:author="Eryk Schiller" w:date="2023-06-08T23:34:00Z">
              <w:r>
                <w:rPr>
                  <w:lang w:val="en-US"/>
                </w:rPr>
                <w:t xml:space="preserve">blockchain and smart contract can cause data integrity problems</w:t>
              </w:r>
            </w:ins>
            <w:r>
              <w:rPr>
                <w:lang w:val="en-US"/>
              </w:rPr>
              <w:t xml:space="preserve"> through tampering</w:t>
            </w:r>
            <w:ins w:id="3020" w:author="Eryk Schiller" w:date="2023-06-08T23:34:00Z">
              <w:r>
                <w:rPr>
                  <w:lang w:val="en-US"/>
                </w:rPr>
                <w:t xml:space="preserve">. As a result, the NFT may not be modified as needed, e.g., the registration of an IoT device fails.  </w:t>
              </w:r>
            </w:ins>
            <w:r/>
          </w:p>
        </w:tc>
      </w:tr>
      <w:tr>
        <w:trPr>
          <w:trHeight w:val="77"/>
        </w:trPr>
        <w:tc>
          <w:tcPr>
            <w:tcW w:w="2065" w:type="dxa"/>
            <w:textDirection w:val="lrTb"/>
            <w:noWrap w:val="false"/>
          </w:tcPr>
          <w:p>
            <w:pPr>
              <w:rPr>
                <w:lang w:val="en-US"/>
              </w:rPr>
            </w:pPr>
            <w:r>
              <w:rPr>
                <w:lang w:val="en-US"/>
              </w:rPr>
            </w:r>
            <w:r/>
          </w:p>
        </w:tc>
        <w:tc>
          <w:tcPr>
            <w:gridSpan w:val="5"/>
            <w:tcW w:w="7897" w:type="dxa"/>
            <w:textDirection w:val="lrTb"/>
            <w:noWrap w:val="false"/>
          </w:tcPr>
          <w:p>
            <w:pPr>
              <w:rPr>
                <w:lang w:val="en-US"/>
              </w:rPr>
            </w:pPr>
            <w:ins w:id="3021" w:author="Eryk Schiller" w:date="2023-06-08T23:34:00Z">
              <w:r>
                <w:rPr>
                  <w:lang w:val="en-US"/>
                </w:rPr>
                <w:t xml:space="preserve">Attacks</w:t>
              </w:r>
            </w:ins>
            <w:r>
              <w:rPr>
                <w:lang w:val="en-US"/>
              </w:rPr>
              <w:t xml:space="preserve">, such as tampering,</w:t>
            </w:r>
            <w:ins w:id="3022" w:author="Eryk Schiller" w:date="2023-06-08T23:34:00Z">
              <w:r>
                <w:rPr>
                  <w:lang w:val="en-US"/>
                </w:rPr>
                <w:t xml:space="preserve"> against the owner might cause data integrity problems. As an example, a wrong artwork ID might be released to the carrier. Furthermore, the owner might falsely certify the release of items or do not certify the release of items. </w:t>
              </w:r>
            </w:ins>
            <w:r/>
          </w:p>
        </w:tc>
      </w:tr>
      <w:tr>
        <w:trPr>
          <w:trHeight w:val="293"/>
        </w:trPr>
        <w:tc>
          <w:tcPr>
            <w:tcW w:w="2065" w:type="dxa"/>
            <w:vMerge w:val="restart"/>
            <w:textDirection w:val="lrTb"/>
            <w:noWrap w:val="false"/>
          </w:tcPr>
          <w:p>
            <w:pPr>
              <w:rPr>
                <w:lang w:val="en-US"/>
              </w:rPr>
            </w:pPr>
            <w:r>
              <w:rPr>
                <w:lang w:val="en-US"/>
              </w:rPr>
            </w:r>
            <w:r/>
          </w:p>
        </w:tc>
        <w:tc>
          <w:tcPr>
            <w:gridSpan w:val="5"/>
            <w:tcW w:w="7897" w:type="dxa"/>
            <w:vMerge w:val="restart"/>
            <w:textDirection w:val="lrTb"/>
            <w:noWrap w:val="false"/>
          </w:tcPr>
          <w:p>
            <w:pPr>
              <w:tabs>
                <w:tab w:val="left" w:pos="2398"/>
              </w:tabs>
              <w:rPr>
                <w:lang w:val="en-US"/>
              </w:rPr>
            </w:pPr>
            <w:ins w:id="3023" w:author="Eryk Schiller" w:date="2023-06-08T23:34:00Z">
              <w:r>
                <w:rPr>
                  <w:lang w:val="en-US"/>
                </w:rPr>
                <w:t xml:space="preserve">Attacks</w:t>
              </w:r>
            </w:ins>
            <w:r>
              <w:rPr>
                <w:lang w:val="en-US"/>
              </w:rPr>
              <w:t xml:space="preserve">, such as tamper</w:t>
            </w:r>
            <w:r>
              <w:rPr>
                <w:lang w:val="en-US"/>
              </w:rPr>
              <w:t xml:space="preserve">ing,</w:t>
            </w:r>
            <w:ins w:id="3024" w:author="Katharina Müller" w:date="2023-06-12T13:40:00Z">
              <w:r>
                <w:rPr>
                  <w:lang w:val="en-US"/>
                </w:rPr>
                <w:t xml:space="preserve"> against the carrier might cause data integrity problems. As an example, a wrong artwork ID might be accepted by the carrier Furthermore, a wrong artwork id might be released to the recipient. False release to the recipient might also happen.  </w:t>
              </w:r>
            </w:ins>
            <w:ins w:id="3025" w:author="Katharina Müller" w:date="2023-06-12T13:40:00Z">
              <w:r>
                <w:rPr>
                  <w:lang w:val="en-US"/>
                </w:rPr>
                <w:tab/>
              </w:r>
            </w:ins>
            <w:r/>
          </w:p>
        </w:tc>
      </w:tr>
      <w:tr>
        <w:trPr>
          <w:trHeight w:val="293"/>
        </w:trPr>
        <w:tc>
          <w:tcPr>
            <w:tcW w:w="2065" w:type="dxa"/>
            <w:vMerge w:val="restart"/>
            <w:textDirection w:val="lrTb"/>
            <w:noWrap w:val="false"/>
          </w:tcPr>
          <w:p>
            <w:pPr>
              <w:rPr>
                <w:lang w:val="en-US"/>
              </w:rPr>
            </w:pPr>
            <w:r>
              <w:rPr>
                <w:lang w:val="en-US"/>
              </w:rPr>
            </w:r>
            <w:r/>
          </w:p>
        </w:tc>
        <w:tc>
          <w:tcPr>
            <w:gridSpan w:val="5"/>
            <w:tcW w:w="7897" w:type="dxa"/>
            <w:vMerge w:val="restart"/>
            <w:textDirection w:val="lrTb"/>
            <w:noWrap w:val="false"/>
          </w:tcPr>
          <w:p>
            <w:pPr>
              <w:rPr>
                <w:lang w:val="en-US"/>
              </w:rPr>
            </w:pPr>
            <w:ins w:id="3026" w:author="Eryk Schiller" w:date="2023-06-08T23:34:00Z">
              <w:r>
                <w:rPr>
                  <w:lang w:val="en-US"/>
                </w:rPr>
                <w:t xml:space="preserve">Atta</w:t>
              </w:r>
            </w:ins>
            <w:ins w:id="3027" w:author="Eryk Schiller" w:date="2023-06-08T23:34:00Z">
              <w:r>
                <w:rPr>
                  <w:lang w:val="en-US"/>
                </w:rPr>
                <w:t xml:space="preserve">cks</w:t>
              </w:r>
            </w:ins>
            <w:r>
              <w:rPr>
                <w:lang w:val="en-US"/>
              </w:rPr>
              <w:t xml:space="preserve">, such as tampering,</w:t>
            </w:r>
            <w:ins w:id="3028" w:author="Katharina Müller" w:date="2023-06-12T13:40:00Z">
              <w:r>
                <w:rPr>
                  <w:lang w:val="en-US"/>
                </w:rPr>
                <w:t xml:space="preserve"> against the recipient might cause data integrity problems. As an example, a wrong artwork ID might be accepted by the recipient. Furthermore, a non existent custody C-R might appear in the system. </w:t>
              </w:r>
            </w:ins>
            <w:r/>
          </w:p>
        </w:tc>
      </w:tr>
      <w:tr>
        <w:trPr>
          <w:trHeight w:val="293"/>
        </w:trPr>
        <w:tc>
          <w:tcPr>
            <w:tcW w:w="2065" w:type="dxa"/>
            <w:vMerge w:val="restart"/>
            <w:textDirection w:val="lrTb"/>
            <w:noWrap w:val="false"/>
          </w:tcPr>
          <w:p>
            <w:pPr>
              <w:rPr>
                <w:lang w:val="en-US"/>
              </w:rPr>
            </w:pPr>
            <w:r>
              <w:rPr>
                <w:lang w:val="en-US"/>
              </w:rPr>
            </w:r>
            <w:r/>
          </w:p>
        </w:tc>
        <w:tc>
          <w:tcPr>
            <w:gridSpan w:val="5"/>
            <w:tcW w:w="7897" w:type="dxa"/>
            <w:vMerge w:val="restart"/>
            <w:textDirection w:val="lrTb"/>
            <w:noWrap w:val="false"/>
          </w:tcPr>
          <w:p>
            <w:ins w:id="3029" w:author="Eryk Schiller" w:date="2023-06-08T23:34:00Z">
              <w:r>
                <w:t xml:space="preserve">Attack</w:t>
              </w:r>
            </w:ins>
            <w:r>
              <w:rPr>
                <w:lang w:val="en-US"/>
              </w:rPr>
              <w:t xml:space="preserve">, such as tampering or spo</w:t>
            </w:r>
            <w:r>
              <w:rPr>
                <w:lang w:val="en-US"/>
              </w:rPr>
              <w:t xml:space="preserve">ofing,</w:t>
            </w:r>
            <w:ins w:id="3030" w:author="Katharina Müller" w:date="2023-06-12T13:40:00Z">
              <w:r>
                <w:t xml:space="preserve"> against</w:t>
              </w:r>
            </w:ins>
            <w:r>
              <w:t xml:space="preserve"> the</w:t>
            </w:r>
            <w:ins w:id="3031" w:author="Katharina Müller" w:date="2023-06-12T13:40:00Z">
              <w:r>
                <w:t xml:space="preserve"> IoT device might cause data integrity </w:t>
              </w:r>
            </w:ins>
            <w:r>
              <w:t xml:space="preserve">and</w:t>
            </w:r>
            <w:ins w:id="3032" w:author="Katharina Müller" w:date="2023-06-12T13:40:00Z">
              <w:r>
                <w:t xml:space="preserve"> service availability problems. </w:t>
              </w:r>
            </w:ins>
            <w:r/>
          </w:p>
        </w:tc>
      </w:tr>
      <w:tr>
        <w:trPr>
          <w:trHeight w:val="77"/>
        </w:trPr>
        <w:tc>
          <w:tcPr>
            <w:tcW w:w="2065" w:type="dxa"/>
            <w:textDirection w:val="lrTb"/>
            <w:noWrap w:val="false"/>
          </w:tcPr>
          <w:p>
            <w:pPr>
              <w:rPr>
                <w:lang w:val="en-US"/>
              </w:rPr>
            </w:pPr>
            <w:ins w:id="3033" w:author="Eryk Schiller" w:date="2023-06-08T23:34:00Z">
              <w:r>
                <w:rPr>
                  <w:b/>
                  <w:bCs/>
                  <w:lang w:val="en-US"/>
                </w:rPr>
                <w:t xml:space="preserve">List of security capabilities/functionalities</w:t>
              </w:r>
            </w:ins>
            <w:r/>
          </w:p>
        </w:tc>
        <w:tc>
          <w:tcPr>
            <w:gridSpan w:val="5"/>
            <w:tcW w:w="7897" w:type="dxa"/>
            <w:textDirection w:val="lrTb"/>
            <w:noWrap w:val="false"/>
          </w:tcPr>
          <w:p>
            <w:pPr>
              <w:rPr>
                <w:lang w:val="en-US"/>
              </w:rPr>
            </w:pPr>
            <w:r>
              <w:rPr>
                <w:lang w:val="en-US"/>
              </w:rPr>
              <w:t xml:space="preserve">Ref. to cyber-security functionalities:</w:t>
            </w:r>
            <w:r/>
          </w:p>
          <w:p>
            <w:pPr>
              <w:pStyle w:val="458"/>
              <w:numPr>
                <w:ilvl w:val="0"/>
                <w:numId w:val="190"/>
              </w:numPr>
              <w:rPr>
                <w:rFonts w:cs="Calibri" w:eastAsia="Calibri"/>
              </w:rPr>
            </w:pPr>
            <w:r>
              <w:rPr>
                <w:rFonts w:cs="Calibri" w:eastAsia="Calibri"/>
                <w:szCs w:val="20"/>
              </w:rPr>
              <w:t xml:space="preserve">Environment isolation</w:t>
            </w:r>
            <w:r/>
          </w:p>
          <w:p>
            <w:pPr>
              <w:pStyle w:val="458"/>
              <w:numPr>
                <w:ilvl w:val="0"/>
                <w:numId w:val="190"/>
              </w:numPr>
              <w:rPr>
                <w:rFonts w:cs="Calibri" w:eastAsia="Calibri"/>
              </w:rPr>
            </w:pPr>
            <w:r>
              <w:rPr>
                <w:rFonts w:cs="Calibri" w:eastAsia="Calibri"/>
                <w:szCs w:val="20"/>
              </w:rPr>
              <w:t xml:space="preserve">Run-time integrity monitors</w:t>
            </w:r>
            <w:r/>
          </w:p>
          <w:p>
            <w:pPr>
              <w:pStyle w:val="458"/>
              <w:numPr>
                <w:ilvl w:val="0"/>
                <w:numId w:val="190"/>
              </w:numPr>
              <w:rPr>
                <w:rFonts w:cs="Calibri" w:eastAsia="Calibri"/>
              </w:rPr>
            </w:pPr>
            <w:r>
              <w:rPr>
                <w:rFonts w:cs="Calibri" w:eastAsia="Calibri"/>
                <w:szCs w:val="20"/>
              </w:rPr>
              <w:t xml:space="preserve">Encryption (w/ key </w:t>
            </w:r>
            <w:r>
              <w:rPr>
                <w:rFonts w:cs="Calibri" w:eastAsia="Calibri"/>
                <w:szCs w:val="20"/>
              </w:rPr>
              <w:t xml:space="preserve">mgmt. hw protected)</w:t>
            </w:r>
            <w:r/>
          </w:p>
          <w:p>
            <w:pPr>
              <w:pStyle w:val="458"/>
              <w:numPr>
                <w:ilvl w:val="0"/>
                <w:numId w:val="190"/>
              </w:numPr>
              <w:rPr>
                <w:rFonts w:cs="Calibri" w:eastAsia="Calibri"/>
              </w:rPr>
            </w:pPr>
            <w:r>
              <w:rPr>
                <w:rFonts w:cs="Calibri" w:eastAsia="Calibri"/>
                <w:szCs w:val="20"/>
              </w:rPr>
              <w:t xml:space="preserve">Secure storage</w:t>
            </w:r>
            <w:r/>
          </w:p>
          <w:p>
            <w:pPr>
              <w:pStyle w:val="458"/>
              <w:numPr>
                <w:ilvl w:val="0"/>
                <w:numId w:val="190"/>
              </w:numPr>
              <w:spacing w:lineRule="auto" w:line="259"/>
              <w:rPr>
                <w:rFonts w:cs="Calibri" w:eastAsia="Calibri"/>
              </w:rPr>
            </w:pPr>
            <w:r>
              <w:rPr>
                <w:rFonts w:cs="Calibri" w:eastAsia="Calibri"/>
                <w:szCs w:val="20"/>
              </w:rPr>
              <w:t xml:space="preserve">In-transit data protection</w:t>
            </w:r>
            <w:r/>
          </w:p>
        </w:tc>
      </w:tr>
    </w:tbl>
    <w:p>
      <w:pPr>
        <w:pStyle w:val="412"/>
        <w:numPr>
          <w:ilvl w:val="0"/>
          <w:numId w:val="0"/>
        </w:numPr>
        <w:rPr>
          <w:lang w:val="en-US"/>
          <w:ins w:id="3034" w:author="Eryk Schiller" w:date="2023-06-08T23:34:00Z"/>
        </w:rPr>
      </w:pPr>
      <w:r>
        <w:rPr>
          <w:lang w:val="en-US"/>
        </w:rPr>
      </w:r>
      <w:ins w:id="3035" w:author="Eryk Schiller" w:date="2023-06-08T23:34:00Z">
        <w:r/>
      </w:ins>
    </w:p>
    <w:p>
      <w:pPr>
        <w:rPr>
          <w:lang w:val="en-US"/>
          <w:ins w:id="3036" w:author="Eryk Schiller" w:date="2023-06-08T23:34:00Z"/>
        </w:rPr>
      </w:pPr>
      <w:r>
        <w:rPr>
          <w:lang w:val="en-US"/>
        </w:rPr>
      </w:r>
      <w:ins w:id="3037" w:author="Eryk Schiller" w:date="2023-06-08T23:34:00Z">
        <w:r/>
      </w:ins>
    </w:p>
    <w:p>
      <w:pPr>
        <w:pStyle w:val="412"/>
        <w:numPr>
          <w:ilvl w:val="0"/>
          <w:numId w:val="0"/>
        </w:numPr>
        <w:rPr>
          <w:lang w:val="en-US"/>
          <w:ins w:id="3038" w:author="Eryk Schiller" w:date="2023-06-08T23:35:00Z"/>
        </w:rPr>
      </w:pPr>
      <w:ins w:id="3039" w:author="Eryk Schiller" w:date="2023-06-08T23:35:00Z">
        <w:r>
          <w:rPr>
            <w:lang w:val="en-US"/>
          </w:rPr>
          <w:t xml:space="preserve">Updates</w:t>
        </w:r>
      </w:ins>
      <w:ins w:id="3040" w:author="Eryk Schiller" w:date="2023-06-08T23:35:00Z">
        <w:r/>
      </w:ins>
    </w:p>
    <w:tbl>
      <w:tblPr>
        <w:tblStyle w:val="451"/>
        <w:tblW w:w="0" w:type="auto"/>
        <w:tblLayout w:type="fixed"/>
        <w:tblLook w:val="04A0" w:firstRow="1" w:lastRow="0" w:firstColumn="1" w:lastColumn="0" w:noHBand="0" w:noVBand="1"/>
      </w:tblPr>
      <w:tblGrid>
        <w:gridCol w:w="2065"/>
        <w:gridCol w:w="1607"/>
        <w:gridCol w:w="1572"/>
        <w:gridCol w:w="1573"/>
        <w:gridCol w:w="1458"/>
        <w:gridCol w:w="1687"/>
      </w:tblGrid>
      <w:tr>
        <w:trPr/>
        <w:tc>
          <w:tcPr>
            <w:tcW w:w="2065" w:type="dxa"/>
            <w:textDirection w:val="lrTb"/>
            <w:noWrap w:val="false"/>
          </w:tcPr>
          <w:p>
            <w:pPr>
              <w:rPr>
                <w:lang w:val="en-US"/>
              </w:rPr>
            </w:pPr>
            <w:ins w:id="3041" w:author="Eryk Schiller" w:date="2023-06-08T23:35:00Z">
              <w:r>
                <w:rPr>
                  <w:b/>
                  <w:bCs/>
                  <w:lang w:val="en-US"/>
                </w:rPr>
                <w:t xml:space="preserve">Scenario ID:</w:t>
              </w:r>
            </w:ins>
            <w:r/>
          </w:p>
        </w:tc>
        <w:tc>
          <w:tcPr>
            <w:gridSpan w:val="5"/>
            <w:tcW w:w="7897" w:type="dxa"/>
            <w:textDirection w:val="lrTb"/>
            <w:noWrap w:val="false"/>
          </w:tcPr>
          <w:p>
            <w:pPr>
              <w:rPr>
                <w:lang w:val="en-US"/>
              </w:rPr>
            </w:pPr>
            <w:ins w:id="3042" w:author="Eryk Schiller" w:date="2023-06-08T23:35:00Z">
              <w:r>
                <w:rPr>
                  <w:lang w:val="en-US"/>
                </w:rPr>
                <w:t xml:space="preserve">ArtTrack_3</w:t>
              </w:r>
            </w:ins>
            <w:r/>
          </w:p>
        </w:tc>
      </w:tr>
      <w:tr>
        <w:trPr/>
        <w:tc>
          <w:tcPr>
            <w:tcW w:w="2065" w:type="dxa"/>
            <w:textDirection w:val="lrTb"/>
            <w:noWrap w:val="false"/>
          </w:tcPr>
          <w:p>
            <w:pPr>
              <w:rPr>
                <w:lang w:val="en-US"/>
              </w:rPr>
            </w:pPr>
            <w:ins w:id="3043" w:author="Eryk Schiller" w:date="2023-06-08T23:35:00Z">
              <w:r>
                <w:rPr>
                  <w:b/>
                  <w:bCs/>
                  <w:lang w:val="en-US"/>
                </w:rPr>
                <w:t xml:space="preserve">Scenario Title:</w:t>
              </w:r>
            </w:ins>
            <w:r/>
          </w:p>
        </w:tc>
        <w:tc>
          <w:tcPr>
            <w:gridSpan w:val="5"/>
            <w:tcW w:w="7897" w:type="dxa"/>
            <w:textDirection w:val="lrTb"/>
            <w:noWrap w:val="false"/>
          </w:tcPr>
          <w:p>
            <w:pPr>
              <w:rPr>
                <w:lang w:val="en-US"/>
              </w:rPr>
            </w:pPr>
            <w:ins w:id="3044" w:author="Eryk Schiller" w:date="2023-06-08T23:35:00Z">
              <w:r>
                <w:rPr>
                  <w:lang w:val="en-US"/>
                </w:rPr>
                <w:t xml:space="preserve">Updates </w:t>
              </w:r>
            </w:ins>
            <w:r/>
          </w:p>
        </w:tc>
      </w:tr>
      <w:tr>
        <w:trPr/>
        <w:tc>
          <w:tcPr>
            <w:tcW w:w="2065" w:type="dxa"/>
            <w:textDirection w:val="lrTb"/>
            <w:noWrap w:val="false"/>
          </w:tcPr>
          <w:p>
            <w:pPr>
              <w:rPr>
                <w:lang w:val="en-US"/>
              </w:rPr>
            </w:pPr>
            <w:ins w:id="3045" w:author="Eryk Schiller" w:date="2023-06-08T23:35:00Z">
              <w:r>
                <w:rPr>
                  <w:b/>
                  <w:bCs/>
                  <w:lang w:val="en-US"/>
                </w:rPr>
                <w:t xml:space="preserve">Goal:</w:t>
              </w:r>
            </w:ins>
            <w:r/>
          </w:p>
        </w:tc>
        <w:tc>
          <w:tcPr>
            <w:gridSpan w:val="5"/>
            <w:tcW w:w="7897" w:type="dxa"/>
            <w:textDirection w:val="lrTb"/>
            <w:noWrap w:val="false"/>
          </w:tcPr>
          <w:p>
            <w:pPr>
              <w:rPr>
                <w:lang w:val="en-US"/>
              </w:rPr>
            </w:pPr>
            <w:ins w:id="3046" w:author="Eryk Schiller" w:date="2023-06-08T23:35:00Z">
              <w:r>
                <w:rPr>
                  <w:lang w:val="en-US"/>
                </w:rPr>
                <w:t xml:space="preserve">Setup of artwork tracking for transport </w:t>
              </w:r>
            </w:ins>
            <w:r/>
          </w:p>
        </w:tc>
      </w:tr>
      <w:tr>
        <w:trPr/>
        <w:tc>
          <w:tcPr>
            <w:gridSpan w:val="6"/>
            <w:tcW w:w="9962" w:type="dxa"/>
            <w:textDirection w:val="lrTb"/>
            <w:noWrap w:val="false"/>
          </w:tcPr>
          <w:p>
            <w:pPr>
              <w:rPr>
                <w:lang w:val="en-US"/>
              </w:rPr>
            </w:pPr>
            <w:ins w:id="3047" w:author="Eryk Schiller" w:date="2023-06-08T23:35:00Z">
              <w:r>
                <w:rPr>
                  <w:lang w:val="en-US"/>
                </w:rPr>
                <w:t xml:space="preserve">Application SW Architecture Diagram</w:t>
              </w:r>
            </w:ins>
            <w:r/>
          </w:p>
        </w:tc>
      </w:tr>
      <w:tr>
        <w:trPr>
          <w:trHeight w:val="224"/>
        </w:trPr>
        <w:tc>
          <w:tcPr>
            <w:tcW w:w="2065" w:type="dxa"/>
            <w:vMerge w:val="restart"/>
            <w:textDirection w:val="lrTb"/>
            <w:noWrap w:val="false"/>
          </w:tcPr>
          <w:p>
            <w:pPr>
              <w:rPr>
                <w:lang w:val="en-US"/>
              </w:rPr>
            </w:pPr>
            <w:ins w:id="3048" w:author="Eryk Schiller" w:date="2023-06-08T23:35:00Z">
              <w:r>
                <w:rPr>
                  <w:b/>
                  <w:bCs/>
                  <w:lang w:val="en-US"/>
                </w:rPr>
                <w:t xml:space="preserve">Involved lifecycle stages</w:t>
              </w:r>
            </w:ins>
            <w:r/>
          </w:p>
        </w:tc>
        <w:tc>
          <w:tcPr>
            <w:tcW w:w="1607" w:type="dxa"/>
            <w:vAlign w:val="center"/>
            <w:textDirection w:val="lrTb"/>
            <w:noWrap w:val="false"/>
          </w:tcPr>
          <w:p>
            <w:pPr>
              <w:rPr>
                <w:lang w:val="en-US"/>
              </w:rPr>
            </w:pPr>
            <w:ins w:id="3049" w:author="Eryk Schiller" w:date="2023-06-08T23:35:00Z">
              <w:r>
                <w:rPr>
                  <w:i/>
                  <w:iCs/>
                  <w:lang w:val="en-US"/>
                </w:rPr>
                <w:t xml:space="preserve">Bootstrapping</w:t>
              </w:r>
            </w:ins>
            <w:r/>
          </w:p>
        </w:tc>
        <w:tc>
          <w:tcPr>
            <w:tcW w:w="1572" w:type="dxa"/>
            <w:vAlign w:val="center"/>
            <w:textDirection w:val="lrTb"/>
            <w:noWrap w:val="false"/>
          </w:tcPr>
          <w:p>
            <w:pPr>
              <w:rPr>
                <w:lang w:val="en-US"/>
              </w:rPr>
            </w:pPr>
            <w:ins w:id="3050" w:author="Eryk Schiller" w:date="2023-06-08T23:35:00Z">
              <w:r>
                <w:rPr>
                  <w:i/>
                  <w:iCs/>
                  <w:lang w:val="en-US"/>
                </w:rPr>
                <w:t xml:space="preserve">Operation</w:t>
              </w:r>
            </w:ins>
            <w:r/>
          </w:p>
        </w:tc>
        <w:tc>
          <w:tcPr>
            <w:tcW w:w="1573" w:type="dxa"/>
            <w:vAlign w:val="center"/>
            <w:textDirection w:val="lrTb"/>
            <w:noWrap w:val="false"/>
          </w:tcPr>
          <w:p>
            <w:pPr>
              <w:rPr>
                <w:lang w:val="en-US"/>
              </w:rPr>
            </w:pPr>
            <w:ins w:id="3051" w:author="Eryk Schiller" w:date="2023-06-08T23:35:00Z">
              <w:r>
                <w:rPr>
                  <w:i/>
                  <w:iCs/>
                  <w:lang w:val="en-US"/>
                </w:rPr>
                <w:t xml:space="preserve">Update</w:t>
              </w:r>
            </w:ins>
            <w:r/>
          </w:p>
        </w:tc>
        <w:tc>
          <w:tcPr>
            <w:tcW w:w="1458" w:type="dxa"/>
            <w:vAlign w:val="center"/>
            <w:textDirection w:val="lrTb"/>
            <w:noWrap w:val="false"/>
          </w:tcPr>
          <w:p>
            <w:pPr>
              <w:rPr>
                <w:lang w:val="en-US"/>
              </w:rPr>
            </w:pPr>
            <w:ins w:id="3052" w:author="Eryk Schiller" w:date="2023-06-08T23:35:00Z">
              <w:r>
                <w:rPr>
                  <w:i/>
                  <w:iCs/>
                  <w:strike/>
                  <w:lang w:val="en-US"/>
                </w:rPr>
                <w:t xml:space="preserve">Repurposing</w:t>
              </w:r>
            </w:ins>
            <w:r/>
          </w:p>
        </w:tc>
        <w:tc>
          <w:tcPr>
            <w:tcW w:w="1687" w:type="dxa"/>
            <w:vAlign w:val="center"/>
            <w:textDirection w:val="lrTb"/>
            <w:noWrap w:val="false"/>
          </w:tcPr>
          <w:p>
            <w:pPr>
              <w:rPr>
                <w:lang w:val="en-US"/>
              </w:rPr>
            </w:pPr>
            <w:ins w:id="3053" w:author="Eryk Schiller" w:date="2023-06-08T23:35:00Z">
              <w:r>
                <w:rPr>
                  <w:i/>
                  <w:iCs/>
                  <w:lang w:val="en-US"/>
                </w:rPr>
                <w:t xml:space="preserve">Decommissioning</w:t>
              </w:r>
            </w:ins>
            <w:r/>
          </w:p>
        </w:tc>
      </w:tr>
      <w:tr>
        <w:trPr>
          <w:trHeight w:val="224"/>
        </w:trPr>
        <w:tc>
          <w:tcPr>
            <w:tcW w:w="2065" w:type="dxa"/>
            <w:vMerge w:val="continue"/>
            <w:textDirection w:val="lrTb"/>
            <w:noWrap w:val="false"/>
          </w:tcPr>
          <w:p>
            <w:r/>
            <w:r/>
          </w:p>
        </w:tc>
        <w:tc>
          <w:tcPr>
            <w:tcW w:w="1607" w:type="dxa"/>
            <w:textDirection w:val="lrTb"/>
            <w:noWrap w:val="false"/>
          </w:tcPr>
          <w:p>
            <w:pPr>
              <w:rPr>
                <w:lang w:val="en-US"/>
              </w:rPr>
            </w:pPr>
            <w:r>
              <w:rPr>
                <w:lang w:val="en-US"/>
              </w:rPr>
            </w:r>
            <w:r/>
          </w:p>
        </w:tc>
        <w:tc>
          <w:tcPr>
            <w:tcW w:w="1572" w:type="dxa"/>
            <w:textDirection w:val="lrTb"/>
            <w:noWrap w:val="false"/>
          </w:tcPr>
          <w:p>
            <w:pPr>
              <w:jc w:val="center"/>
              <w:rPr>
                <w:lang w:val="en-US"/>
              </w:rPr>
            </w:pPr>
            <w:r>
              <w:rPr>
                <w:lang w:val="en-US"/>
              </w:rPr>
            </w:r>
            <w:r/>
          </w:p>
        </w:tc>
        <w:tc>
          <w:tcPr>
            <w:tcW w:w="1573" w:type="dxa"/>
            <w:textDirection w:val="lrTb"/>
            <w:noWrap w:val="false"/>
          </w:tcPr>
          <w:p>
            <w:pPr>
              <w:jc w:val="center"/>
              <w:rPr>
                <w:lang w:val="en-US"/>
              </w:rPr>
            </w:pPr>
            <w:ins w:id="3054" w:author="Eryk Schiller" w:date="2023-06-08T23:35:00Z">
              <w:r>
                <w:rPr>
                  <w:lang w:val="en-US"/>
                </w:rPr>
                <w:t xml:space="preserve">x</w:t>
              </w:r>
            </w:ins>
            <w:r/>
          </w:p>
        </w:tc>
        <w:tc>
          <w:tcPr>
            <w:tcW w:w="1458" w:type="dxa"/>
            <w:textDirection w:val="lrTb"/>
            <w:noWrap w:val="false"/>
          </w:tcPr>
          <w:p>
            <w:pPr>
              <w:rPr>
                <w:lang w:val="en-US"/>
              </w:rPr>
            </w:pPr>
            <w:r>
              <w:rPr>
                <w:lang w:val="en-US"/>
              </w:rPr>
            </w:r>
            <w:r/>
          </w:p>
        </w:tc>
        <w:tc>
          <w:tcPr>
            <w:tcW w:w="1687" w:type="dxa"/>
            <w:textDirection w:val="lrTb"/>
            <w:noWrap w:val="false"/>
          </w:tcPr>
          <w:p>
            <w:pPr>
              <w:rPr>
                <w:lang w:val="en-US"/>
              </w:rPr>
            </w:pPr>
            <w:ins w:id="3055" w:author="Eryk Schiller" w:date="2023-06-08T23:35:00Z">
              <w:r>
                <w:rPr>
                  <w:lang w:val="en-US"/>
                </w:rPr>
                <w:t xml:space="preserve">x</w:t>
              </w:r>
            </w:ins>
            <w:r/>
          </w:p>
        </w:tc>
      </w:tr>
      <w:tr>
        <w:trPr>
          <w:trHeight w:val="109"/>
        </w:trPr>
        <w:tc>
          <w:tcPr>
            <w:tcW w:w="2065" w:type="dxa"/>
            <w:vMerge w:val="restart"/>
            <w:textDirection w:val="lrTb"/>
            <w:noWrap w:val="false"/>
          </w:tcPr>
          <w:p>
            <w:pPr>
              <w:rPr>
                <w:lang w:val="en-US"/>
              </w:rPr>
            </w:pPr>
            <w:ins w:id="3056" w:author="Eryk Schiller" w:date="2023-06-08T23:35:00Z">
              <w:r>
                <w:rPr>
                  <w:b/>
                  <w:bCs/>
                  <w:lang w:val="en-US"/>
                </w:rPr>
                <w:t xml:space="preserve">Actors:</w:t>
              </w:r>
            </w:ins>
            <w:r/>
          </w:p>
        </w:tc>
        <w:tc>
          <w:tcPr>
            <w:tcW w:w="1607" w:type="dxa"/>
            <w:textDirection w:val="lrTb"/>
            <w:noWrap w:val="false"/>
          </w:tcPr>
          <w:p>
            <w:pPr>
              <w:rPr>
                <w:lang w:val="en-US"/>
              </w:rPr>
            </w:pPr>
            <w:ins w:id="3057" w:author="Eryk Schiller" w:date="2023-06-08T23:35:00Z">
              <w:r>
                <w:rPr>
                  <w:lang w:val="en-US"/>
                </w:rPr>
                <w:t xml:space="preserve">Sender/Owner</w:t>
              </w:r>
            </w:ins>
            <w:r/>
          </w:p>
        </w:tc>
        <w:tc>
          <w:tcPr>
            <w:tcW w:w="1572" w:type="dxa"/>
            <w:textDirection w:val="lrTb"/>
            <w:noWrap w:val="false"/>
          </w:tcPr>
          <w:p>
            <w:pPr>
              <w:jc w:val="left"/>
              <w:rPr>
                <w:lang w:val="en-US"/>
              </w:rPr>
            </w:pPr>
            <w:ins w:id="3058" w:author="Eryk Schiller" w:date="2023-06-08T23:35:00Z">
              <w:r>
                <w:rPr>
                  <w:lang w:val="en-US"/>
                </w:rPr>
                <w:t xml:space="preserve">IoT Manufacturer</w:t>
              </w:r>
            </w:ins>
            <w:r/>
          </w:p>
        </w:tc>
        <w:tc>
          <w:tcPr>
            <w:tcW w:w="1573" w:type="dxa"/>
            <w:textDirection w:val="lrTb"/>
            <w:noWrap w:val="false"/>
          </w:tcPr>
          <w:p>
            <w:pPr>
              <w:rPr>
                <w:lang w:val="en-US"/>
              </w:rPr>
            </w:pPr>
            <w:ins w:id="3059" w:author="Eryk Schiller" w:date="2023-06-08T23:35:00Z">
              <w:r>
                <w:rPr>
                  <w:lang w:val="en-US"/>
                </w:rPr>
                <w:t xml:space="preserve">SC Owner</w:t>
              </w:r>
            </w:ins>
            <w:r/>
          </w:p>
        </w:tc>
        <w:tc>
          <w:tcPr>
            <w:tcW w:w="1458" w:type="dxa"/>
            <w:textDirection w:val="lrTb"/>
            <w:noWrap w:val="false"/>
          </w:tcPr>
          <w:p>
            <w:ins w:id="3060" w:author="Eryk Schiller" w:date="2023-06-08T23:35:00Z">
              <w:r>
                <w:t xml:space="preserve">SC Developer</w:t>
              </w:r>
            </w:ins>
            <w:r/>
          </w:p>
        </w:tc>
        <w:tc>
          <w:tcPr>
            <w:tcW w:w="1687" w:type="dxa"/>
            <w:textDirection w:val="lrTb"/>
            <w:noWrap w:val="false"/>
          </w:tcPr>
          <w:p>
            <w:pPr>
              <w:rPr>
                <w:lang w:val="en-US"/>
              </w:rPr>
            </w:pPr>
            <w:r>
              <w:rPr>
                <w:lang w:val="en-US"/>
              </w:rPr>
            </w:r>
            <w:r/>
          </w:p>
        </w:tc>
      </w:tr>
      <w:tr>
        <w:trPr>
          <w:trHeight w:val="108"/>
        </w:trPr>
        <w:tc>
          <w:tcPr>
            <w:tcW w:w="2065" w:type="dxa"/>
            <w:vMerge w:val="continue"/>
            <w:textDirection w:val="lrTb"/>
            <w:noWrap w:val="false"/>
          </w:tcPr>
          <w:p>
            <w:r/>
            <w:r/>
          </w:p>
        </w:tc>
        <w:tc>
          <w:tcPr>
            <w:tcW w:w="1607" w:type="dxa"/>
            <w:textDirection w:val="lrTb"/>
            <w:noWrap w:val="false"/>
          </w:tcPr>
          <w:p>
            <w:pPr>
              <w:jc w:val="center"/>
              <w:rPr>
                <w:lang w:val="en-US"/>
              </w:rPr>
            </w:pPr>
            <w:ins w:id="3061" w:author="Eryk Schiller" w:date="2023-06-08T23:35:00Z">
              <w:r>
                <w:rPr>
                  <w:lang w:val="en-US"/>
                </w:rPr>
                <w:t xml:space="preserve">X</w:t>
              </w:r>
            </w:ins>
            <w:r/>
          </w:p>
        </w:tc>
        <w:tc>
          <w:tcPr>
            <w:tcW w:w="1572" w:type="dxa"/>
            <w:textDirection w:val="lrTb"/>
            <w:noWrap w:val="false"/>
          </w:tcPr>
          <w:p>
            <w:pPr>
              <w:jc w:val="center"/>
              <w:rPr>
                <w:lang w:val="en-US"/>
              </w:rPr>
            </w:pPr>
            <w:ins w:id="3062" w:author="Eryk Schiller" w:date="2023-06-08T23:35:00Z">
              <w:r>
                <w:rPr>
                  <w:lang w:val="en-US"/>
                </w:rPr>
                <w:t xml:space="preserve">X</w:t>
              </w:r>
            </w:ins>
            <w:r/>
          </w:p>
        </w:tc>
        <w:tc>
          <w:tcPr>
            <w:tcW w:w="1573" w:type="dxa"/>
            <w:textDirection w:val="lrTb"/>
            <w:noWrap w:val="false"/>
          </w:tcPr>
          <w:p>
            <w:pPr>
              <w:jc w:val="center"/>
              <w:rPr>
                <w:lang w:val="en-US"/>
              </w:rPr>
            </w:pPr>
            <w:ins w:id="3063" w:author="Eryk Schiller" w:date="2023-06-08T23:35:00Z">
              <w:r>
                <w:rPr>
                  <w:lang w:val="en-US"/>
                </w:rPr>
                <w:t xml:space="preserve">X</w:t>
              </w:r>
            </w:ins>
            <w:r/>
          </w:p>
        </w:tc>
        <w:tc>
          <w:tcPr>
            <w:tcW w:w="1458" w:type="dxa"/>
            <w:textDirection w:val="lrTb"/>
            <w:noWrap w:val="false"/>
          </w:tcPr>
          <w:p>
            <w:pPr>
              <w:jc w:val="center"/>
              <w:rPr>
                <w:lang w:val="en-US"/>
              </w:rPr>
            </w:pPr>
            <w:ins w:id="3064" w:author="Eryk Schiller" w:date="2023-06-08T23:35:00Z">
              <w:r>
                <w:rPr>
                  <w:lang w:val="en-US"/>
                </w:rPr>
                <w:t xml:space="preserve">x</w:t>
              </w:r>
            </w:ins>
            <w:r/>
          </w:p>
        </w:tc>
        <w:tc>
          <w:tcPr>
            <w:tcW w:w="1687" w:type="dxa"/>
            <w:textDirection w:val="lrTb"/>
            <w:noWrap w:val="false"/>
          </w:tcPr>
          <w:p>
            <w:pPr>
              <w:jc w:val="center"/>
              <w:rPr>
                <w:lang w:val="en-US"/>
              </w:rPr>
            </w:pPr>
            <w:r>
              <w:rPr>
                <w:lang w:val="en-US"/>
              </w:rPr>
            </w:r>
            <w:r/>
          </w:p>
        </w:tc>
      </w:tr>
      <w:tr>
        <w:trPr>
          <w:trHeight w:val="77"/>
        </w:trPr>
        <w:tc>
          <w:tcPr>
            <w:tcW w:w="2065" w:type="dxa"/>
            <w:textDirection w:val="lrTb"/>
            <w:noWrap w:val="false"/>
          </w:tcPr>
          <w:p>
            <w:pPr>
              <w:rPr>
                <w:lang w:val="en-US"/>
              </w:rPr>
            </w:pPr>
            <w:ins w:id="3065" w:author="Eryk Schiller" w:date="2023-06-08T23:35:00Z">
              <w:r>
                <w:rPr>
                  <w:b/>
                  <w:bCs/>
                  <w:lang w:val="en-US"/>
                </w:rPr>
                <w:t xml:space="preserve">Pre-condition(s):</w:t>
              </w:r>
            </w:ins>
            <w:r/>
          </w:p>
        </w:tc>
        <w:tc>
          <w:tcPr>
            <w:gridSpan w:val="5"/>
            <w:tcW w:w="7897" w:type="dxa"/>
            <w:textDirection w:val="lrTb"/>
            <w:noWrap w:val="false"/>
          </w:tcPr>
          <w:p>
            <w:pPr>
              <w:rPr>
                <w:lang w:val="en-US"/>
                <w:ins w:id="3066" w:author="Eryk Schiller" w:date="2023-06-08T23:35:00Z"/>
              </w:rPr>
            </w:pPr>
            <w:ins w:id="3067" w:author="Eryk Schiller" w:date="2023-06-08T23:35:00Z">
              <w:r>
                <w:rPr>
                  <w:lang w:val="en-US"/>
                </w:rPr>
                <w:t xml:space="preserve">Phase 2: </w:t>
              </w:r>
            </w:ins>
            <w:ins w:id="3068" w:author="Eryk Schiller" w:date="2023-06-08T23:35:00Z">
              <w:r/>
            </w:ins>
          </w:p>
          <w:p>
            <w:pPr>
              <w:pStyle w:val="458"/>
              <w:numPr>
                <w:ilvl w:val="0"/>
                <w:numId w:val="77"/>
              </w:numPr>
              <w:rPr>
                <w:lang w:val="en-US"/>
                <w:ins w:id="3069" w:author="Eryk Schiller" w:date="2023-06-08T23:35:00Z"/>
              </w:rPr>
            </w:pPr>
            <w:ins w:id="3070" w:author="Eryk Schiller" w:date="2023-06-08T23:35:00Z">
              <w:r>
                <w:rPr>
                  <w:lang w:val="en-US"/>
                </w:rPr>
                <w:t xml:space="preserve">The A-profile can update the NFT state by issuing transactions signed with the </w:t>
              </w:r>
            </w:ins>
            <w:ins w:id="3071" w:author="Eryk Schiller" w:date="2023-06-08T23:35:00Z">
              <w:r>
                <w:rPr>
                  <w:lang w:val="en-US"/>
                </w:rPr>
                <w:t xml:space="preserve">A-kpriv to the Smart Contract</w:t>
              </w:r>
            </w:ins>
            <w:ins w:id="3072" w:author="Eryk Schiller" w:date="2023-06-08T23:35:00Z">
              <w:r/>
            </w:ins>
          </w:p>
          <w:p>
            <w:pPr>
              <w:rPr>
                <w:lang w:val="en-US"/>
              </w:rPr>
            </w:pPr>
            <w:r>
              <w:rPr>
                <w:lang w:val="en-US"/>
              </w:rPr>
            </w:r>
            <w:r/>
          </w:p>
        </w:tc>
      </w:tr>
      <w:tr>
        <w:trPr>
          <w:trHeight w:val="77"/>
        </w:trPr>
        <w:tc>
          <w:tcPr>
            <w:tcW w:w="2065" w:type="dxa"/>
            <w:textDirection w:val="lrTb"/>
            <w:noWrap w:val="false"/>
          </w:tcPr>
          <w:p>
            <w:pPr>
              <w:rPr>
                <w:lang w:val="en-US"/>
              </w:rPr>
            </w:pPr>
            <w:ins w:id="3073" w:author="Eryk Schiller" w:date="2023-06-08T23:35:00Z">
              <w:r>
                <w:rPr>
                  <w:b/>
                  <w:bCs/>
                  <w:lang w:val="en-US"/>
                </w:rPr>
                <w:t xml:space="preserve">Normal flow of events:</w:t>
              </w:r>
            </w:ins>
            <w:r/>
          </w:p>
        </w:tc>
        <w:tc>
          <w:tcPr>
            <w:gridSpan w:val="5"/>
            <w:tcW w:w="7897" w:type="dxa"/>
            <w:textDirection w:val="lrTb"/>
            <w:noWrap w:val="false"/>
          </w:tcPr>
          <w:p>
            <w:pPr>
              <w:rPr>
                <w:lang w:val="en-US"/>
                <w:ins w:id="3074" w:author="Eryk Schiller" w:date="2023-06-08T23:35:00Z"/>
              </w:rPr>
            </w:pPr>
            <w:ins w:id="3075" w:author="Eryk Schiller" w:date="2023-06-08T23:35:00Z">
              <w:r>
                <w:rPr>
                  <w:lang w:val="en-US"/>
                </w:rPr>
                <w:t xml:space="preserve">Update Firmware</w:t>
              </w:r>
            </w:ins>
            <w:ins w:id="3076" w:author="Eryk Schiller" w:date="2023-06-08T23:35:00Z">
              <w:r/>
            </w:ins>
          </w:p>
          <w:p>
            <w:pPr>
              <w:jc w:val="center"/>
              <w:rPr>
                <w:ins w:id="3077" w:author="Eryk Schiller" w:date="2023-06-08T23:35:00Z"/>
              </w:rPr>
            </w:pPr>
            <w:ins w:id="3078" w:author="Eryk Schiller" w:date="2023-06-08T23:35:00Z">
              <w:r>
                <w:rPr>
                  <w:lang w:val="en-US"/>
                </w:rPr>
                <w:drawing>
                  <wp:inline xmlns:wp="http://schemas.openxmlformats.org/drawingml/2006/wordprocessingDrawing" distT="0" distB="0" distL="0" distR="0">
                    <wp:extent cx="4916079" cy="2591784"/>
                    <wp:effectExtent l="0" t="0" r="0" b="0"/>
                    <wp:docPr id="49" name="Picture 3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 hidden="0"/>
                            <pic:cNvPicPr>
                              <a:picLocks noChangeAspect="1"/>
                            </pic:cNvPicPr>
                          </pic:nvPicPr>
                          <pic:blipFill>
                            <a:blip r:embed="rId84"/>
                            <a:stretch/>
                          </pic:blipFill>
                          <pic:spPr bwMode="auto">
                            <a:xfrm>
                              <a:off x="0" y="0"/>
                              <a:ext cx="4916083" cy="2591797"/>
                            </a:xfrm>
                            <a:prstGeom prst="rect">
                              <a:avLst/>
                            </a:prstGeom>
                          </pic:spPr>
                        </pic:pic>
                      </a:graphicData>
                    </a:graphic>
                  </wp:inline>
                </w:drawing>
              </w:r>
            </w:ins>
            <w:ins w:id="3079" w:author="Eryk Schiller" w:date="2023-06-08T23:35:00Z">
              <w:r/>
            </w:ins>
          </w:p>
          <w:p>
            <w:pPr>
              <w:jc w:val="left"/>
              <w:rPr>
                <w:lang w:val="en-US"/>
                <w:ins w:id="3080" w:author="Eryk Schiller" w:date="2023-06-08T23:35:00Z"/>
              </w:rPr>
            </w:pPr>
            <w:ins w:id="3081" w:author="Eryk Schiller" w:date="2023-06-08T23:35:00Z">
              <w:r>
                <w:rPr>
                  <w:lang w:val="en-US"/>
                </w:rPr>
                <w:t xml:space="preserve">Smart Contract Update</w:t>
              </w:r>
            </w:ins>
            <w:ins w:id="3082" w:author="Eryk Schiller" w:date="2023-06-08T23:35:00Z">
              <w:r/>
            </w:ins>
          </w:p>
          <w:p>
            <w:pPr>
              <w:jc w:val="center"/>
              <w:rPr>
                <w:lang w:val="en-US"/>
              </w:rPr>
            </w:pPr>
            <w:ins w:id="3083" w:author="Eryk Schiller" w:date="2023-06-08T23:35:00Z">
              <w:r>
                <w:rPr>
                  <w:lang w:val="en-US"/>
                </w:rPr>
                <w:drawing>
                  <wp:inline xmlns:wp="http://schemas.openxmlformats.org/drawingml/2006/wordprocessingDrawing" distT="0" distB="0" distL="0" distR="0">
                    <wp:extent cx="4922577" cy="2595222"/>
                    <wp:effectExtent l="0" t="0" r="0" b="0"/>
                    <wp:docPr id="50" name="Picture 3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 hidden="0"/>
                            <pic:cNvPicPr>
                              <a:picLocks noChangeAspect="1"/>
                            </pic:cNvPicPr>
                          </pic:nvPicPr>
                          <pic:blipFill>
                            <a:blip r:embed="rId85"/>
                            <a:stretch/>
                          </pic:blipFill>
                          <pic:spPr bwMode="auto">
                            <a:xfrm>
                              <a:off x="0" y="0"/>
                              <a:ext cx="4922580" cy="2595222"/>
                            </a:xfrm>
                            <a:prstGeom prst="rect">
                              <a:avLst/>
                            </a:prstGeom>
                          </pic:spPr>
                        </pic:pic>
                      </a:graphicData>
                    </a:graphic>
                  </wp:inline>
                </w:drawing>
              </w:r>
            </w:ins>
            <w:r/>
          </w:p>
        </w:tc>
      </w:tr>
      <w:tr>
        <w:trPr>
          <w:trHeight w:val="77"/>
        </w:trPr>
        <w:tc>
          <w:tcPr>
            <w:tcW w:w="2065" w:type="dxa"/>
            <w:textDirection w:val="lrTb"/>
            <w:noWrap w:val="false"/>
          </w:tcPr>
          <w:p>
            <w:pPr>
              <w:rPr>
                <w:lang w:val="en-US"/>
              </w:rPr>
            </w:pPr>
            <w:r>
              <w:rPr>
                <w:lang w:val="en-US"/>
              </w:rPr>
            </w:r>
            <w:r/>
          </w:p>
        </w:tc>
        <w:tc>
          <w:tcPr>
            <w:gridSpan w:val="5"/>
            <w:tcW w:w="7897" w:type="dxa"/>
            <w:textDirection w:val="lrTb"/>
            <w:noWrap w:val="false"/>
          </w:tcPr>
          <w:p>
            <w:pPr>
              <w:rPr>
                <w:lang w:val="en-US"/>
                <w:ins w:id="3084" w:author="Eryk Schiller" w:date="2023-06-08T23:35:00Z"/>
              </w:rPr>
            </w:pPr>
            <w:ins w:id="3085" w:author="Eryk Schiller" w:date="2023-06-08T23:35:00Z">
              <w:r>
                <w:rPr>
                  <w:lang w:val="en-US"/>
                </w:rPr>
                <w:t xml:space="preserve">Ref. to the CERTIFY innovation topics:</w:t>
              </w:r>
            </w:ins>
            <w:ins w:id="3086" w:author="Eryk Schiller" w:date="2023-06-08T23:35:00Z">
              <w:r/>
            </w:ins>
          </w:p>
          <w:p>
            <w:pPr>
              <w:rPr>
                <w:lang w:val="en-US"/>
                <w:ins w:id="3087" w:author="Eryk Schiller" w:date="2023-06-08T23:35:00Z"/>
              </w:rPr>
            </w:pPr>
            <w:ins w:id="3088" w:author="Eryk Schiller" w:date="2023-06-08T23:35:00Z">
              <w:r>
                <w:rPr>
                  <w:lang w:val="en-US"/>
                </w:rPr>
                <w:t xml:space="preserve">A) framework to manage security lifecycle </w:t>
              </w:r>
            </w:ins>
            <w:ins w:id="3089" w:author="Eryk Schiller" w:date="2023-06-08T23:35:00Z">
              <w:r/>
            </w:ins>
          </w:p>
          <w:p>
            <w:pPr>
              <w:rPr>
                <w:lang w:val="en-US"/>
                <w:ins w:id="3090" w:author="Eryk Schiller" w:date="2023-06-08T23:35:00Z"/>
              </w:rPr>
            </w:pPr>
            <w:ins w:id="3091" w:author="Eryk Schiller" w:date="2023-06-08T23:35:00Z">
              <w:r>
                <w:rPr>
                  <w:lang w:val="en-US"/>
                </w:rPr>
                <w:t xml:space="preserve">B) Certification &amp; security evaluation </w:t>
              </w:r>
            </w:ins>
            <w:ins w:id="3092" w:author="Eryk Schiller" w:date="2023-06-08T23:35:00Z">
              <w:r/>
            </w:ins>
          </w:p>
          <w:p>
            <w:pPr>
              <w:rPr>
                <w:lang w:val="en-US"/>
                <w:ins w:id="3093" w:author="Eryk Schiller" w:date="2023-06-08T23:35:00Z"/>
              </w:rPr>
            </w:pPr>
            <w:ins w:id="3094" w:author="Eryk Schiller" w:date="2023-06-08T23:35:00Z">
              <w:r>
                <w:rPr>
                  <w:lang w:val="en-US"/>
                </w:rPr>
                <w:t xml:space="preserve">C) Open HW security </w:t>
              </w:r>
            </w:ins>
            <w:ins w:id="3095" w:author="Eryk Schiller" w:date="2023-06-08T23:35:00Z">
              <w:r/>
            </w:ins>
          </w:p>
          <w:p>
            <w:pPr>
              <w:rPr>
                <w:lang w:val="en-US"/>
                <w:ins w:id="3096" w:author="Eryk Schiller" w:date="2023-06-08T23:35:00Z"/>
              </w:rPr>
            </w:pPr>
            <w:ins w:id="3097" w:author="Eryk Schiller" w:date="2023-06-08T23:35:00Z">
              <w:r>
                <w:rPr>
                  <w:lang w:val="en-US"/>
                </w:rPr>
                <w:t xml:space="preserve">D) Secure integration of IoT devices </w:t>
              </w:r>
            </w:ins>
            <w:ins w:id="3098" w:author="Eryk Schiller" w:date="2023-06-08T23:35:00Z">
              <w:r/>
            </w:ins>
          </w:p>
          <w:p>
            <w:pPr>
              <w:rPr>
                <w:lang w:val="en-US"/>
                <w:ins w:id="3099" w:author="Eryk Schiller" w:date="2023-06-08T23:35:00Z"/>
              </w:rPr>
            </w:pPr>
            <w:ins w:id="3100" w:author="Eryk Schiller" w:date="2023-06-08T23:35:00Z">
              <w:r>
                <w:rPr>
                  <w:lang w:val="en-US"/>
                </w:rPr>
                <w:t xml:space="preserve">E) Behavioral profiles </w:t>
              </w:r>
            </w:ins>
            <w:ins w:id="3101" w:author="Eryk Schiller" w:date="2023-06-08T23:35:00Z">
              <w:r/>
            </w:ins>
          </w:p>
          <w:p>
            <w:pPr>
              <w:rPr>
                <w:lang w:val="en-US"/>
              </w:rPr>
            </w:pPr>
            <w:ins w:id="3102" w:author="Eryk Schiller" w:date="2023-06-08T23:35:00Z">
              <w:r>
                <w:rPr>
                  <w:lang w:val="en-US"/>
                </w:rPr>
                <w:t xml:space="preserve">G) Information sharing and upgrading</w:t>
              </w:r>
            </w:ins>
            <w:r/>
          </w:p>
        </w:tc>
      </w:tr>
      <w:tr>
        <w:trPr>
          <w:trHeight w:val="77"/>
        </w:trPr>
        <w:tc>
          <w:tcPr>
            <w:tcW w:w="2065" w:type="dxa"/>
            <w:textDirection w:val="lrTb"/>
            <w:noWrap w:val="false"/>
          </w:tcPr>
          <w:p>
            <w:pPr>
              <w:rPr>
                <w:lang w:val="en-US"/>
              </w:rPr>
            </w:pPr>
            <w:ins w:id="3103" w:author="Eryk Schiller" w:date="2023-06-08T23:35:00Z">
              <w:r>
                <w:rPr>
                  <w:b/>
                  <w:bCs/>
                  <w:lang w:val="en-US"/>
                </w:rPr>
                <w:t xml:space="preserve">Post-condition:</w:t>
              </w:r>
            </w:ins>
            <w:r/>
          </w:p>
        </w:tc>
        <w:tc>
          <w:tcPr>
            <w:gridSpan w:val="5"/>
            <w:tcW w:w="7897" w:type="dxa"/>
            <w:textDirection w:val="lrTb"/>
            <w:noWrap w:val="false"/>
          </w:tcPr>
          <w:p>
            <w:pPr>
              <w:pStyle w:val="458"/>
              <w:numPr>
                <w:ilvl w:val="0"/>
                <w:numId w:val="241"/>
              </w:numPr>
              <w:rPr>
                <w:lang w:val="en-US"/>
              </w:rPr>
            </w:pPr>
            <w:ins w:id="3104" w:author="Eryk Schiller" w:date="2023-06-08T23:35:00Z">
              <w:r>
                <w:rPr>
                  <w:lang w:val="en-US"/>
                </w:rPr>
                <w:t xml:space="preserve">a</w:t>
              </w:r>
            </w:ins>
            <w:r/>
          </w:p>
        </w:tc>
      </w:tr>
      <w:tr>
        <w:trPr>
          <w:trHeight w:val="1204"/>
        </w:trPr>
        <w:tc>
          <w:tcPr>
            <w:tcW w:w="2065" w:type="dxa"/>
            <w:textDirection w:val="lrTb"/>
            <w:noWrap w:val="false"/>
          </w:tcPr>
          <w:p>
            <w:pPr>
              <w:rPr>
                <w:lang w:val="en-US"/>
              </w:rPr>
            </w:pPr>
            <w:ins w:id="3105" w:author="Eryk Schiller" w:date="2023-06-08T23:35:00Z">
              <w:r>
                <w:rPr>
                  <w:b/>
                  <w:bCs/>
                  <w:lang w:val="en-US"/>
                </w:rPr>
                <w:t xml:space="preserve">Alternative flow(s) of events (under attack):</w:t>
              </w:r>
            </w:ins>
            <w:r/>
          </w:p>
        </w:tc>
        <w:tc>
          <w:tcPr>
            <w:gridSpan w:val="5"/>
            <w:tcW w:w="7897" w:type="dxa"/>
            <w:textDirection w:val="lrTb"/>
            <w:noWrap w:val="false"/>
          </w:tcPr>
          <w:p>
            <w:pPr>
              <w:rPr>
                <w:lang w:val="en-US"/>
              </w:rPr>
            </w:pPr>
            <w:ins w:id="3106" w:author="Eryk Schiller" w:date="2023-06-08T23:35:00Z">
              <w:r>
                <w:rPr>
                  <w:lang w:val="en-US"/>
                </w:rPr>
                <w:t xml:space="preserve">The entry points into the system</w:t>
              </w:r>
            </w:ins>
            <w:r>
              <w:rPr>
                <w:lang w:val="en-US"/>
              </w:rPr>
              <w:t xml:space="preserve">: </w:t>
            </w:r>
            <w:r/>
          </w:p>
          <w:p>
            <w:pPr>
              <w:pStyle w:val="458"/>
              <w:numPr>
                <w:ilvl w:val="0"/>
                <w:numId w:val="72"/>
              </w:numPr>
              <w:rPr>
                <w:lang w:val="en-US"/>
              </w:rPr>
            </w:pPr>
            <w:ins w:id="3107" w:author="Eryk Schiller" w:date="2023-06-08T23:35:00Z">
              <w:r>
                <w:rPr>
                  <w:lang w:val="en-US"/>
                </w:rPr>
                <w:t xml:space="preserve">Owner</w:t>
              </w:r>
            </w:ins>
            <w:r/>
          </w:p>
          <w:p>
            <w:pPr>
              <w:pStyle w:val="458"/>
              <w:numPr>
                <w:ilvl w:val="0"/>
                <w:numId w:val="72"/>
              </w:numPr>
              <w:rPr>
                <w:lang w:val="en-US"/>
              </w:rPr>
            </w:pPr>
            <w:ins w:id="3108" w:author="Katharina Müller" w:date="2023-06-12T12:38:00Z">
              <w:r>
                <w:rPr>
                  <w:lang w:val="en-US"/>
                </w:rPr>
                <w:t xml:space="preserve">IoT device</w:t>
              </w:r>
            </w:ins>
            <w:r/>
          </w:p>
          <w:p>
            <w:pPr>
              <w:pStyle w:val="458"/>
              <w:numPr>
                <w:ilvl w:val="0"/>
                <w:numId w:val="72"/>
              </w:numPr>
              <w:rPr>
                <w:lang w:val="en-US"/>
              </w:rPr>
            </w:pPr>
            <w:ins w:id="3109" w:author="Katharina Müller" w:date="2023-06-12T12:38:00Z">
              <w:r>
                <w:rPr>
                  <w:lang w:val="en-US"/>
                </w:rPr>
                <w:t xml:space="preserve">SC Owner</w:t>
              </w:r>
            </w:ins>
            <w:r/>
          </w:p>
        </w:tc>
      </w:tr>
      <w:tr>
        <w:trPr>
          <w:trHeight w:val="77"/>
        </w:trPr>
        <w:tc>
          <w:tcPr>
            <w:tcW w:w="2065" w:type="dxa"/>
            <w:textDirection w:val="lrTb"/>
            <w:noWrap w:val="false"/>
          </w:tcPr>
          <w:p>
            <w:pPr>
              <w:rPr>
                <w:highlight w:val="yellow"/>
                <w:lang w:val="en-US"/>
              </w:rPr>
            </w:pPr>
            <w:r>
              <w:rPr>
                <w:highlight w:val="yellow"/>
                <w:lang w:val="en-US"/>
              </w:rPr>
            </w:r>
            <w:r/>
          </w:p>
        </w:tc>
        <w:tc>
          <w:tcPr>
            <w:gridSpan w:val="5"/>
            <w:tcW w:w="7897" w:type="dxa"/>
            <w:textDirection w:val="lrTb"/>
            <w:noWrap w:val="false"/>
          </w:tcPr>
          <w:p>
            <w:ins w:id="3110" w:author="Eryk Schiller" w:date="2023-06-08T23:35:00Z">
              <w:r>
                <w:t xml:space="preserve">The Owner receives a </w:t>
              </w:r>
            </w:ins>
            <w:ins w:id="3111" w:author="Eryk Schiller" w:date="2023-06-08T23:35:00Z">
              <w:r>
                <w:t xml:space="preserve">firmware</w:t>
              </w:r>
            </w:ins>
            <w:r>
              <w:t xml:space="preserve">, compromised through tampering,</w:t>
            </w:r>
            <w:ins w:id="3112" w:author="Eryk Schiller" w:date="2023-06-08T23:35:00Z">
              <w:r>
                <w:t xml:space="preserve"> from the IoT Manufacturer. </w:t>
              </w:r>
            </w:ins>
            <w:r/>
          </w:p>
        </w:tc>
      </w:tr>
      <w:tr>
        <w:trPr>
          <w:trHeight w:val="77"/>
        </w:trPr>
        <w:tc>
          <w:tcPr>
            <w:tcW w:w="2065" w:type="dxa"/>
            <w:textDirection w:val="lrTb"/>
            <w:noWrap w:val="false"/>
          </w:tcPr>
          <w:p>
            <w:pPr>
              <w:rPr>
                <w:lang w:val="en-US"/>
              </w:rPr>
            </w:pPr>
            <w:r>
              <w:rPr>
                <w:lang w:val="en-US"/>
              </w:rPr>
            </w:r>
            <w:r/>
          </w:p>
        </w:tc>
        <w:tc>
          <w:tcPr>
            <w:gridSpan w:val="5"/>
            <w:tcW w:w="7897" w:type="dxa"/>
            <w:textDirection w:val="lrTb"/>
            <w:noWrap w:val="false"/>
          </w:tcPr>
          <w:p>
            <w:pPr>
              <w:rPr>
                <w:lang w:val="en-US"/>
              </w:rPr>
            </w:pPr>
            <w:ins w:id="3113" w:author="Eryk Schiller" w:date="2023-06-08T23:35:00Z">
              <w:r>
                <w:rPr>
                  <w:lang w:val="en-US"/>
                </w:rPr>
                <w:t xml:space="preserve">The attacker </w:t>
              </w:r>
            </w:ins>
            <w:r>
              <w:rPr>
                <w:lang w:val="en-US"/>
              </w:rPr>
              <w:t xml:space="preserve">tampers with the</w:t>
            </w:r>
            <w:ins w:id="3114" w:author="Eryk Schiller" w:date="2023-06-08T23:35:00Z">
              <w:r>
                <w:rPr>
                  <w:lang w:val="en-US"/>
                </w:rPr>
                <w:t xml:space="preserve"> firmware</w:t>
              </w:r>
            </w:ins>
            <w:r>
              <w:rPr>
                <w:lang w:val="en-US"/>
              </w:rPr>
              <w:t xml:space="preserve">, creating malicious firmware, and injecting it</w:t>
            </w:r>
            <w:ins w:id="3115" w:author="Eryk Schiller" w:date="2023-06-08T23:35:00Z">
              <w:r>
                <w:rPr>
                  <w:lang w:val="en-US"/>
                </w:rPr>
                <w:t xml:space="preserve"> into the IoT device</w:t>
              </w:r>
            </w:ins>
            <w:r>
              <w:rPr>
                <w:lang w:val="en-US"/>
              </w:rPr>
              <w:t xml:space="preserve">.</w:t>
            </w:r>
            <w:r/>
          </w:p>
        </w:tc>
      </w:tr>
      <w:tr>
        <w:trPr>
          <w:trHeight w:val="77"/>
        </w:trPr>
        <w:tc>
          <w:tcPr>
            <w:tcW w:w="2065" w:type="dxa"/>
            <w:textDirection w:val="lrTb"/>
            <w:noWrap w:val="false"/>
          </w:tcPr>
          <w:p>
            <w:pPr>
              <w:rPr>
                <w:lang w:val="en-US"/>
              </w:rPr>
            </w:pPr>
            <w:r>
              <w:rPr>
                <w:lang w:val="en-US"/>
              </w:rPr>
            </w:r>
            <w:r/>
          </w:p>
        </w:tc>
        <w:tc>
          <w:tcPr>
            <w:gridSpan w:val="5"/>
            <w:tcW w:w="7897" w:type="dxa"/>
            <w:textDirection w:val="lrTb"/>
            <w:noWrap w:val="false"/>
          </w:tcPr>
          <w:p>
            <w:ins w:id="3116" w:author="Eryk Schiller" w:date="2023-06-08T23:35:00Z">
              <w:r>
                <w:t xml:space="preserve">The SC Owner receives a SC</w:t>
              </w:r>
            </w:ins>
            <w:r>
              <w:t xml:space="preserve">, compromised through tampering.</w:t>
            </w:r>
            <w:r/>
          </w:p>
        </w:tc>
      </w:tr>
      <w:tr>
        <w:trPr>
          <w:trHeight w:val="293"/>
        </w:trPr>
        <w:tc>
          <w:tcPr>
            <w:tcW w:w="2065" w:type="dxa"/>
            <w:vMerge w:val="restart"/>
            <w:textDirection w:val="lrTb"/>
            <w:noWrap w:val="false"/>
          </w:tcPr>
          <w:p>
            <w:pPr>
              <w:rPr>
                <w:lang w:val="en-US"/>
              </w:rPr>
            </w:pPr>
            <w:r>
              <w:rPr>
                <w:lang w:val="en-US"/>
              </w:rPr>
            </w:r>
            <w:r/>
          </w:p>
        </w:tc>
        <w:tc>
          <w:tcPr>
            <w:gridSpan w:val="5"/>
            <w:tcW w:w="7897" w:type="dxa"/>
            <w:vMerge w:val="restart"/>
            <w:textDirection w:val="lrTb"/>
            <w:noWrap w:val="false"/>
          </w:tcPr>
          <w:p>
            <w:r>
              <w:t xml:space="preserve">In case of </w:t>
            </w:r>
            <w:r>
              <w:t xml:space="preserve">untrustworthy actors, or attackers impersonating trustworthy actors, tampered with updates to the SC could occur.</w:t>
            </w:r>
            <w:ins w:id="3117" w:author="Eryk Schiller" w:date="2023-06-08T23:35:00Z">
              <w:r>
                <w:t xml:space="preserve"> </w:t>
              </w:r>
            </w:ins>
            <w:r/>
          </w:p>
        </w:tc>
      </w:tr>
      <w:tr>
        <w:trPr>
          <w:trHeight w:val="77"/>
        </w:trPr>
        <w:tc>
          <w:tcPr>
            <w:tcW w:w="2065" w:type="dxa"/>
            <w:textDirection w:val="lrTb"/>
            <w:noWrap w:val="false"/>
          </w:tcPr>
          <w:p>
            <w:pPr>
              <w:rPr>
                <w:lang w:val="en-US"/>
              </w:rPr>
            </w:pPr>
            <w:ins w:id="3118" w:author="Eryk Schiller" w:date="2023-06-08T23:35:00Z">
              <w:r>
                <w:rPr>
                  <w:b/>
                  <w:bCs/>
                  <w:lang w:val="en-US"/>
                </w:rPr>
                <w:t xml:space="preserve">List of security capabilities/functionalities</w:t>
              </w:r>
            </w:ins>
            <w:r/>
          </w:p>
        </w:tc>
        <w:tc>
          <w:tcPr>
            <w:gridSpan w:val="5"/>
            <w:tcW w:w="7897" w:type="dxa"/>
            <w:textDirection w:val="lrTb"/>
            <w:noWrap w:val="false"/>
          </w:tcPr>
          <w:p>
            <w:pPr>
              <w:rPr>
                <w:lang w:val="en-US"/>
              </w:rPr>
            </w:pPr>
            <w:r>
              <w:rPr>
                <w:lang w:val="en-US"/>
              </w:rPr>
              <w:t xml:space="preserve">Ref. to cyber-security functionalities:</w:t>
            </w:r>
            <w:r/>
          </w:p>
          <w:p>
            <w:pPr>
              <w:pStyle w:val="458"/>
              <w:numPr>
                <w:ilvl w:val="0"/>
                <w:numId w:val="207"/>
              </w:numPr>
              <w:rPr>
                <w:rFonts w:cs="Calibri" w:eastAsia="Calibri"/>
              </w:rPr>
            </w:pPr>
            <w:r>
              <w:rPr>
                <w:rFonts w:cs="Calibri" w:eastAsia="Calibri"/>
                <w:szCs w:val="20"/>
              </w:rPr>
              <w:t xml:space="preserve">Encryption (w/ key mgmt. hw protected)</w:t>
            </w:r>
            <w:r/>
          </w:p>
          <w:p>
            <w:pPr>
              <w:pStyle w:val="458"/>
              <w:numPr>
                <w:ilvl w:val="0"/>
                <w:numId w:val="207"/>
              </w:numPr>
              <w:rPr>
                <w:rFonts w:cs="Calibri" w:eastAsia="Calibri"/>
              </w:rPr>
            </w:pPr>
            <w:r>
              <w:rPr>
                <w:rFonts w:cs="Calibri" w:eastAsia="Calibri"/>
                <w:szCs w:val="20"/>
              </w:rPr>
              <w:t xml:space="preserve">Secure storage</w:t>
            </w:r>
            <w:r/>
          </w:p>
          <w:p>
            <w:pPr>
              <w:pStyle w:val="458"/>
              <w:numPr>
                <w:ilvl w:val="0"/>
                <w:numId w:val="207"/>
              </w:numPr>
              <w:spacing w:lineRule="auto" w:line="259"/>
              <w:rPr>
                <w:rFonts w:cs="Calibri" w:eastAsia="Calibri"/>
              </w:rPr>
            </w:pPr>
            <w:r>
              <w:rPr>
                <w:rFonts w:cs="Calibri" w:eastAsia="Calibri"/>
                <w:szCs w:val="20"/>
              </w:rPr>
              <w:t xml:space="preserve">In-transit data protection</w:t>
            </w:r>
            <w:r/>
          </w:p>
        </w:tc>
      </w:tr>
    </w:tbl>
    <w:p>
      <w:pPr>
        <w:pStyle w:val="412"/>
        <w:rPr>
          <w:lang w:val="en-US"/>
        </w:rPr>
      </w:pPr>
      <w:r>
        <w:rPr>
          <w:lang w:val="en-US"/>
        </w:rPr>
        <w:t xml:space="preserve">Security Requirements and Technologies</w:t>
      </w:r>
      <w:r/>
    </w:p>
    <w:p>
      <w:r/>
      <w:r/>
    </w:p>
    <w:p>
      <w:pPr>
        <w:shd w:val="clear" w:color="auto" w:fill="FFFFFF"/>
      </w:pPr>
      <w:r>
        <w:rPr>
          <w:rFonts w:cs="Calibri" w:eastAsia="Calibri"/>
          <w:color w:val="262626"/>
        </w:rPr>
        <w:t xml:space="preserve">In the table below there is a classification of the main security requirements impacting a generic IoT system:</w:t>
      </w:r>
      <w:r/>
    </w:p>
    <w:p>
      <w:pPr>
        <w:shd w:val="clear" w:color="auto" w:fill="FFFFFF"/>
      </w:pPr>
      <w:r/>
      <w:r/>
    </w:p>
    <w:p>
      <w:pPr>
        <w:shd w:val="clear" w:color="auto" w:fill="FFFFFF"/>
      </w:pPr>
      <w:r/>
      <w:r/>
    </w:p>
    <w:p>
      <w:pPr>
        <w:shd w:val="clear" w:color="auto" w:fill="FFFFFF"/>
      </w:pPr>
      <w:r>
        <w:rPr>
          <w:rFonts w:cs="Calibri" w:eastAsia="Calibri"/>
          <w:color w:val="262626"/>
        </w:rPr>
        <w:t xml:space="preserve"> </w:t>
      </w:r>
      <w:r/>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3117"/>
        <w:gridCol w:w="3568"/>
        <w:gridCol w:w="2669"/>
      </w:tblGrid>
      <w:tr>
        <w:trPr/>
        <w:tc>
          <w:tcPr>
            <w:tcBorders>
              <w:left w:val="single" w:color="000000" w:sz="8" w:space="0"/>
              <w:top w:val="single" w:color="000000" w:sz="8" w:space="0"/>
              <w:right w:val="single" w:color="000000" w:sz="8" w:space="0"/>
              <w:bottom w:val="single" w:color="000000" w:sz="8" w:space="0"/>
            </w:tcBorders>
            <w:tcMar>
              <w:left w:w="108" w:type="dxa"/>
              <w:top w:w="0" w:type="dxa"/>
              <w:right w:w="108" w:type="dxa"/>
              <w:bottom w:w="0" w:type="dxa"/>
            </w:tcMar>
            <w:tcW w:w="3117" w:type="dxa"/>
            <w:textDirection w:val="lrTb"/>
            <w:noWrap w:val="false"/>
          </w:tcPr>
          <w:p>
            <w:r>
              <w:rPr>
                <w:rFonts w:cs="Calibri" w:eastAsia="Calibri"/>
                <w:color w:val="262626"/>
              </w:rPr>
              <w:t xml:space="preserve">Information security requirements</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3568" w:type="dxa"/>
            <w:textDirection w:val="lrTb"/>
            <w:noWrap w:val="false"/>
          </w:tcPr>
          <w:p>
            <w:r>
              <w:rPr>
                <w:rFonts w:cs="Calibri" w:eastAsia="Calibri"/>
                <w:color w:val="262626"/>
              </w:rPr>
              <w:t xml:space="preserve">IoT devices, IoT systems, and </w:t>
            </w:r>
            <w:r>
              <w:rPr>
                <w:rFonts w:cs="Calibri" w:eastAsia="Calibri"/>
                <w:color w:val="262626"/>
              </w:rPr>
              <w:t xml:space="preserve">services Security requirement</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2669" w:type="dxa"/>
            <w:textDirection w:val="lrTb"/>
            <w:noWrap w:val="false"/>
          </w:tcPr>
          <w:p>
            <w:r>
              <w:rPr>
                <w:rFonts w:cs="Calibri" w:eastAsia="Calibri"/>
                <w:color w:val="262626"/>
              </w:rPr>
              <w:t xml:space="preserve">General Security requirement</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117" w:type="dxa"/>
            <w:textDirection w:val="lrTb"/>
            <w:noWrap w:val="false"/>
          </w:tcPr>
          <w:p>
            <w:pPr>
              <w:numPr>
                <w:ilvl w:val="0"/>
                <w:numId w:val="82"/>
              </w:numPr>
            </w:pPr>
            <w:r>
              <w:rPr>
                <w:rFonts w:cs="Calibri" w:eastAsia="Calibri"/>
                <w:b/>
                <w:color w:val="262626"/>
              </w:rPr>
              <w:t xml:space="preserve">Confidentiality</w:t>
            </w:r>
            <w:r/>
          </w:p>
          <w:p>
            <w:pPr>
              <w:numPr>
                <w:ilvl w:val="0"/>
                <w:numId w:val="82"/>
              </w:numPr>
            </w:pPr>
            <w:r>
              <w:rPr>
                <w:rFonts w:cs="Calibri" w:eastAsia="Calibri"/>
                <w:b/>
                <w:color w:val="262626"/>
              </w:rPr>
              <w:t xml:space="preserve">Integrity</w:t>
            </w:r>
            <w:r>
              <w:rPr>
                <w:rFonts w:cs="Calibri" w:eastAsia="Calibri"/>
                <w:color w:val="262626"/>
              </w:rPr>
              <w:t xml:space="preserve"> </w:t>
            </w:r>
            <w:r/>
          </w:p>
          <w:p>
            <w:pPr>
              <w:numPr>
                <w:ilvl w:val="0"/>
                <w:numId w:val="82"/>
              </w:numPr>
            </w:pPr>
            <w:r>
              <w:rPr>
                <w:rFonts w:cs="Calibri" w:eastAsia="Calibri"/>
                <w:b/>
                <w:color w:val="262626"/>
              </w:rPr>
              <w:t xml:space="preserve">Availability</w:t>
            </w:r>
            <w:r/>
          </w:p>
          <w:p>
            <w:pPr>
              <w:numPr>
                <w:ilvl w:val="0"/>
                <w:numId w:val="82"/>
              </w:numPr>
            </w:pPr>
            <w:r>
              <w:rPr>
                <w:rFonts w:cs="Calibri" w:eastAsia="Calibri"/>
                <w:b/>
                <w:color w:val="262626"/>
              </w:rPr>
              <w:t xml:space="preserve">Authenticity</w:t>
            </w:r>
            <w:r>
              <w:rPr>
                <w:rFonts w:cs="Calibri" w:eastAsia="Calibri"/>
                <w:color w:val="262626"/>
              </w:rPr>
              <w:t xml:space="preserve"> </w:t>
            </w:r>
            <w:r/>
          </w:p>
          <w:p>
            <w:pPr>
              <w:numPr>
                <w:ilvl w:val="0"/>
                <w:numId w:val="82"/>
              </w:numPr>
            </w:pPr>
            <w:r>
              <w:rPr>
                <w:rFonts w:cs="Calibri" w:eastAsia="Calibri"/>
                <w:b/>
                <w:color w:val="262626"/>
              </w:rPr>
              <w:t xml:space="preserve">Non-repudiation</w:t>
            </w:r>
            <w:r>
              <w:rPr>
                <w:rFonts w:cs="Calibri" w:eastAsia="Calibri"/>
                <w:color w:val="262626"/>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3568" w:type="dxa"/>
            <w:textDirection w:val="lrTb"/>
            <w:noWrap w:val="false"/>
          </w:tcPr>
          <w:p>
            <w:pPr>
              <w:numPr>
                <w:ilvl w:val="0"/>
                <w:numId w:val="10"/>
              </w:numPr>
            </w:pPr>
            <w:r>
              <w:rPr>
                <w:rFonts w:cs="Calibri" w:eastAsia="Calibri"/>
                <w:b/>
                <w:color w:val="262626"/>
              </w:rPr>
              <w:t xml:space="preserve">Access control and authorization</w:t>
            </w:r>
            <w:r/>
          </w:p>
          <w:p>
            <w:pPr>
              <w:numPr>
                <w:ilvl w:val="0"/>
                <w:numId w:val="10"/>
              </w:numPr>
            </w:pPr>
            <w:r>
              <w:rPr>
                <w:rFonts w:cs="Calibri" w:eastAsia="Calibri"/>
                <w:b/>
                <w:color w:val="262626"/>
              </w:rPr>
              <w:t xml:space="preserve">Trustworthy computing</w:t>
            </w:r>
            <w:r>
              <w:rPr>
                <w:rFonts w:cs="Calibri" w:eastAsia="Calibri"/>
                <w:color w:val="262626"/>
              </w:rPr>
              <w:t xml:space="preserve"> </w:t>
            </w:r>
            <w:r/>
          </w:p>
          <w:p>
            <w:pPr>
              <w:numPr>
                <w:ilvl w:val="0"/>
                <w:numId w:val="10"/>
              </w:numPr>
            </w:pPr>
            <w:r>
              <w:rPr>
                <w:rFonts w:cs="Calibri" w:eastAsia="Calibri"/>
                <w:b/>
                <w:color w:val="262626"/>
              </w:rPr>
              <w:t xml:space="preserve">Denial-of-Service protection</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2669" w:type="dxa"/>
            <w:textDirection w:val="lrTb"/>
            <w:noWrap w:val="false"/>
          </w:tcPr>
          <w:p>
            <w:pPr>
              <w:numPr>
                <w:ilvl w:val="0"/>
                <w:numId w:val="22"/>
              </w:numPr>
            </w:pPr>
            <w:r>
              <w:rPr>
                <w:rFonts w:cs="Calibri" w:eastAsia="Calibri"/>
                <w:b/>
                <w:color w:val="262626"/>
              </w:rPr>
              <w:t xml:space="preserve">Privacy</w:t>
            </w:r>
            <w:r>
              <w:rPr>
                <w:rFonts w:cs="Calibri" w:eastAsia="Calibri"/>
                <w:color w:val="262626"/>
              </w:rPr>
              <w:t xml:space="preserve"> </w:t>
            </w:r>
            <w:r/>
          </w:p>
        </w:tc>
      </w:tr>
    </w:tbl>
    <w:p>
      <w:pPr>
        <w:shd w:val="clear" w:color="auto" w:fill="FFFFFF"/>
      </w:pPr>
      <w:r>
        <w:rPr>
          <w:rFonts w:cs="Calibri" w:eastAsia="Calibri"/>
          <w:color w:val="262626"/>
        </w:rPr>
        <w:t xml:space="preserve"> </w:t>
      </w:r>
      <w:r/>
    </w:p>
    <w:p>
      <w:pPr>
        <w:shd w:val="clear" w:color="auto" w:fill="FFFFFF"/>
      </w:pPr>
      <w:r>
        <w:rPr>
          <w:rFonts w:cs="Calibri" w:eastAsia="Calibri"/>
          <w:color w:val="262626"/>
        </w:rPr>
        <w:t xml:space="preserve">Below a short </w:t>
      </w:r>
      <w:r>
        <w:rPr>
          <w:rFonts w:cs="Calibri" w:eastAsia="Calibri"/>
          <w:color w:val="262626"/>
        </w:rPr>
        <w:t xml:space="preserve">definition of the Information security requirements:</w:t>
      </w:r>
      <w:r/>
    </w:p>
    <w:p>
      <w:pPr>
        <w:shd w:val="clear" w:color="auto" w:fill="FFFFFF"/>
      </w:pPr>
      <w:r>
        <w:rPr>
          <w:rFonts w:cs="Calibri" w:eastAsia="Calibri"/>
          <w:color w:val="262626"/>
        </w:rPr>
        <w:t xml:space="preserve"> </w:t>
      </w:r>
      <w:r/>
    </w:p>
    <w:p>
      <w:pPr>
        <w:shd w:val="clear" w:color="auto" w:fill="FFFFFF"/>
      </w:pPr>
      <w:r>
        <w:rPr>
          <w:rFonts w:cs="Calibri" w:eastAsia="Calibri"/>
          <w:b/>
          <w:color w:val="262626"/>
        </w:rPr>
        <w:t xml:space="preserve">Confidentiality</w:t>
      </w:r>
      <w:r>
        <w:rPr>
          <w:rFonts w:cs="Calibri" w:eastAsia="Calibri"/>
          <w:color w:val="262626"/>
        </w:rPr>
        <w:t xml:space="preserve"> means the protection of information from illegitimate read access. In IoT systems, data may not have very strict confidentiality requirements, although this can depend on the applicatio</w:t>
      </w:r>
      <w:r>
        <w:rPr>
          <w:rFonts w:cs="Calibri" w:eastAsia="Calibri"/>
          <w:color w:val="262626"/>
        </w:rPr>
        <w:t xml:space="preserve">n domain as well. Not all sorts of information need confidentiality, but there are sensitive data that must definitely be kept secret.</w:t>
      </w:r>
      <w:r/>
    </w:p>
    <w:p>
      <w:pPr>
        <w:shd w:val="clear" w:color="auto" w:fill="FFFFFF"/>
      </w:pPr>
      <w:r>
        <w:rPr>
          <w:rFonts w:cs="Calibri" w:eastAsia="Calibri"/>
          <w:b/>
          <w:color w:val="262626"/>
        </w:rPr>
        <w:t xml:space="preserve">Integrity</w:t>
      </w:r>
      <w:r>
        <w:rPr>
          <w:rFonts w:cs="Calibri" w:eastAsia="Calibri"/>
          <w:color w:val="262626"/>
        </w:rPr>
        <w:t xml:space="preserve"> means protection against illegitimate modification of data, and it is one of the most important information sec</w:t>
      </w:r>
      <w:r>
        <w:rPr>
          <w:rFonts w:cs="Calibri" w:eastAsia="Calibri"/>
          <w:color w:val="262626"/>
        </w:rPr>
        <w:t xml:space="preserve">urity requirements in IoT systems. Sensor data generated by IoT systems are used to keep track of and control physical processes, so they need to be accurate. If sensor data can be changed by attackers, then tracking becomes inaccurate and control may rece</w:t>
      </w:r>
      <w:r>
        <w:rPr>
          <w:rFonts w:cs="Calibri" w:eastAsia="Calibri"/>
          <w:color w:val="262626"/>
        </w:rPr>
        <w:t xml:space="preserve">ive wrong input.</w:t>
      </w:r>
      <w:r/>
    </w:p>
    <w:p>
      <w:pPr>
        <w:shd w:val="clear" w:color="auto" w:fill="FFFFFF"/>
      </w:pPr>
      <w:r>
        <w:rPr>
          <w:rFonts w:cs="Calibri" w:eastAsia="Calibri"/>
          <w:b/>
          <w:color w:val="262626"/>
        </w:rPr>
        <w:t xml:space="preserve">Availability</w:t>
      </w:r>
      <w:r>
        <w:rPr>
          <w:rFonts w:cs="Calibri" w:eastAsia="Calibri"/>
          <w:color w:val="262626"/>
        </w:rPr>
        <w:t xml:space="preserve"> is the second most important information security requirement in IoT systems. It means that information is always available to entities who need it, and this is something we need to ensure in case of data used in control type </w:t>
      </w:r>
      <w:r>
        <w:rPr>
          <w:rFonts w:cs="Calibri" w:eastAsia="Calibri"/>
          <w:color w:val="262626"/>
        </w:rPr>
        <w:t xml:space="preserve">of applications, such as transportation.</w:t>
      </w:r>
      <w:r/>
    </w:p>
    <w:p>
      <w:pPr>
        <w:shd w:val="clear" w:color="auto" w:fill="FFFFFF"/>
      </w:pPr>
      <w:r>
        <w:rPr>
          <w:rFonts w:cs="Calibri" w:eastAsia="Calibri"/>
          <w:b/>
          <w:color w:val="262626"/>
        </w:rPr>
        <w:t xml:space="preserve">Authenticity</w:t>
      </w:r>
      <w:r>
        <w:rPr>
          <w:rFonts w:cs="Calibri" w:eastAsia="Calibri"/>
          <w:color w:val="262626"/>
        </w:rPr>
        <w:t xml:space="preserve"> means that the origin of the data can be verified by the intended receiver of the data. As the intended receiver typically acts upon the data, it is very important to make sure that the data originates </w:t>
      </w:r>
      <w:r>
        <w:rPr>
          <w:rFonts w:cs="Calibri" w:eastAsia="Calibri"/>
          <w:color w:val="262626"/>
        </w:rPr>
        <w:t xml:space="preserve">from a trusted source. Data origin authentication is as important as data integrity in IoT applications, if it was not provided, attackers could spoof fake data in the system making them appear to come from legitimate and trusted sources.</w:t>
      </w:r>
      <w:r/>
    </w:p>
    <w:p>
      <w:pPr>
        <w:shd w:val="clear" w:color="auto" w:fill="FFFFFF"/>
      </w:pPr>
      <w:r>
        <w:rPr>
          <w:rFonts w:cs="Calibri" w:eastAsia="Calibri"/>
          <w:b/>
          <w:color w:val="262626"/>
        </w:rPr>
        <w:t xml:space="preserve">Non-repudiation</w:t>
      </w:r>
      <w:r>
        <w:rPr>
          <w:rFonts w:cs="Calibri" w:eastAsia="Calibri"/>
          <w:color w:val="262626"/>
        </w:rPr>
        <w:t xml:space="preserve"> is similar to authenticity, but in this case, not only the intended receiver of the data can verify its source, but the origin of the data can be proven to any third parties. This means that the source of the data cannot deny or repudiate t</w:t>
      </w:r>
      <w:r>
        <w:rPr>
          <w:rFonts w:cs="Calibri" w:eastAsia="Calibri"/>
          <w:color w:val="262626"/>
        </w:rPr>
        <w:t xml:space="preserve">hat the data originates from him or her, hence the name non-repudiation. Regarding IoT applications, non-repudiation may be required in transport applications, where there could be multiple entities involved in interactions and logs are kept for later audi</w:t>
      </w:r>
      <w:r>
        <w:rPr>
          <w:rFonts w:cs="Calibri" w:eastAsia="Calibri"/>
          <w:color w:val="262626"/>
        </w:rPr>
        <w:t xml:space="preserve">ts in case of fatal accidents.</w:t>
      </w:r>
      <w:r/>
    </w:p>
    <w:p>
      <w:pPr>
        <w:shd w:val="clear" w:color="auto" w:fill="FFFFFF"/>
      </w:pPr>
      <w:r>
        <w:rPr>
          <w:rFonts w:cs="Calibri" w:eastAsia="Calibri"/>
          <w:color w:val="262626"/>
        </w:rPr>
        <w:t xml:space="preserve"> </w:t>
      </w:r>
      <w:r/>
    </w:p>
    <w:p>
      <w:pPr>
        <w:shd w:val="clear" w:color="auto" w:fill="FFFFFF"/>
      </w:pPr>
      <w:r>
        <w:rPr>
          <w:rFonts w:cs="Calibri" w:eastAsia="Calibri"/>
          <w:color w:val="262626"/>
        </w:rPr>
        <w:t xml:space="preserve">Below a short definition of the IoT devices, IoT systems, and services Security requirements:</w:t>
      </w:r>
      <w:r/>
    </w:p>
    <w:p>
      <w:pPr>
        <w:shd w:val="clear" w:color="auto" w:fill="FFFFFF"/>
      </w:pPr>
      <w:r>
        <w:rPr>
          <w:rFonts w:cs="Calibri" w:eastAsia="Calibri"/>
          <w:color w:val="262626"/>
        </w:rPr>
        <w:t xml:space="preserve"> </w:t>
      </w:r>
      <w:r/>
    </w:p>
    <w:p>
      <w:pPr>
        <w:shd w:val="clear" w:color="auto" w:fill="FFFFFF"/>
      </w:pPr>
      <w:r>
        <w:rPr>
          <w:rFonts w:cs="Calibri" w:eastAsia="Calibri"/>
          <w:b/>
          <w:color w:val="262626"/>
        </w:rPr>
        <w:t xml:space="preserve">Access control and authorization</w:t>
      </w:r>
      <w:r>
        <w:rPr>
          <w:rFonts w:cs="Calibri" w:eastAsia="Calibri"/>
          <w:color w:val="262626"/>
        </w:rPr>
        <w:t xml:space="preserve"> can be important in all IoT application domains, in particular if the underlying IoT system an</w:t>
      </w:r>
      <w:r>
        <w:rPr>
          <w:rFonts w:cs="Calibri" w:eastAsia="Calibri"/>
          <w:color w:val="262626"/>
        </w:rPr>
        <w:t xml:space="preserve">d the services it provides are not meant to be publicly available. In the transport case, certain services should be authorized only to distinguished entities.</w:t>
      </w:r>
      <w:r/>
    </w:p>
    <w:p>
      <w:pPr>
        <w:shd w:val="clear" w:color="auto" w:fill="FFFFFF"/>
      </w:pPr>
      <w:r>
        <w:rPr>
          <w:rFonts w:cs="Calibri" w:eastAsia="Calibri"/>
          <w:b/>
          <w:color w:val="262626"/>
        </w:rPr>
        <w:t xml:space="preserve">Trustworthy computing</w:t>
      </w:r>
      <w:r>
        <w:rPr>
          <w:rFonts w:cs="Calibri" w:eastAsia="Calibri"/>
          <w:color w:val="262626"/>
        </w:rPr>
        <w:t xml:space="preserve"> this requirement means that one must be assured that the system and its se</w:t>
      </w:r>
      <w:r>
        <w:rPr>
          <w:rFonts w:cs="Calibri" w:eastAsia="Calibri"/>
          <w:color w:val="262626"/>
        </w:rPr>
        <w:t xml:space="preserve">rvices work as expected by the user at any time and in all conceivable situations. It is also a fundamental requirement, as if it cannot be satisfied, then other requirements, such as proper access control and authorization, could not be satisfied either, </w:t>
      </w:r>
      <w:r>
        <w:rPr>
          <w:rFonts w:cs="Calibri" w:eastAsia="Calibri"/>
          <w:color w:val="262626"/>
        </w:rPr>
        <w:t xml:space="preserve">or at least, one would never be sufficiently assured that they are enforced properly. This covers the requirement to protect IoT </w:t>
      </w:r>
      <w:r>
        <w:rPr>
          <w:rFonts w:cs="Calibri" w:eastAsia="Calibri"/>
          <w:color w:val="262626"/>
        </w:rPr>
        <w:t xml:space="preserve">devices from being hacked or infected by malware. In addition, trustworthiness requires assurance, which means that not only it</w:t>
      </w:r>
      <w:r>
        <w:rPr>
          <w:rFonts w:cs="Calibri" w:eastAsia="Calibri"/>
          <w:color w:val="262626"/>
        </w:rPr>
        <w:t xml:space="preserve"> is difficult to compromise system components, but it is possible to verify that the system is still in a healthy state, if it is, and if not, it can be brought back to a healthy state.</w:t>
      </w:r>
      <w:r/>
    </w:p>
    <w:p>
      <w:pPr>
        <w:shd w:val="clear" w:color="auto" w:fill="FFFFFF"/>
      </w:pPr>
      <w:r>
        <w:rPr>
          <w:rFonts w:cs="Calibri" w:eastAsia="Calibri"/>
          <w:b/>
          <w:color w:val="262626"/>
        </w:rPr>
        <w:t xml:space="preserve">Denial-of-Service protection</w:t>
      </w:r>
      <w:r>
        <w:rPr>
          <w:rFonts w:cs="Calibri" w:eastAsia="Calibri"/>
          <w:color w:val="262626"/>
        </w:rPr>
        <w:t xml:space="preserve"> makes it difficult for attackers to rende</w:t>
      </w:r>
      <w:r>
        <w:rPr>
          <w:rFonts w:cs="Calibri" w:eastAsia="Calibri"/>
          <w:color w:val="262626"/>
        </w:rPr>
        <w:t xml:space="preserve">r the services provided by the IoT system unavailable or substantially under-performing. This is a requirement similar to availability of information, but here is required the availability of services rather than just information. This requirement compleme</w:t>
      </w:r>
      <w:r>
        <w:rPr>
          <w:rFonts w:cs="Calibri" w:eastAsia="Calibri"/>
          <w:color w:val="262626"/>
        </w:rPr>
        <w:t xml:space="preserve">nts the trustworthy computing requirement. The DoS protection requirement is needed besides the trustworthy computation requirement to fully express what we expect from a secure IoT system.</w:t>
      </w:r>
      <w:r/>
    </w:p>
    <w:p>
      <w:pPr>
        <w:shd w:val="clear" w:color="auto" w:fill="FFFFFF"/>
      </w:pPr>
      <w:r>
        <w:rPr>
          <w:rFonts w:cs="Calibri" w:eastAsia="Calibri"/>
          <w:color w:val="262626"/>
        </w:rPr>
        <w:t xml:space="preserve"> </w:t>
      </w:r>
      <w:r/>
    </w:p>
    <w:p>
      <w:pPr>
        <w:shd w:val="clear" w:color="auto" w:fill="FFFFFF"/>
      </w:pPr>
      <w:r>
        <w:rPr>
          <w:rFonts w:cs="Calibri" w:eastAsia="Calibri"/>
          <w:color w:val="262626"/>
        </w:rPr>
        <w:t xml:space="preserve">Below a short definition of the General Security requirements:</w:t>
      </w:r>
      <w:r/>
    </w:p>
    <w:p>
      <w:pPr>
        <w:shd w:val="clear" w:color="auto" w:fill="FFFFFF"/>
      </w:pPr>
      <w:r>
        <w:rPr>
          <w:rFonts w:cs="Calibri" w:eastAsia="Calibri"/>
          <w:color w:val="262626"/>
        </w:rPr>
        <w:t xml:space="preserve"> </w:t>
      </w:r>
      <w:r/>
    </w:p>
    <w:p>
      <w:pPr>
        <w:shd w:val="clear" w:color="auto" w:fill="FFFFFF"/>
      </w:pPr>
      <w:r>
        <w:rPr>
          <w:rFonts w:cs="Calibri" w:eastAsia="Calibri"/>
          <w:b/>
          <w:color w:val="262626"/>
        </w:rPr>
        <w:t xml:space="preserve">Privacy</w:t>
      </w:r>
      <w:r>
        <w:rPr>
          <w:rFonts w:cs="Calibri" w:eastAsia="Calibri"/>
          <w:color w:val="262626"/>
        </w:rPr>
        <w:t xml:space="preserve"> means that human users can control how private information about them is stored, processed, and used in the IoT system and beyond. This requirement is relevant in application domains where the IoT system handles user related private information. </w:t>
      </w:r>
      <w:r/>
    </w:p>
    <w:p>
      <w:pPr>
        <w:shd w:val="clear" w:color="auto" w:fill="FFFFFF"/>
      </w:pPr>
      <w:r>
        <w:rPr>
          <w:rFonts w:cs="Calibri" w:eastAsia="Calibri"/>
          <w:color w:val="262626"/>
        </w:rPr>
        <w:t xml:space="preserve"> </w:t>
      </w:r>
      <w:r/>
    </w:p>
    <w:p>
      <w:pPr>
        <w:shd w:val="clear" w:color="auto" w:fill="FFFFFF"/>
      </w:pPr>
      <w:r>
        <w:rPr>
          <w:rFonts w:cs="Calibri" w:eastAsia="Calibri"/>
          <w:color w:val="008080"/>
          <w:u w:val="single"/>
        </w:rPr>
        <w:t xml:space="preserve">According to the </w:t>
      </w:r>
      <w:r>
        <w:rPr>
          <w:rFonts w:cs="Calibri" w:eastAsia="Calibri"/>
          <w:color w:val="262626"/>
        </w:rPr>
        <w:t xml:space="preserve">requirements list described </w:t>
      </w:r>
      <w:r>
        <w:rPr>
          <w:rFonts w:cs="Calibri" w:eastAsia="Calibri"/>
          <w:color w:val="008080"/>
          <w:u w:val="single"/>
        </w:rPr>
        <w:t xml:space="preserve">above</w:t>
      </w:r>
      <w:r>
        <w:rPr>
          <w:rFonts w:cs="Calibri" w:eastAsia="Calibri"/>
          <w:color w:val="262626"/>
        </w:rPr>
        <w:t xml:space="preserve"> and the worked </w:t>
      </w:r>
      <w:r>
        <w:rPr>
          <w:rFonts w:cs="Calibri" w:eastAsia="Calibri"/>
          <w:color w:val="008080"/>
          <w:u w:val="single"/>
        </w:rPr>
        <w:t xml:space="preserve">scenarios </w:t>
      </w:r>
      <w:r>
        <w:rPr>
          <w:rFonts w:cs="Calibri" w:eastAsia="Calibri"/>
          <w:color w:val="262626"/>
        </w:rPr>
        <w:t xml:space="preserve">for the tracking and monitoring of artwork use case, only a subset of</w:t>
      </w:r>
      <w:r>
        <w:rPr>
          <w:rFonts w:cs="Calibri" w:eastAsia="Calibri"/>
          <w:color w:val="008080"/>
          <w:u w:val="single"/>
        </w:rPr>
        <w:t xml:space="preserve"> </w:t>
      </w:r>
      <w:r>
        <w:rPr>
          <w:rFonts w:cs="Calibri" w:eastAsia="Calibri"/>
          <w:color w:val="262626"/>
        </w:rPr>
        <w:t xml:space="preserve">identified security requirements</w:t>
      </w:r>
      <w:r>
        <w:rPr>
          <w:rFonts w:cs="Calibri" w:eastAsia="Calibri"/>
          <w:color w:val="008080"/>
          <w:u w:val="single"/>
        </w:rPr>
        <w:t xml:space="preserve"> are </w:t>
      </w:r>
      <w:r>
        <w:rPr>
          <w:rFonts w:cs="Calibri" w:eastAsia="Calibri"/>
          <w:color w:val="262626"/>
        </w:rPr>
        <w:t xml:space="preserve">in the scope and </w:t>
      </w:r>
      <w:r>
        <w:rPr>
          <w:rFonts w:cs="Calibri" w:eastAsia="Calibri"/>
          <w:color w:val="008080"/>
          <w:u w:val="single"/>
        </w:rPr>
        <w:t xml:space="preserve">part of the CERTIFY innovation topics. </w:t>
      </w:r>
      <w:r>
        <w:rPr>
          <w:rFonts w:cs="Calibri" w:eastAsia="Calibri"/>
          <w:b/>
          <w:color w:val="262626"/>
        </w:rPr>
        <w:t xml:space="preserve">C</w:t>
      </w:r>
      <w:r>
        <w:rPr>
          <w:rFonts w:cs="Calibri" w:eastAsia="Calibri"/>
          <w:b/>
          <w:i/>
          <w:color w:val="262626"/>
        </w:rPr>
        <w:t xml:space="preserve">onfidentiality</w:t>
      </w:r>
      <w:r>
        <w:rPr>
          <w:rFonts w:cs="Calibri" w:eastAsia="Calibri"/>
          <w:b/>
          <w:color w:val="262626"/>
        </w:rPr>
        <w:t xml:space="preserve">, </w:t>
      </w:r>
      <w:r>
        <w:rPr>
          <w:rFonts w:cs="Calibri" w:eastAsia="Calibri"/>
          <w:b/>
          <w:i/>
          <w:color w:val="262626"/>
        </w:rPr>
        <w:t xml:space="preserve">integrity</w:t>
      </w:r>
      <w:r>
        <w:rPr>
          <w:rFonts w:cs="Calibri" w:eastAsia="Calibri"/>
          <w:b/>
          <w:color w:val="262626"/>
        </w:rPr>
        <w:t xml:space="preserve">, </w:t>
      </w:r>
      <w:r>
        <w:rPr>
          <w:rFonts w:cs="Calibri" w:eastAsia="Calibri"/>
          <w:b/>
          <w:i/>
          <w:color w:val="262626"/>
        </w:rPr>
        <w:t xml:space="preserve">availability</w:t>
      </w:r>
      <w:r>
        <w:rPr>
          <w:rFonts w:cs="Calibri" w:eastAsia="Calibri"/>
          <w:i/>
          <w:color w:val="262626"/>
        </w:rPr>
        <w:t xml:space="preserve"> (</w:t>
      </w:r>
      <w:r>
        <w:rPr>
          <w:rFonts w:cs="Calibri" w:eastAsia="Calibri"/>
          <w:color w:val="262626"/>
        </w:rPr>
        <w:t xml:space="preserve">the CIA triad) and </w:t>
      </w:r>
      <w:r>
        <w:rPr>
          <w:rFonts w:cs="Calibri" w:eastAsia="Calibri"/>
          <w:b/>
          <w:i/>
          <w:color w:val="262626"/>
        </w:rPr>
        <w:t xml:space="preserve">privacy </w:t>
      </w:r>
      <w:r>
        <w:rPr>
          <w:rFonts w:cs="Calibri" w:eastAsia="Calibri"/>
          <w:color w:val="262626"/>
        </w:rPr>
        <w:t xml:space="preserve">are the main topics of this security assessment analysis.</w:t>
      </w:r>
      <w:r/>
    </w:p>
    <w:p>
      <w:pPr>
        <w:shd w:val="clear" w:color="auto" w:fill="FFFFFF"/>
      </w:pPr>
      <w:r>
        <w:rPr>
          <w:rFonts w:cs="Calibri" w:eastAsia="Calibri"/>
          <w:color w:val="262626"/>
        </w:rPr>
        <w:t xml:space="preserve"> </w:t>
      </w:r>
      <w:r/>
    </w:p>
    <w:p>
      <w:pPr>
        <w:shd w:val="clear" w:color="auto" w:fill="FFFFFF"/>
      </w:pPr>
      <w:r>
        <w:rPr>
          <w:rFonts w:cs="Calibri" w:eastAsia="Calibri"/>
          <w:color w:val="008080"/>
          <w:u w:val="single"/>
        </w:rPr>
        <w:t xml:space="preserve">According to the above </w:t>
      </w:r>
      <w:r>
        <w:rPr>
          <w:rFonts w:cs="Calibri" w:eastAsia="Calibri"/>
          <w:color w:val="262626"/>
        </w:rPr>
        <w:t xml:space="preserve">introduction</w:t>
      </w:r>
      <w:r>
        <w:rPr>
          <w:rFonts w:cs="Calibri" w:eastAsia="Calibri"/>
          <w:color w:val="008080"/>
          <w:u w:val="single"/>
        </w:rPr>
        <w:t xml:space="preserve"> an initial set of security features has been identif</w:t>
      </w:r>
      <w:r>
        <w:rPr>
          <w:rFonts w:cs="Calibri" w:eastAsia="Calibri"/>
          <w:color w:val="008080"/>
          <w:u w:val="single"/>
        </w:rPr>
        <w:t xml:space="preserve">ied for the </w:t>
      </w:r>
      <w:r>
        <w:rPr>
          <w:rFonts w:cs="Calibri" w:eastAsia="Calibri"/>
          <w:color w:val="262626"/>
        </w:rPr>
        <w:t xml:space="preserve">tracking and monitoring of artwork</w:t>
      </w:r>
      <w:r>
        <w:rPr>
          <w:rFonts w:cs="Calibri" w:eastAsia="Calibri"/>
          <w:color w:val="008080"/>
          <w:u w:val="single"/>
        </w:rPr>
        <w:t xml:space="preserve">. </w:t>
      </w:r>
      <w:r>
        <w:rPr>
          <w:rFonts w:cs="Calibri" w:eastAsia="Calibri"/>
          <w:color w:val="262626"/>
        </w:rPr>
        <w:t xml:space="preserve">T</w:t>
      </w:r>
      <w:r>
        <w:rPr>
          <w:rFonts w:cs="Calibri" w:eastAsia="Calibri"/>
          <w:color w:val="008080"/>
          <w:u w:val="single"/>
        </w:rPr>
        <w:t xml:space="preserve">he </w:t>
      </w:r>
      <w:r>
        <w:rPr>
          <w:rFonts w:cs="Calibri" w:eastAsia="Calibri"/>
          <w:color w:val="262626"/>
        </w:rPr>
        <w:t xml:space="preserve">list</w:t>
      </w:r>
      <w:r>
        <w:rPr>
          <w:rFonts w:cs="Calibri" w:eastAsia="Calibri"/>
          <w:color w:val="008080"/>
          <w:u w:val="single"/>
        </w:rPr>
        <w:t xml:space="preserve"> below</w:t>
      </w:r>
      <w:r>
        <w:rPr>
          <w:rFonts w:cs="Calibri" w:eastAsia="Calibri"/>
          <w:color w:val="262626"/>
        </w:rPr>
        <w:t xml:space="preserve"> </w:t>
      </w:r>
      <w:r>
        <w:rPr>
          <w:rFonts w:cs="Calibri" w:eastAsia="Calibri"/>
          <w:color w:val="008080"/>
          <w:u w:val="single"/>
        </w:rPr>
        <w:t xml:space="preserve">report</w:t>
      </w:r>
      <w:r>
        <w:rPr>
          <w:rFonts w:cs="Calibri" w:eastAsia="Calibri"/>
          <w:color w:val="262626"/>
        </w:rPr>
        <w:t xml:space="preserve">s the</w:t>
      </w:r>
      <w:r>
        <w:rPr>
          <w:rFonts w:cs="Calibri" w:eastAsia="Calibri"/>
          <w:color w:val="008080"/>
          <w:u w:val="single"/>
        </w:rPr>
        <w:t xml:space="preserve"> security features</w:t>
      </w:r>
      <w:r>
        <w:rPr>
          <w:rFonts w:cs="Calibri" w:eastAsia="Calibri"/>
          <w:color w:val="262626"/>
        </w:rPr>
        <w:t xml:space="preserve"> and the system component supposed to cover such security requirements:</w:t>
      </w:r>
      <w:r/>
    </w:p>
    <w:p>
      <w:pPr>
        <w:shd w:val="clear" w:color="auto" w:fill="FFFFFF"/>
      </w:pPr>
      <w:r>
        <w:rPr>
          <w:rFonts w:cs="Calibri" w:eastAsia="Calibri"/>
          <w:color w:val="262626"/>
        </w:rPr>
        <w:t xml:space="preserve"> </w:t>
      </w:r>
      <w:r/>
    </w:p>
    <w:p>
      <w:pPr>
        <w:shd w:val="clear" w:color="auto" w:fill="FFFFFF"/>
      </w:pPr>
      <w:r>
        <w:drawing>
          <wp:anchor xmlns:wp="http://schemas.openxmlformats.org/drawingml/2006/wordprocessingDrawing" distT="0" distB="0" distL="115200" distR="115200" simplePos="0" relativeHeight="251709441" behindDoc="0" locked="0" layoutInCell="1" allowOverlap="1">
            <wp:simplePos x="0" y="0"/>
            <wp:positionH relativeFrom="column">
              <wp:posOffset>0</wp:posOffset>
            </wp:positionH>
            <wp:positionV relativeFrom="paragraph">
              <wp:posOffset>0</wp:posOffset>
            </wp:positionV>
            <wp:extent cx="2319356" cy="1139391"/>
            <wp:effectExtent l="0" t="0" r="0" b="0"/>
            <wp:wrapSquare wrapText="bothSides"/>
            <wp:docPr id="51" name="Picture 3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 hidden="0"/>
                    <pic:cNvPicPr>
                      <a:picLocks noChangeAspect="1"/>
                    </pic:cNvPicPr>
                  </pic:nvPicPr>
                  <pic:blipFill>
                    <a:blip r:embed="rId86"/>
                    <a:stretch/>
                  </pic:blipFill>
                  <pic:spPr bwMode="auto">
                    <a:xfrm>
                      <a:off x="0" y="0"/>
                      <a:ext cx="2319359" cy="1139394"/>
                    </a:xfrm>
                    <a:prstGeom prst="rect">
                      <a:avLst/>
                    </a:prstGeom>
                  </pic:spPr>
                </pic:pic>
              </a:graphicData>
            </a:graphic>
          </wp:anchor>
        </w:drawing>
      </w:r>
      <w:r/>
    </w:p>
    <w:p>
      <w:pPr>
        <w:numPr>
          <w:ilvl w:val="0"/>
          <w:numId w:val="192"/>
        </w:numPr>
      </w:pPr>
      <w:r>
        <w:rPr>
          <w:rFonts w:cs="Calibri" w:eastAsia="Calibri"/>
          <w:color w:val="008080"/>
          <w:u w:val="single"/>
        </w:rPr>
        <w:t xml:space="preserve">Trusted data load</w:t>
      </w:r>
      <w:r/>
    </w:p>
    <w:p>
      <w:pPr>
        <w:numPr>
          <w:ilvl w:val="0"/>
          <w:numId w:val="192"/>
        </w:numPr>
      </w:pPr>
      <w:r>
        <w:rPr>
          <w:rFonts w:cs="Calibri" w:eastAsia="Calibri"/>
          <w:color w:val="008080"/>
          <w:u w:val="single"/>
        </w:rPr>
        <w:t xml:space="preserve">Environment isolation</w:t>
      </w:r>
      <w:r/>
    </w:p>
    <w:p>
      <w:pPr>
        <w:numPr>
          <w:ilvl w:val="0"/>
          <w:numId w:val="192"/>
        </w:numPr>
      </w:pPr>
      <w:r>
        <w:rPr>
          <w:rFonts w:cs="Calibri" w:eastAsia="Calibri"/>
          <w:color w:val="008080"/>
          <w:u w:val="single"/>
        </w:rPr>
        <w:t xml:space="preserve">Run-time integrity monitors</w:t>
      </w:r>
      <w:r/>
    </w:p>
    <w:p>
      <w:pPr>
        <w:numPr>
          <w:ilvl w:val="0"/>
          <w:numId w:val="192"/>
        </w:numPr>
      </w:pPr>
      <w:r>
        <w:rPr>
          <w:rFonts w:cs="Calibri" w:eastAsia="Calibri"/>
          <w:color w:val="008080"/>
          <w:u w:val="single"/>
        </w:rPr>
        <w:t xml:space="preserve">In-transit data prot</w:t>
      </w:r>
      <w:r>
        <w:rPr>
          <w:rFonts w:cs="Calibri" w:eastAsia="Calibri"/>
          <w:color w:val="008080"/>
          <w:u w:val="single"/>
        </w:rPr>
        <w:t xml:space="preserve">ection</w:t>
      </w:r>
      <w:r/>
    </w:p>
    <w:p>
      <w:r/>
      <w:r/>
    </w:p>
    <w:p>
      <w:pPr>
        <w:jc w:val="left"/>
      </w:pPr>
      <w:r/>
      <w:r/>
    </w:p>
    <w:p>
      <w:pPr>
        <w:pStyle w:val="458"/>
        <w:numPr>
          <w:ilvl w:val="0"/>
          <w:numId w:val="104"/>
        </w:numPr>
        <w:jc w:val="left"/>
        <w:rPr>
          <w:rFonts w:cs="Calibri" w:eastAsia="Calibri"/>
        </w:rPr>
      </w:pPr>
      <w:r>
        <w:drawing>
          <wp:anchor xmlns:wp="http://schemas.openxmlformats.org/drawingml/2006/wordprocessingDrawing" distT="0" distB="0" distL="115200" distR="115200" simplePos="0" relativeHeight="251711489" behindDoc="0" locked="0" layoutInCell="1" allowOverlap="1">
            <wp:simplePos x="0" y="0"/>
            <wp:positionH relativeFrom="column">
              <wp:posOffset>0</wp:posOffset>
            </wp:positionH>
            <wp:positionV relativeFrom="paragraph">
              <wp:posOffset>0</wp:posOffset>
            </wp:positionV>
            <wp:extent cx="1837421" cy="771280"/>
            <wp:effectExtent l="0" t="0" r="0" b="0"/>
            <wp:wrapSquare wrapText="bothSides"/>
            <wp:docPr id="52" name="Picture 3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 hidden="0"/>
                    <pic:cNvPicPr>
                      <a:picLocks noChangeAspect="1"/>
                    </pic:cNvPicPr>
                  </pic:nvPicPr>
                  <pic:blipFill>
                    <a:blip r:embed="rId87"/>
                    <a:stretch/>
                  </pic:blipFill>
                  <pic:spPr bwMode="auto">
                    <a:xfrm>
                      <a:off x="0" y="0"/>
                      <a:ext cx="1837424" cy="771283"/>
                    </a:xfrm>
                    <a:prstGeom prst="rect">
                      <a:avLst/>
                    </a:prstGeom>
                  </pic:spPr>
                </pic:pic>
              </a:graphicData>
            </a:graphic>
          </wp:anchor>
        </w:drawing>
      </w:r>
      <w:r>
        <w:rPr>
          <w:rFonts w:cs="Calibri" w:eastAsia="Calibri"/>
          <w:color w:val="008080"/>
          <w:u w:val="single"/>
        </w:rPr>
        <w:t xml:space="preserve">Trusted boot </w:t>
      </w:r>
      <w:r/>
    </w:p>
    <w:p>
      <w:pPr>
        <w:numPr>
          <w:ilvl w:val="1"/>
          <w:numId w:val="237"/>
        </w:numPr>
      </w:pPr>
      <w:r>
        <w:rPr>
          <w:rFonts w:cs="Calibri" w:eastAsia="Calibri"/>
          <w:color w:val="008080"/>
          <w:u w:val="single"/>
        </w:rPr>
        <w:t xml:space="preserve">Run-time integrity monitors</w:t>
      </w:r>
      <w:r/>
    </w:p>
    <w:p>
      <w:pPr>
        <w:numPr>
          <w:ilvl w:val="1"/>
          <w:numId w:val="237"/>
        </w:numPr>
      </w:pPr>
      <w:r>
        <w:rPr>
          <w:rFonts w:cs="Calibri" w:eastAsia="Calibri"/>
          <w:color w:val="008080"/>
          <w:u w:val="single"/>
        </w:rPr>
        <w:t xml:space="preserve">Encryption (w/ key mgmt. hw protected)</w:t>
      </w:r>
      <w:r/>
    </w:p>
    <w:p>
      <w:pPr>
        <w:numPr>
          <w:ilvl w:val="1"/>
          <w:numId w:val="237"/>
        </w:numPr>
      </w:pPr>
      <w:r>
        <w:rPr>
          <w:rFonts w:cs="Calibri" w:eastAsia="Calibri"/>
          <w:color w:val="008080"/>
          <w:u w:val="single"/>
        </w:rPr>
        <w:t xml:space="preserve">Secure storage</w:t>
      </w:r>
      <w:r/>
    </w:p>
    <w:p>
      <w:r>
        <w:rPr>
          <w:rFonts w:cs="Calibri" w:eastAsia="Calibri"/>
          <w:color w:val="262626"/>
        </w:rPr>
        <w:t xml:space="preserve"> </w:t>
      </w:r>
      <w:r/>
    </w:p>
    <w:p>
      <w:r/>
      <w:r/>
    </w:p>
    <w:p>
      <w:r/>
      <w:r/>
    </w:p>
    <w:p>
      <w:pPr>
        <w:pStyle w:val="412"/>
        <w:rPr>
          <w:lang w:val="en-US"/>
        </w:rPr>
      </w:pPr>
      <w:r>
        <w:rPr>
          <w:lang w:val="en-US"/>
        </w:rPr>
        <w:t xml:space="preserve">Applicable Regulations, Best Practices and Standards</w:t>
      </w:r>
      <w:r/>
    </w:p>
    <w:p>
      <w:pPr>
        <w:rPr>
          <w:rFonts w:ascii="Times New Roman" w:hAnsi="Times New Roman"/>
          <w:ins w:id="3119" w:author="Eryk Schiller" w:date="2023-06-08T23:38:00Z"/>
        </w:rPr>
      </w:pPr>
      <w:ins w:id="3120" w:author="Eryk Schiller" w:date="2023-06-08T23:38:00Z">
        <w:r>
          <w:rPr>
            <w:rFonts w:ascii="Times New Roman" w:hAnsi="Times New Roman"/>
            <w:color w:val="0E101A"/>
          </w:rPr>
          <w:t xml:space="preserve">While digital artwork transportation is a niche area, relevant standards, </w:t>
        </w:r>
      </w:ins>
      <w:ins w:id="3121" w:author="Eryk Schiller" w:date="2023-06-08T23:38:00Z">
        <w:r>
          <w:rPr>
            <w:rFonts w:ascii="Times New Roman" w:hAnsi="Times New Roman"/>
            <w:color w:val="0E101A"/>
          </w:rPr>
          <w:t xml:space="preserve">regulations, and certifications can be applied to ensure the security and integrity of such systems, mainly when using IoT devices for transportation. Here is an overview of some applicable standards, regulations, and certifications:</w:t>
        </w:r>
      </w:ins>
      <w:ins w:id="3122" w:author="Eryk Schiller" w:date="2023-06-08T23:38:00Z">
        <w:r/>
      </w:ins>
    </w:p>
    <w:p>
      <w:pPr>
        <w:pStyle w:val="458"/>
        <w:numPr>
          <w:ilvl w:val="0"/>
          <w:numId w:val="4"/>
        </w:numPr>
        <w:rPr>
          <w:rFonts w:ascii="Times New Roman" w:hAnsi="Times New Roman"/>
          <w:ins w:id="3123" w:author="Eryk Schiller" w:date="2023-06-08T23:38:00Z"/>
        </w:rPr>
      </w:pPr>
      <w:ins w:id="3124" w:author="Eryk Schiller" w:date="2023-06-08T23:38:00Z">
        <w:r>
          <w:rPr>
            <w:rFonts w:ascii="Times New Roman" w:hAnsi="Times New Roman"/>
            <w:color w:val="0E101A"/>
          </w:rPr>
          <w:t xml:space="preserve">IEC 62443: As mentioned </w:t>
        </w:r>
      </w:ins>
      <w:commentRangeStart w:id="3"/>
      <w:ins w:id="3125" w:author="Jan von der Assen" w:date="2023-06-12T12:22:00Z">
        <w:r>
          <w:rPr>
            <w:rFonts w:ascii="Times New Roman" w:hAnsi="Times New Roman"/>
            <w:color w:val="0E101A"/>
          </w:rPr>
          <w:t xml:space="preserve">earlier</w:t>
        </w:r>
      </w:ins>
      <w:commentRangeEnd w:id="3"/>
      <w:r>
        <w:commentReference w:id="3"/>
      </w:r>
      <w:ins w:id="3126" w:author="Jan von der Assen" w:date="2023-06-12T12:22:00Z">
        <w:r>
          <w:rPr>
            <w:rFonts w:ascii="Times New Roman" w:hAnsi="Times New Roman"/>
            <w:color w:val="0E101A"/>
          </w:rPr>
          <w:t xml:space="preserve">, the IEC 62443 series of standards focuses on the cybersecurity of industrial automation and control systems (IACS), including IoT devices. Although IEC 62443 is not specifically designed for digital artwork transportatio</w:t>
        </w:r>
      </w:ins>
      <w:ins w:id="3127" w:author="Jan von der Assen" w:date="2023-06-12T12:22:00Z">
        <w:r>
          <w:rPr>
            <w:rFonts w:ascii="Times New Roman" w:hAnsi="Times New Roman"/>
            <w:color w:val="0E101A"/>
          </w:rPr>
          <w:t xml:space="preserve">n, its principles can be applied to secure IoT devices and systems used in this context.</w:t>
        </w:r>
      </w:ins>
      <w:ins w:id="3128" w:author="Eryk Schiller" w:date="2023-06-08T23:38:00Z">
        <w:r/>
      </w:ins>
    </w:p>
    <w:p>
      <w:pPr>
        <w:pStyle w:val="458"/>
        <w:numPr>
          <w:ilvl w:val="0"/>
          <w:numId w:val="4"/>
        </w:numPr>
        <w:rPr>
          <w:rFonts w:ascii="Times New Roman" w:hAnsi="Times New Roman"/>
          <w:ins w:id="3129" w:author="Eryk Schiller" w:date="2023-06-08T23:38:00Z"/>
        </w:rPr>
      </w:pPr>
      <w:ins w:id="3130" w:author="Eryk Schiller" w:date="2023-06-08T23:38:00Z">
        <w:r>
          <w:rPr>
            <w:rFonts w:ascii="Times New Roman" w:hAnsi="Times New Roman"/>
            <w:color w:val="0E101A"/>
          </w:rPr>
          <w:t xml:space="preserve">ISO/IEC 27001: This standard provides requirements for an information security management system (ISMS) and can be applied to organizations involved in digital artwork</w:t>
        </w:r>
      </w:ins>
      <w:ins w:id="3131" w:author="Eryk Schiller" w:date="2023-06-08T23:38:00Z">
        <w:r>
          <w:rPr>
            <w:rFonts w:ascii="Times New Roman" w:hAnsi="Times New Roman"/>
            <w:color w:val="0E101A"/>
          </w:rPr>
          <w:t xml:space="preserve"> transportation. By implementing an ISMS and obtaining ISO/IEC 27001 certification, organizations can demonstrate their commitment to the security and integrity of the digital artwork transportation process.</w:t>
        </w:r>
      </w:ins>
      <w:ins w:id="3132" w:author="Jan von der Assen" w:date="2023-06-12T12:24:00Z">
        <w:r>
          <w:rPr>
            <w:rFonts w:ascii="Times New Roman" w:hAnsi="Times New Roman"/>
            <w:color w:val="0E101A"/>
          </w:rPr>
          <w:t xml:space="preserve"> ISO 27001 is based on a risk-based view, which m</w:t>
        </w:r>
      </w:ins>
      <w:ins w:id="3133" w:author="Jan von der Assen" w:date="2023-06-12T12:24:00Z">
        <w:r>
          <w:rPr>
            <w:rFonts w:ascii="Times New Roman" w:hAnsi="Times New Roman"/>
            <w:color w:val="0E101A"/>
          </w:rPr>
          <w:t xml:space="preserve">akes it feasible to align with the risk assessment provided herein.</w:t>
        </w:r>
      </w:ins>
      <w:ins w:id="3134" w:author="Eryk Schiller" w:date="2023-06-08T23:38:00Z">
        <w:r/>
      </w:ins>
    </w:p>
    <w:p>
      <w:pPr>
        <w:pStyle w:val="458"/>
        <w:numPr>
          <w:ilvl w:val="0"/>
          <w:numId w:val="4"/>
        </w:numPr>
        <w:rPr>
          <w:rFonts w:ascii="Times New Roman" w:hAnsi="Times New Roman"/>
          <w:ins w:id="3135" w:author="Eryk Schiller" w:date="2023-06-08T23:38:00Z"/>
        </w:rPr>
      </w:pPr>
      <w:ins w:id="3136" w:author="Eryk Schiller" w:date="2023-06-08T23:38:00Z">
        <w:r>
          <w:rPr>
            <w:rFonts w:ascii="Times New Roman" w:hAnsi="Times New Roman"/>
            <w:color w:val="0E101A"/>
          </w:rPr>
          <w:t xml:space="preserve">GDPR: The European Union's General Data Protection Regulation (GDPR) applies to the processing of personal data. While digital artwork transportation might not directly involve personal da</w:t>
        </w:r>
      </w:ins>
      <w:ins w:id="3137" w:author="Eryk Schiller" w:date="2023-06-08T23:38:00Z">
        <w:r>
          <w:rPr>
            <w:rFonts w:ascii="Times New Roman" w:hAnsi="Times New Roman"/>
            <w:color w:val="0E101A"/>
          </w:rPr>
          <w:t xml:space="preserve">ta, organizations should be aware of GDPR requirements if they process personal data related to the artists, collectors, or other parties involved in the transaction.</w:t>
        </w:r>
      </w:ins>
      <w:ins w:id="3138" w:author="Eryk Schiller" w:date="2023-06-08T23:38:00Z">
        <w:r/>
      </w:ins>
    </w:p>
    <w:p>
      <w:pPr>
        <w:pStyle w:val="458"/>
        <w:numPr>
          <w:ilvl w:val="0"/>
          <w:numId w:val="4"/>
        </w:numPr>
        <w:rPr>
          <w:rFonts w:ascii="Times New Roman" w:hAnsi="Times New Roman"/>
          <w:ins w:id="3139" w:author="Eryk Schiller" w:date="2023-06-08T23:38:00Z"/>
        </w:rPr>
      </w:pPr>
      <w:ins w:id="3140" w:author="Eryk Schiller" w:date="2023-06-08T23:38:00Z">
        <w:r>
          <w:rPr>
            <w:rFonts w:ascii="Times New Roman" w:hAnsi="Times New Roman"/>
            <w:color w:val="0E101A"/>
          </w:rPr>
          <w:t xml:space="preserve">NIST Cybersecurity Framework: This framework provides a set of best practices and guideli</w:t>
        </w:r>
      </w:ins>
      <w:ins w:id="3141" w:author="Eryk Schiller" w:date="2023-06-08T23:38:00Z">
        <w:r>
          <w:rPr>
            <w:rFonts w:ascii="Times New Roman" w:hAnsi="Times New Roman"/>
            <w:color w:val="0E101A"/>
          </w:rPr>
          <w:t xml:space="preserve">nes for improving cybersecurity in organizations. Although not specific to digital artwork transportation, the NIST Cybersecurity Framework can help organizations establish a robust cybersecurity posture for their IoT devices and systems used in this conte</w:t>
        </w:r>
      </w:ins>
      <w:ins w:id="3142" w:author="Eryk Schiller" w:date="2023-06-08T23:38:00Z">
        <w:r>
          <w:rPr>
            <w:rFonts w:ascii="Times New Roman" w:hAnsi="Times New Roman"/>
            <w:color w:val="0E101A"/>
          </w:rPr>
          <w:t xml:space="preserve">xt.</w:t>
        </w:r>
      </w:ins>
      <w:ins w:id="3143" w:author="Jan von der Assen" w:date="2023-06-12T12:25:00Z">
        <w:r>
          <w:rPr>
            <w:rFonts w:ascii="Times New Roman" w:hAnsi="Times New Roman"/>
            <w:color w:val="0E101A"/>
          </w:rPr>
          <w:t xml:space="preserve"> Furthermore, due to its high-level description of tasks, it can be considered complementary to ISO 27001.</w:t>
        </w:r>
      </w:ins>
      <w:ins w:id="3144" w:author="Eryk Schiller" w:date="2023-06-08T23:38:00Z">
        <w:r/>
      </w:ins>
    </w:p>
    <w:p>
      <w:pPr>
        <w:pStyle w:val="458"/>
        <w:numPr>
          <w:ilvl w:val="0"/>
          <w:numId w:val="4"/>
        </w:numPr>
        <w:rPr>
          <w:rFonts w:ascii="Times New Roman" w:hAnsi="Times New Roman"/>
          <w:ins w:id="3145" w:author="Jan von der Assen" w:date="2023-06-12T12:26:00Z"/>
        </w:rPr>
      </w:pPr>
      <w:r/>
      <w:commentRangeStart w:id="4"/>
      <w:ins w:id="3146" w:author="Jan von der Assen" w:date="2023-06-12T12:26:00Z">
        <w:r>
          <w:rPr>
            <w:rFonts w:ascii="Times New Roman" w:hAnsi="Times New Roman"/>
            <w:color w:val="0E101A"/>
          </w:rPr>
          <w:t xml:space="preserve">Blockchain technology: To ensure the provenance and authenticity of digital artwork, blockchain technology can be employed. By using blockchain-ba</w:t>
        </w:r>
      </w:ins>
      <w:ins w:id="3147" w:author="Jan von der Assen" w:date="2023-06-12T12:26:00Z">
        <w:r>
          <w:rPr>
            <w:rFonts w:ascii="Times New Roman" w:hAnsi="Times New Roman"/>
            <w:color w:val="0E101A"/>
          </w:rPr>
          <w:t xml:space="preserve">sed systems, organizations can create an immutable, transparent, and decentralized ledger of transactions, providing a secure and tamper-proof record of the digital artwork's history.</w:t>
        </w:r>
      </w:ins>
      <w:commentRangeEnd w:id="4"/>
      <w:r>
        <w:commentReference w:id="4"/>
      </w:r>
      <w:r/>
      <w:ins w:id="3148" w:author="Jan von der Assen" w:date="2023-06-12T12:26:00Z">
        <w:r/>
      </w:ins>
    </w:p>
    <w:p>
      <w:pPr>
        <w:pStyle w:val="458"/>
        <w:numPr>
          <w:ilvl w:val="0"/>
          <w:numId w:val="4"/>
        </w:numPr>
        <w:rPr>
          <w:rFonts w:ascii="Times New Roman" w:hAnsi="Times New Roman"/>
          <w:ins w:id="3149" w:author="Eryk Schiller" w:date="2023-06-08T23:38:00Z"/>
        </w:rPr>
      </w:pPr>
      <w:ins w:id="3150" w:author="Eryk Schiller" w:date="2023-06-08T23:38:00Z">
        <w:r>
          <w:rPr>
            <w:rFonts w:ascii="Times New Roman" w:hAnsi="Times New Roman"/>
            <w:color w:val="0E101A"/>
          </w:rPr>
          <w:t xml:space="preserve">IoT device certifications: Various certification programs exist for I</w:t>
        </w:r>
      </w:ins>
      <w:ins w:id="3151" w:author="Eryk Schiller" w:date="2023-06-08T23:38:00Z">
        <w:r>
          <w:rPr>
            <w:rFonts w:ascii="Times New Roman" w:hAnsi="Times New Roman"/>
            <w:color w:val="0E101A"/>
          </w:rPr>
          <w:t xml:space="preserve">oT devices, such as the ioXt Alliance Certification Program, which focuses on the security of IoT devices. These certifications can help ensure the security and reliability of IoT devices used in digital artwork transportation.</w:t>
        </w:r>
      </w:ins>
      <w:ins w:id="3152" w:author="Eryk Schiller" w:date="2023-06-08T23:38:00Z">
        <w:r/>
      </w:ins>
    </w:p>
    <w:p>
      <w:pPr>
        <w:rPr>
          <w:rFonts w:ascii="Times New Roman" w:hAnsi="Times New Roman"/>
          <w:color w:val="0E101A"/>
          <w:ins w:id="3153" w:author="Eryk Schiller" w:date="2023-06-08T23:38:00Z"/>
        </w:rPr>
      </w:pPr>
      <w:r>
        <w:rPr>
          <w:rFonts w:ascii="Times New Roman" w:hAnsi="Times New Roman"/>
          <w:color w:val="0E101A"/>
        </w:rPr>
      </w:r>
      <w:ins w:id="3154" w:author="Eryk Schiller" w:date="2023-06-08T23:38:00Z">
        <w:r/>
      </w:ins>
    </w:p>
    <w:p>
      <w:pPr>
        <w:rPr>
          <w:rFonts w:ascii="Times New Roman" w:hAnsi="Times New Roman"/>
          <w:ins w:id="3155" w:author="Eryk Schiller" w:date="2023-06-08T23:38:00Z"/>
        </w:rPr>
      </w:pPr>
      <w:ins w:id="3156" w:author="Eryk Schiller" w:date="2023-06-08T23:38:00Z">
        <w:r>
          <w:rPr>
            <w:rFonts w:ascii="Times New Roman" w:hAnsi="Times New Roman"/>
            <w:color w:val="0E101A"/>
          </w:rPr>
          <w:t xml:space="preserve">While there may not be spec</w:t>
        </w:r>
      </w:ins>
      <w:ins w:id="3157" w:author="Eryk Schiller" w:date="2023-06-08T23:38:00Z">
        <w:r>
          <w:rPr>
            <w:rFonts w:ascii="Times New Roman" w:hAnsi="Times New Roman"/>
            <w:color w:val="0E101A"/>
          </w:rPr>
          <w:t xml:space="preserve">ific standards, regulations, or certifications explicitly designed for digital artwork transportation, organizations involved in this process can leverage existing cybersecurity standards, best practices, and certifications to ensure the security, integrit</w:t>
        </w:r>
      </w:ins>
      <w:ins w:id="3158" w:author="Eryk Schiller" w:date="2023-06-08T23:38:00Z">
        <w:r>
          <w:rPr>
            <w:rFonts w:ascii="Times New Roman" w:hAnsi="Times New Roman"/>
            <w:color w:val="0E101A"/>
          </w:rPr>
          <w:t xml:space="preserve">y, and reliability of their systems and devices.</w:t>
        </w:r>
      </w:ins>
      <w:ins w:id="3159" w:author="Jan von der Assen" w:date="2023-06-12T12:27:00Z">
        <w:r>
          <w:rPr>
            <w:rFonts w:ascii="Times New Roman" w:hAnsi="Times New Roman"/>
            <w:color w:val="0E101A"/>
          </w:rPr>
          <w:t xml:space="preserve"> Based on the organization's needs, this can involve a broad security management practise, as provided by the NIST framework, or an auditable, accreditable regulation such as the one provided by ISO.</w:t>
        </w:r>
      </w:ins>
      <w:ins w:id="3160" w:author="Eryk Schiller" w:date="2023-06-08T23:38:00Z">
        <w:r/>
      </w:ins>
    </w:p>
    <w:p>
      <w:pPr>
        <w:rPr>
          <w:ins w:id="3161" w:author="Eryk Schiller" w:date="2023-06-08T23:38:00Z"/>
        </w:rPr>
      </w:pPr>
      <w:r/>
      <w:ins w:id="3162" w:author="Eryk Schiller" w:date="2023-06-08T23:38:00Z">
        <w:r/>
      </w:ins>
    </w:p>
    <w:p>
      <w:pPr>
        <w:pStyle w:val="411"/>
        <w:rPr>
          <w:lang w:val="en-US"/>
          <w:ins w:id="3163" w:author="Eryk Schiller" w:date="2023-06-08T23:46:00Z"/>
        </w:rPr>
      </w:pPr>
      <w:r>
        <w:rPr>
          <w:lang w:val="en-US"/>
        </w:rPr>
        <w:t xml:space="preserve">Securit</w:t>
      </w:r>
      <w:r>
        <w:rPr>
          <w:lang w:val="en-US"/>
        </w:rPr>
        <w:t xml:space="preserve">y Risk Assessment</w:t>
      </w:r>
      <w:ins w:id="3164" w:author="Eryk Schiller" w:date="2023-06-08T23:46:00Z">
        <w:r/>
      </w:ins>
    </w:p>
    <w:p>
      <w:pPr>
        <w:pStyle w:val="412"/>
        <w:ind w:left="794" w:hanging="780"/>
        <w:rPr>
          <w:ins w:id="3165" w:author="Eryk Schiller" w:date="2023-06-08T23:50:00Z"/>
        </w:rPr>
        <w:pPrChange w:id="3166" w:author="Eryk Schiller" w:date="2023-06-08T23:51:00Z">
          <w:pPr/>
        </w:pPrChange>
      </w:pPr>
      <w:ins w:id="3167" w:author="Eryk Schiller" w:date="2023-06-08T23:50:00Z">
        <w:r>
          <w:rPr>
            <w:lang w:val="en-US"/>
          </w:rPr>
          <w:t xml:space="preserve">Security Objectives</w:t>
        </w:r>
      </w:ins>
      <w:ins w:id="3168" w:author="Eryk Schiller" w:date="2023-06-08T23:50:00Z">
        <w:r/>
      </w:ins>
    </w:p>
    <w:p>
      <w:pPr>
        <w:rPr>
          <w:lang w:val="en-US"/>
          <w:ins w:id="3169" w:author="Eryk Schiller" w:date="2023-06-08T23:47:00Z"/>
        </w:rPr>
      </w:pPr>
      <w:ins w:id="3170" w:author="Eryk Schiller" w:date="2023-06-08T23:47:00Z">
        <w:r>
          <w:rPr>
            <w:lang w:val="en-US"/>
          </w:rPr>
          <w:t xml:space="preserve">This section details the Security Scope of Tracking and Monitoring of Artworks (UC-3) Cybersecurity Risk Assessment (SecRA).</w:t>
        </w:r>
      </w:ins>
      <w:ins w:id="3171" w:author="Eryk Schiller" w:date="2023-06-08T23:48:00Z">
        <w:r>
          <w:rPr>
            <w:lang w:val="en-US"/>
          </w:rPr>
          <w:t xml:space="preserve"> The main idea behind the use case is that the artwork owner (i.e., Sender) keeps track of its belonging. To this end, the events changing the custody of the object are recorded (e.g., when the artwork moves from the owner's control to the Carrier) in non-</w:t>
        </w:r>
      </w:ins>
      <w:ins w:id="3172" w:author="Eryk Schiller" w:date="2023-06-08T23:48:00Z">
        <w:r>
          <w:rPr>
            <w:lang w:val="en-US"/>
          </w:rPr>
          <w:t xml:space="preserve">mutable storage. Furthermore, the infrastructure allows for monitoring various parameters upon transportation and rental, which improves the trust between the artwork owner (i.e., Sender) and other entities having momentary custody over the object (i.e., C</w:t>
        </w:r>
      </w:ins>
      <w:ins w:id="3173" w:author="Eryk Schiller" w:date="2023-06-08T23:48:00Z">
        <w:r>
          <w:rPr>
            <w:lang w:val="en-US"/>
          </w:rPr>
          <w:t xml:space="preserve">arrier/Recipient).</w:t>
        </w:r>
      </w:ins>
      <w:ins w:id="3174" w:author="Eryk Schiller" w:date="2023-06-08T23:47:00Z">
        <w:r/>
      </w:ins>
    </w:p>
    <w:p>
      <w:pPr>
        <w:rPr>
          <w:lang w:val="en-US"/>
          <w:ins w:id="3175" w:author="Eryk Schiller" w:date="2023-06-08T23:47:00Z"/>
        </w:rPr>
      </w:pPr>
      <w:ins w:id="3176" w:author="Eryk Schiller" w:date="2023-06-08T23:47:00Z">
        <w:r>
          <w:rPr>
            <w:lang w:val="en-US"/>
          </w:rPr>
          <w:t xml:space="preserve">Figure 1</w:t>
        </w:r>
      </w:ins>
      <w:ins w:id="3177" w:author="Eryk Schiller" w:date="2023-06-08T23:47:00Z">
        <w:r>
          <w:rPr>
            <w:b/>
            <w:bCs/>
            <w:lang w:val="en-US"/>
          </w:rPr>
          <w:t xml:space="preserve">.</w:t>
        </w:r>
      </w:ins>
      <w:ins w:id="3178" w:author="Eryk Schiller" w:date="2023-06-08T23:47:00Z">
        <w:r>
          <w:rPr>
            <w:lang w:val="en-US"/>
          </w:rPr>
          <w:t xml:space="preserve"> outlines the system in which the Security Perimeter is drawn from the artwork owner's point of view (i.e., Sender). The components from the Security Perimeter interact physically and logically with other actors, such as a Carri</w:t>
        </w:r>
      </w:ins>
      <w:ins w:id="3179" w:author="Eryk Schiller" w:date="2023-06-08T23:47:00Z">
        <w:r>
          <w:rPr>
            <w:lang w:val="en-US"/>
          </w:rPr>
          <w:t xml:space="preserve">er or Recipient. For example, the artwork and the data logger might physically move throughout the premises of the Carrier and the Recipient.</w:t>
        </w:r>
      </w:ins>
      <w:ins w:id="3180" w:author="Eryk Schiller" w:date="2023-06-08T23:47:00Z">
        <w:r/>
      </w:ins>
    </w:p>
    <w:p>
      <w:pPr>
        <w:rPr>
          <w:lang w:val="en-US"/>
          <w:ins w:id="3181" w:author="Eryk Schiller" w:date="2023-06-08T23:47:00Z"/>
        </w:rPr>
      </w:pPr>
      <w:ins w:id="3182" w:author="Eryk Schiller" w:date="2023-06-08T23:47:00Z">
        <w:r>
          <w:rPr>
            <w:lang w:val="en-US"/>
          </w:rPr>
          <w:t xml:space="preserve">The objectives of the Tracking and Monitoring of Artworks (UC-3) are:</w:t>
        </w:r>
      </w:ins>
      <w:ins w:id="3183" w:author="Eryk Schiller" w:date="2023-06-08T23:47:00Z">
        <w:r/>
      </w:ins>
    </w:p>
    <w:p>
      <w:pPr>
        <w:pStyle w:val="458"/>
        <w:numPr>
          <w:ilvl w:val="0"/>
          <w:numId w:val="17"/>
        </w:numPr>
        <w:rPr>
          <w:lang w:val="en-US"/>
          <w:ins w:id="3184" w:author="Eryk Schiller" w:date="2023-06-08T23:47:00Z"/>
        </w:rPr>
      </w:pPr>
      <w:ins w:id="3185" w:author="Eryk Schiller" w:date="2023-06-08T23:47:00Z">
        <w:r>
          <w:rPr>
            <w:lang w:val="en-US"/>
          </w:rPr>
          <w:t xml:space="preserve">Log events of the custody change over a give</w:t>
        </w:r>
      </w:ins>
      <w:ins w:id="3186" w:author="Eryk Schiller" w:date="2023-06-08T23:47:00Z">
        <w:r>
          <w:rPr>
            <w:lang w:val="en-US"/>
          </w:rPr>
          <w:t xml:space="preserve">n object in time</w:t>
        </w:r>
      </w:ins>
      <w:ins w:id="3187" w:author="Eryk Schiller" w:date="2023-06-08T23:47:00Z">
        <w:r/>
      </w:ins>
    </w:p>
    <w:p>
      <w:pPr>
        <w:pStyle w:val="458"/>
        <w:numPr>
          <w:ilvl w:val="0"/>
          <w:numId w:val="17"/>
        </w:numPr>
        <w:rPr>
          <w:lang w:val="en-US"/>
          <w:ins w:id="3188" w:author="Eryk Schiller" w:date="2023-06-08T23:47:00Z"/>
        </w:rPr>
      </w:pPr>
      <w:ins w:id="3189" w:author="Eryk Schiller" w:date="2023-06-08T23:47:00Z">
        <w:r>
          <w:rPr>
            <w:lang w:val="en-US"/>
          </w:rPr>
          <w:t xml:space="preserve">Monitor environmental parameters such as temperature, air pressure, humidity, and vibration level in time upon transportation and lease,  </w:t>
        </w:r>
      </w:ins>
      <w:ins w:id="3190" w:author="Eryk Schiller" w:date="2023-06-08T23:47:00Z">
        <w:r/>
      </w:ins>
    </w:p>
    <w:p>
      <w:pPr>
        <w:pStyle w:val="458"/>
        <w:numPr>
          <w:ilvl w:val="0"/>
          <w:numId w:val="17"/>
        </w:numPr>
        <w:rPr>
          <w:lang w:val="en-US"/>
        </w:rPr>
      </w:pPr>
      <w:ins w:id="3191" w:author="Eryk Schiller" w:date="2023-06-08T23:47:00Z">
        <w:r>
          <w:rPr>
            <w:lang w:val="en-US"/>
          </w:rPr>
          <w:t xml:space="preserve">Support remote reconfiguration and Over-The-Air (OTA) patches.</w:t>
        </w:r>
      </w:ins>
      <w:r/>
    </w:p>
    <w:p>
      <w:pPr>
        <w:pStyle w:val="412"/>
        <w:rPr>
          <w:lang w:val="en-US"/>
          <w:ins w:id="3192" w:author="Eryk Schiller" w:date="2023-06-08T23:55:00Z"/>
        </w:rPr>
      </w:pPr>
      <w:r>
        <w:rPr>
          <w:lang w:val="en-US"/>
        </w:rPr>
        <w:t xml:space="preserve">Scoping, Assumptions and Security Bou</w:t>
      </w:r>
      <w:r>
        <w:rPr>
          <w:lang w:val="en-US"/>
        </w:rPr>
        <w:t xml:space="preserve">ndaries</w:t>
      </w:r>
      <w:ins w:id="3193" w:author="Eryk Schiller" w:date="2023-06-08T23:55:00Z">
        <w:r/>
      </w:ins>
    </w:p>
    <w:p>
      <w:pPr>
        <w:jc w:val="center"/>
        <w:keepNext/>
        <w:rPr>
          <w:lang w:val="en-US"/>
          <w:ins w:id="3194" w:author="Eryk Schiller" w:date="2023-06-08T23:55:00Z"/>
        </w:rPr>
      </w:pPr>
      <w:ins w:id="3195" w:author="Eryk Schiller" w:date="2023-06-08T23:55:00Z">
        <w:r>
          <w:rPr>
            <w:lang w:val="en-US"/>
          </w:rPr>
          <w:drawing>
            <wp:inline xmlns:wp="http://schemas.openxmlformats.org/drawingml/2006/wordprocessingDrawing" distT="0" distB="0" distL="0" distR="0">
              <wp:extent cx="6332220" cy="4061457"/>
              <wp:effectExtent l="6345" t="6345" r="6345" b="6345"/>
              <wp:docPr id="53" name="Picture 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 hidden="0"/>
                      <pic:cNvPicPr>
                        <a:picLocks noChangeAspect="1"/>
                      </pic:cNvPicPr>
                    </pic:nvPicPr>
                    <pic:blipFill>
                      <a:blip r:embed="rId88"/>
                      <a:stretch/>
                    </pic:blipFill>
                    <pic:spPr bwMode="auto">
                      <a:xfrm>
                        <a:off x="0" y="0"/>
                        <a:ext cx="6332220" cy="4061459"/>
                      </a:xfrm>
                      <a:prstGeom prst="rect">
                        <a:avLst/>
                      </a:prstGeom>
                      <a:noFill/>
                      <a:ln>
                        <a:noFill/>
                      </a:ln>
                    </pic:spPr>
                  </pic:pic>
                </a:graphicData>
              </a:graphic>
            </wp:inline>
          </w:drawing>
        </w:r>
      </w:ins>
      <w:ins w:id="3196" w:author="Eryk Schiller" w:date="2023-06-08T23:55:00Z">
        <w:r/>
      </w:ins>
    </w:p>
    <w:p>
      <w:pPr>
        <w:pStyle w:val="488"/>
        <w:jc w:val="left"/>
        <w:rPr>
          <w:lang w:val="en-US"/>
          <w:ins w:id="3197" w:author="Eryk Schiller" w:date="2023-06-08T23:55:00Z"/>
        </w:rPr>
      </w:pPr>
      <w:ins w:id="3198" w:author="Eryk Schiller" w:date="2023-06-08T23:55:00Z">
        <w:r>
          <w:rPr>
            <w:lang w:val="en-US"/>
          </w:rPr>
          <w:t xml:space="preserve">Figure 9 Security Scope for Tracking and Monitoring of Artworks</w:t>
        </w:r>
      </w:ins>
      <w:ins w:id="3199" w:author="Eryk Schiller" w:date="2023-06-08T23:55:00Z">
        <w:r/>
      </w:ins>
    </w:p>
    <w:p>
      <w:pPr>
        <w:rPr>
          <w:lang w:val="en-US"/>
          <w:ins w:id="3200" w:author="Eryk Schiller" w:date="2023-06-08T23:55:00Z"/>
        </w:rPr>
      </w:pPr>
      <w:ins w:id="3201" w:author="Eryk Schiller" w:date="2023-06-08T23:55:00Z">
        <w:r>
          <w:rPr>
            <w:lang w:val="en-US"/>
          </w:rPr>
          <w:t xml:space="preserve">Figure 9 outlines assets represented by green boxes (i.e., functional assets) and cylinders (i.e., data assets). System components are depicted using blue boxes, while threat </w:t>
        </w:r>
      </w:ins>
      <w:ins w:id="3202" w:author="Eryk Schiller" w:date="2023-06-08T23:55:00Z">
        <w:r>
          <w:rPr>
            <w:lang w:val="en-US"/>
          </w:rPr>
          <w:t xml:space="preserve">sources are displayed as external attackers in orange.</w:t>
        </w:r>
      </w:ins>
      <w:ins w:id="3203" w:author="Eryk Schiller" w:date="2023-06-08T23:55:00Z">
        <w:r/>
      </w:ins>
    </w:p>
    <w:p>
      <w:pPr>
        <w:rPr>
          <w:lang w:val="en-US"/>
          <w:ins w:id="3204" w:author="Eryk Schiller" w:date="2023-06-08T23:55:00Z"/>
        </w:rPr>
      </w:pPr>
      <w:ins w:id="3205" w:author="Eryk Schiller" w:date="2023-06-08T23:55:00Z">
        <w:r>
          <w:rPr>
            <w:lang w:val="en-US"/>
          </w:rPr>
          <w:t xml:space="preserve">Figure 10 shows a general purpose IoT device with a main MCU is connected to various HW components, peripherals and to a dedicated Secure Element.</w:t>
        </w:r>
      </w:ins>
      <w:ins w:id="3206" w:author="Eryk Schiller" w:date="2023-06-08T23:55:00Z">
        <w:r/>
      </w:ins>
    </w:p>
    <w:p>
      <w:pPr>
        <w:rPr>
          <w:rFonts w:cs="Arial"/>
          <w:lang w:val="en-US"/>
          <w:ins w:id="3207" w:author="Eryk Schiller" w:date="2023-06-08T23:55:00Z"/>
        </w:rPr>
      </w:pPr>
      <w:ins w:id="3208" w:author="Eryk Schiller" w:date="2023-06-08T23:55:00Z">
        <w:r>
          <w:rPr>
            <w:rFonts w:cs="Arial"/>
            <w:szCs w:val="20"/>
            <w:lang w:val="en-US"/>
          </w:rPr>
          <w:t xml:space="preserve">The IoT device </w:t>
        </w:r>
      </w:ins>
      <w:ins w:id="3209" w:author="Eryk Schiller" w:date="2023-06-08T23:55:00Z">
        <w:r>
          <w:rPr>
            <w:lang w:val="en-US"/>
          </w:rPr>
          <w:t xml:space="preserve">used for the use case Artwork Tracking </w:t>
        </w:r>
      </w:ins>
      <w:ins w:id="3210" w:author="Eryk Schiller" w:date="2023-06-08T23:55:00Z">
        <w:r>
          <w:rPr>
            <w:lang w:val="en-US"/>
          </w:rPr>
          <w:noBreakHyphen/>
          <w:t xml:space="preserve"> Secure Transportation is</w:t>
        </w:r>
      </w:ins>
      <w:ins w:id="3211" w:author="Eryk Schiller" w:date="2023-06-08T23:55:00Z">
        <w:r>
          <w:rPr>
            <w:rFonts w:cs="Arial"/>
            <w:szCs w:val="20"/>
            <w:lang w:val="en-US"/>
          </w:rPr>
          <w:t xml:space="preserve"> based on B-L462E-CELL1 discovery kit with LTE-M/NB-IoT cellular link. </w:t>
        </w:r>
      </w:ins>
      <w:ins w:id="3212" w:author="Eryk Schiller" w:date="2023-06-08T23:55:00Z">
        <w:r>
          <w:rPr>
            <w:lang w:val="en-US"/>
          </w:rPr>
          <w:t xml:space="preserve">Figure 11</w:t>
        </w:r>
      </w:ins>
      <w:ins w:id="3213" w:author="Eryk Schiller" w:date="2023-06-08T23:55:00Z">
        <w:r>
          <w:rPr>
            <w:rFonts w:cs="Arial"/>
            <w:szCs w:val="20"/>
            <w:lang w:val="en-US"/>
          </w:rPr>
          <w:t xml:space="preserve"> and </w:t>
        </w:r>
      </w:ins>
      <w:ins w:id="3214" w:author="Eryk Schiller" w:date="2023-06-08T23:55:00Z">
        <w:r>
          <w:rPr>
            <w:lang w:val="en-US"/>
          </w:rPr>
          <w:t xml:space="preserve">Figure </w:t>
        </w:r>
      </w:ins>
      <w:ins w:id="3215" w:author="Eryk Schiller" w:date="2023-06-08T23:55:00Z">
        <w:r>
          <w:rPr>
            <w:rFonts w:cs="Arial"/>
            <w:szCs w:val="20"/>
            <w:lang w:val="en-US"/>
          </w:rPr>
          <w:t xml:space="preserve">12 show respectively the discovery kit architecture and the kit “host module” which integrates in one HW component the STM32L4 main MCU th</w:t>
        </w:r>
      </w:ins>
      <w:ins w:id="3216" w:author="Eryk Schiller" w:date="2023-06-08T23:55:00Z">
        <w:r>
          <w:rPr>
            <w:rFonts w:cs="Arial"/>
            <w:szCs w:val="20"/>
            <w:lang w:val="en-US"/>
          </w:rPr>
          <w:t xml:space="preserve">e modem and the ST4SIM (eSIM). The kit host module and the main MCU STM32L4 through I2C/SPI/USART/GPIO interfaces, connects and manages the peripherals and sensors of the discovery kit. The ST4SIM (eSIM) is programmed with Truphone bootstrap profile and </w:t>
        </w:r>
      </w:ins>
      <w:ins w:id="3217" w:author="Eryk Schiller" w:date="2023-06-08T23:55:00Z">
        <w:r>
          <w:rPr>
            <w:rFonts w:cs="Arial"/>
            <w:szCs w:val="20"/>
            <w:lang w:val="en-US"/>
          </w:rPr>
          <w:t xml:space="preserve">su</w:t>
        </w:r>
      </w:ins>
      <w:ins w:id="3218" w:author="Eryk Schiller" w:date="2023-06-08T23:55:00Z">
        <w:r>
          <w:rPr>
            <w:rFonts w:cs="Arial"/>
            <w:szCs w:val="20"/>
            <w:lang w:val="en-US"/>
          </w:rPr>
          <w:t xml:space="preserve">pports an embedded Secure Element applet to store and protect sensitive data and provides crypto and security services. The modem supports dual mode LTE-M/NB-IoT cellular link.</w:t>
        </w:r>
      </w:ins>
      <w:ins w:id="3219" w:author="Eryk Schiller" w:date="2023-06-08T23:55:00Z">
        <w:r/>
      </w:ins>
    </w:p>
    <w:p>
      <w:pPr>
        <w:rPr>
          <w:lang w:val="en-US"/>
          <w:ins w:id="3220" w:author="Eryk Schiller" w:date="2023-06-08T23:55:00Z"/>
        </w:rPr>
      </w:pPr>
      <w:ins w:id="3221" w:author="Eryk Schiller" w:date="2023-06-08T23:55:00Z">
        <w:r>
          <w:rPr>
            <w:lang w:val="en-US"/>
          </w:rPr>
          <w:t xml:space="preserve">This analysis takes on the IoT device and its perimeter as showed in Figure 13.</w:t>
        </w:r>
      </w:ins>
      <w:ins w:id="3222" w:author="Eryk Schiller" w:date="2023-06-08T23:55:00Z">
        <w:r>
          <w:rPr>
            <w:lang w:val="en-US"/>
          </w:rPr>
          <w:t xml:space="preserve"> The IoT device must be considered as a not attended system component with easy access by an attacker/acker. The IoT device connects through wireless network to the back-end system and through wired link to a local terminal. The back-end system is a generi</w:t>
        </w:r>
      </w:ins>
      <w:ins w:id="3223" w:author="Eryk Schiller" w:date="2023-06-08T23:55:00Z">
        <w:r>
          <w:rPr>
            <w:lang w:val="en-US"/>
          </w:rPr>
          <w:t xml:space="preserve">c term used here to refer the main infrastructure to which the IoT device is connected through a communication link.</w:t>
        </w:r>
      </w:ins>
      <w:ins w:id="3224" w:author="Eryk Schiller" w:date="2023-06-08T23:55:00Z">
        <w:r/>
      </w:ins>
    </w:p>
    <w:p>
      <w:pPr>
        <w:rPr>
          <w:lang w:val="en-US"/>
          <w:ins w:id="3225" w:author="Eryk Schiller" w:date="2023-06-08T23:55:00Z"/>
        </w:rPr>
      </w:pPr>
      <w:ins w:id="3226" w:author="Eryk Schiller" w:date="2023-06-08T23:55:00Z">
        <w:r>
          <w:rPr>
            <w:lang w:val="en-US"/>
          </w:rPr>
          <w:t xml:space="preserve">The IoT device main functionalities are:</w:t>
        </w:r>
      </w:ins>
      <w:ins w:id="3227" w:author="Eryk Schiller" w:date="2023-06-08T23:55:00Z">
        <w:r/>
      </w:ins>
    </w:p>
    <w:p>
      <w:pPr>
        <w:pStyle w:val="458"/>
        <w:numPr>
          <w:ilvl w:val="0"/>
          <w:numId w:val="162"/>
        </w:numPr>
        <w:rPr>
          <w:lang w:val="en-US"/>
          <w:ins w:id="3228" w:author="Eryk Schiller" w:date="2023-06-08T23:55:00Z"/>
        </w:rPr>
      </w:pPr>
      <w:ins w:id="3229" w:author="Eryk Schiller" w:date="2023-06-08T23:55:00Z">
        <w:r>
          <w:rPr>
            <w:lang w:val="en-US"/>
          </w:rPr>
          <w:t xml:space="preserve">Log events of the custody change and monitor environmental parameters and sensors</w:t>
        </w:r>
      </w:ins>
      <w:ins w:id="3230" w:author="Eryk Schiller" w:date="2023-06-08T23:55:00Z">
        <w:r/>
      </w:ins>
    </w:p>
    <w:p>
      <w:pPr>
        <w:pStyle w:val="458"/>
        <w:numPr>
          <w:ilvl w:val="0"/>
          <w:numId w:val="162"/>
        </w:numPr>
        <w:rPr>
          <w:lang w:val="en-US"/>
          <w:ins w:id="3231" w:author="Eryk Schiller" w:date="2023-06-08T23:55:00Z"/>
        </w:rPr>
      </w:pPr>
      <w:ins w:id="3232" w:author="Eryk Schiller" w:date="2023-06-08T23:55:00Z">
        <w:r>
          <w:rPr>
            <w:lang w:val="en-US"/>
          </w:rPr>
          <w:t xml:space="preserve">Cryptographic su</w:t>
        </w:r>
      </w:ins>
      <w:ins w:id="3233" w:author="Eryk Schiller" w:date="2023-06-08T23:55:00Z">
        <w:r>
          <w:rPr>
            <w:lang w:val="en-US"/>
          </w:rPr>
          <w:t xml:space="preserve">pport</w:t>
        </w:r>
      </w:ins>
      <w:ins w:id="3234" w:author="Eryk Schiller" w:date="2023-06-08T23:55:00Z">
        <w:r/>
      </w:ins>
    </w:p>
    <w:p>
      <w:pPr>
        <w:pStyle w:val="458"/>
        <w:numPr>
          <w:ilvl w:val="0"/>
          <w:numId w:val="162"/>
        </w:numPr>
        <w:rPr>
          <w:lang w:val="en-US"/>
          <w:ins w:id="3235" w:author="Eryk Schiller" w:date="2023-06-08T23:55:00Z"/>
        </w:rPr>
      </w:pPr>
      <w:ins w:id="3236" w:author="Eryk Schiller" w:date="2023-06-08T23:55:00Z">
        <w:r>
          <w:rPr>
            <w:lang w:val="en-US"/>
          </w:rPr>
          <w:t xml:space="preserve">Remote reconfiguration</w:t>
        </w:r>
      </w:ins>
      <w:ins w:id="3237" w:author="Eryk Schiller" w:date="2023-06-08T23:55:00Z">
        <w:r/>
      </w:ins>
    </w:p>
    <w:p>
      <w:pPr>
        <w:rPr>
          <w:rFonts w:cs="Calibri"/>
          <w:lang w:val="en-US"/>
          <w:ins w:id="3238" w:author="Eryk Schiller" w:date="2023-06-08T23:55:00Z"/>
        </w:rPr>
      </w:pPr>
      <w:ins w:id="3239" w:author="Eryk Schiller" w:date="2023-06-08T23:55:00Z">
        <w:r>
          <w:rPr>
            <w:rFonts w:cs="Calibri"/>
            <w:lang w:val="en-US"/>
          </w:rPr>
          <w:drawing>
            <wp:inline xmlns:wp="http://schemas.openxmlformats.org/drawingml/2006/wordprocessingDrawing" distT="0" distB="0" distL="0" distR="0">
              <wp:extent cx="6094521" cy="3428082"/>
              <wp:effectExtent l="38092" t="38092" r="38092" b="38092"/>
              <wp:docPr id="54" name="Picture 6" descr="Diagram&#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 hidden="0"/>
                      <pic:cNvPicPr>
                        <a:picLocks noChangeAspect="1"/>
                      </pic:cNvPicPr>
                    </pic:nvPicPr>
                    <pic:blipFill>
                      <a:blip r:embed="rId89"/>
                      <a:stretch/>
                    </pic:blipFill>
                    <pic:spPr bwMode="auto">
                      <a:xfrm>
                        <a:off x="0" y="0"/>
                        <a:ext cx="6094521" cy="3428084"/>
                      </a:xfrm>
                      <a:prstGeom prst="rect">
                        <a:avLst/>
                      </a:prstGeom>
                      <a:ln w="38100" cap="sq">
                        <a:solidFill>
                          <a:srgbClr val="000000"/>
                        </a:solidFill>
                        <a:prstDash val="solid"/>
                        <a:miter/>
                      </a:ln>
                    </pic:spPr>
                  </pic:pic>
                </a:graphicData>
              </a:graphic>
            </wp:inline>
          </w:drawing>
        </w:r>
      </w:ins>
      <w:ins w:id="3240" w:author="Eryk Schiller" w:date="2023-06-08T23:55:00Z">
        <w:r/>
      </w:ins>
    </w:p>
    <w:p>
      <w:pPr>
        <w:pStyle w:val="488"/>
        <w:jc w:val="left"/>
        <w:rPr>
          <w:lang w:val="en-US"/>
          <w:ins w:id="3241" w:author="Eryk Schiller" w:date="2023-06-08T23:55:00Z"/>
        </w:rPr>
      </w:pPr>
      <w:ins w:id="3242" w:author="Eryk Schiller" w:date="2023-06-08T23:55:00Z">
        <w:r>
          <w:rPr>
            <w:lang w:val="en-US"/>
          </w:rPr>
          <w:t xml:space="preserve">Figure 10: IoT Device architecture</w:t>
        </w:r>
      </w:ins>
      <w:ins w:id="3243" w:author="Eryk Schiller" w:date="2023-06-08T23:55:00Z">
        <w:r/>
      </w:ins>
    </w:p>
    <w:p>
      <w:pPr>
        <w:rPr>
          <w:lang w:val="en-US"/>
          <w:ins w:id="3244" w:author="Eryk Schiller" w:date="2023-06-08T23:55:00Z"/>
        </w:rPr>
      </w:pPr>
      <w:r>
        <w:rPr>
          <w:lang w:val="en-US"/>
        </w:rPr>
      </w:r>
      <w:ins w:id="3245" w:author="Eryk Schiller" w:date="2023-06-08T23:55:00Z">
        <w:r/>
      </w:ins>
    </w:p>
    <w:p>
      <w:pPr>
        <w:pStyle w:val="488"/>
        <w:jc w:val="center"/>
        <w:rPr>
          <w:lang w:val="en-US"/>
          <w:ins w:id="3246" w:author="Eryk Schiller" w:date="2023-06-08T23:55:00Z"/>
        </w:rPr>
      </w:pPr>
      <w:ins w:id="3247" w:author="Eryk Schiller" w:date="2023-06-08T23:55:00Z">
        <w:r>
          <w:rPr>
            <w:lang w:val="en-US"/>
          </w:rPr>
          <w:t xml:space="preserve">Figure 2: IoT Device architecture</w:t>
        </w:r>
      </w:ins>
      <w:ins w:id="3248" w:author="Eryk Schiller" w:date="2023-06-08T23:55:00Z">
        <w:r/>
      </w:ins>
    </w:p>
    <w:p>
      <w:pPr>
        <w:rPr>
          <w:lang w:val="en-US"/>
          <w:ins w:id="3249" w:author="Eryk Schiller" w:date="2023-06-08T23:55:00Z"/>
        </w:rPr>
      </w:pPr>
      <w:ins w:id="3250" w:author="Eryk Schiller" w:date="2023-06-08T23:55:00Z">
        <w:r>
          <w:rPr>
            <w:lang w:val="en-US"/>
          </w:rPr>
          <w:drawing>
            <wp:inline xmlns:wp="http://schemas.openxmlformats.org/drawingml/2006/wordprocessingDrawing" distT="0" distB="0" distL="0" distR="0">
              <wp:extent cx="6203412" cy="3165669"/>
              <wp:effectExtent l="0" t="0" r="6984" b="0"/>
              <wp:docPr id="55" name="Picture 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 hidden="0"/>
                      <pic:cNvPicPr>
                        <a:picLocks noChangeAspect="1"/>
                      </pic:cNvPicPr>
                    </pic:nvPicPr>
                    <pic:blipFill>
                      <a:blip r:embed="rId90"/>
                      <a:stretch/>
                    </pic:blipFill>
                    <pic:spPr bwMode="auto">
                      <a:xfrm>
                        <a:off x="0" y="0"/>
                        <a:ext cx="6208187" cy="3168108"/>
                      </a:xfrm>
                      <a:prstGeom prst="rect">
                        <a:avLst/>
                      </a:prstGeom>
                    </pic:spPr>
                  </pic:pic>
                </a:graphicData>
              </a:graphic>
            </wp:inline>
          </w:drawing>
        </w:r>
      </w:ins>
      <w:ins w:id="3251" w:author="Eryk Schiller" w:date="2023-06-08T23:55:00Z">
        <w:r/>
      </w:ins>
    </w:p>
    <w:p>
      <w:pPr>
        <w:pStyle w:val="488"/>
        <w:jc w:val="left"/>
        <w:rPr>
          <w:lang w:val="en-US"/>
          <w:ins w:id="3252" w:author="Eryk Schiller" w:date="2023-06-08T23:55:00Z"/>
        </w:rPr>
      </w:pPr>
      <w:ins w:id="3253" w:author="Eryk Schiller" w:date="2023-06-08T23:55:00Z">
        <w:r>
          <w:rPr>
            <w:lang w:val="en-US"/>
          </w:rPr>
          <w:t xml:space="preserve">Figure 11: Discovery kit B-L462E CELL1 - IoT Device HW board</w:t>
        </w:r>
      </w:ins>
      <w:ins w:id="3254" w:author="Eryk Schiller" w:date="2023-06-08T23:55:00Z">
        <w:r/>
      </w:ins>
    </w:p>
    <w:p>
      <w:pPr>
        <w:rPr>
          <w:lang w:val="en-US"/>
          <w:ins w:id="3255" w:author="Eryk Schiller" w:date="2023-06-08T23:55:00Z"/>
        </w:rPr>
      </w:pPr>
      <w:r>
        <w:rPr>
          <w:lang w:val="en-US"/>
        </w:rPr>
      </w:r>
      <w:ins w:id="3256" w:author="Eryk Schiller" w:date="2023-06-08T23:55:00Z">
        <w:r/>
      </w:ins>
    </w:p>
    <w:p>
      <w:pPr>
        <w:jc w:val="center"/>
        <w:rPr>
          <w:lang w:val="en-US"/>
          <w:ins w:id="3257" w:author="Eryk Schiller" w:date="2023-06-08T23:55:00Z"/>
        </w:rPr>
      </w:pPr>
      <w:ins w:id="3258" w:author="Eryk Schiller" w:date="2023-06-08T23:55:00Z">
        <w:r>
          <w:rPr>
            <w:lang w:val="en-US"/>
          </w:rPr>
          <w:drawing>
            <wp:inline xmlns:wp="http://schemas.openxmlformats.org/drawingml/2006/wordprocessingDrawing" distT="0" distB="0" distL="0" distR="0">
              <wp:extent cx="2529198" cy="2806695"/>
              <wp:effectExtent l="0" t="0" r="4419" b="0"/>
              <wp:docPr id="56" name="Picture 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 hidden="0"/>
                      <pic:cNvPicPr>
                        <a:picLocks noChangeAspect="1"/>
                      </pic:cNvPicPr>
                    </pic:nvPicPr>
                    <pic:blipFill>
                      <a:blip r:embed="rId91"/>
                      <a:stretch/>
                    </pic:blipFill>
                    <pic:spPr bwMode="auto">
                      <a:xfrm>
                        <a:off x="0" y="0"/>
                        <a:ext cx="2529204" cy="2806699"/>
                      </a:xfrm>
                      <a:prstGeom prst="rect">
                        <a:avLst/>
                      </a:prstGeom>
                      <a:noFill/>
                      <a:ln>
                        <a:noFill/>
                      </a:ln>
                    </pic:spPr>
                  </pic:pic>
                </a:graphicData>
              </a:graphic>
            </wp:inline>
          </w:drawing>
        </w:r>
      </w:ins>
      <w:ins w:id="3259" w:author="Eryk Schiller" w:date="2023-06-08T23:55:00Z">
        <w:r/>
      </w:ins>
    </w:p>
    <w:p>
      <w:pPr>
        <w:pStyle w:val="488"/>
        <w:jc w:val="left"/>
        <w:rPr>
          <w:lang w:val="en-US"/>
          <w:ins w:id="3260" w:author="Eryk Schiller" w:date="2023-06-08T23:55:00Z"/>
        </w:rPr>
      </w:pPr>
      <w:ins w:id="3261" w:author="Eryk Schiller" w:date="2023-06-08T23:55:00Z">
        <w:r>
          <w:rPr>
            <w:lang w:val="en-US"/>
          </w:rPr>
          <w:t xml:space="preserve">Figure 12: Discovery kit B-L462E CELL1 - IoT Device Host module. (STM32L4, ST4SIM, </w:t>
        </w:r>
      </w:ins>
      <w:ins w:id="3262" w:author="Eryk Schiller" w:date="2023-06-08T23:55:00Z">
        <w:r>
          <w:rPr>
            <w:lang w:val="en-US"/>
          </w:rPr>
          <w:t xml:space="preserve">Modem)</w:t>
        </w:r>
      </w:ins>
      <w:ins w:id="3263" w:author="Eryk Schiller" w:date="2023-06-08T23:55:00Z">
        <w:r/>
      </w:ins>
    </w:p>
    <w:p>
      <w:pPr>
        <w:rPr>
          <w:lang w:val="en-US"/>
          <w:ins w:id="3264" w:author="Eryk Schiller" w:date="2023-06-08T23:55:00Z"/>
        </w:rPr>
      </w:pPr>
      <w:r>
        <w:rPr>
          <w:lang w:val="en-US"/>
        </w:rPr>
      </w:r>
      <w:ins w:id="3265" w:author="Eryk Schiller" w:date="2023-06-08T23:55:00Z">
        <w:r/>
      </w:ins>
    </w:p>
    <w:p>
      <w:pPr>
        <w:rPr>
          <w:lang w:val="en-US"/>
          <w:ins w:id="3266" w:author="Eryk Schiller" w:date="2023-06-08T23:55:00Z"/>
        </w:rPr>
      </w:pPr>
      <w:ins w:id="3267" w:author="Eryk Schiller" w:date="2023-06-08T23:55:00Z">
        <w:r>
          <w:rPr>
            <w:lang w:val="en-US"/>
          </w:rPr>
          <w:drawing>
            <wp:inline xmlns:wp="http://schemas.openxmlformats.org/drawingml/2006/wordprocessingDrawing" distT="0" distB="0" distL="0" distR="0">
              <wp:extent cx="6122079" cy="3119373"/>
              <wp:effectExtent l="0" t="0" r="0" b="5040"/>
              <wp:docPr id="57" name="Picture 7" descr="Timeline&#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 hidden="0"/>
                      <pic:cNvPicPr>
                        <a:picLocks noChangeAspect="1"/>
                      </pic:cNvPicPr>
                    </pic:nvPicPr>
                    <pic:blipFill>
                      <a:blip r:embed="rId92"/>
                      <a:stretch/>
                    </pic:blipFill>
                    <pic:spPr bwMode="auto">
                      <a:xfrm>
                        <a:off x="0" y="0"/>
                        <a:ext cx="6124443" cy="3120579"/>
                      </a:xfrm>
                      <a:prstGeom prst="rect">
                        <a:avLst/>
                      </a:prstGeom>
                      <a:noFill/>
                      <a:ln>
                        <a:noFill/>
                      </a:ln>
                    </pic:spPr>
                  </pic:pic>
                </a:graphicData>
              </a:graphic>
            </wp:inline>
          </w:drawing>
        </w:r>
      </w:ins>
      <w:ins w:id="3268" w:author="Eryk Schiller" w:date="2023-06-08T23:55:00Z">
        <w:r/>
      </w:ins>
    </w:p>
    <w:p>
      <w:pPr>
        <w:pStyle w:val="488"/>
        <w:jc w:val="left"/>
        <w:rPr>
          <w:lang w:val="en-US"/>
          <w:ins w:id="3269" w:author="Eryk Schiller" w:date="2023-06-08T23:55:00Z"/>
        </w:rPr>
      </w:pPr>
      <w:ins w:id="3270" w:author="Eryk Schiller" w:date="2023-06-08T23:55:00Z">
        <w:r>
          <w:rPr>
            <w:lang w:val="en-US"/>
          </w:rPr>
          <w:t xml:space="preserve">Figure 13: IoT Device in the contest of Use case Artwork Tracking </w:t>
        </w:r>
      </w:ins>
      <w:ins w:id="3271" w:author="Eryk Schiller" w:date="2023-06-08T23:55:00Z">
        <w:r>
          <w:rPr>
            <w:lang w:val="en-US"/>
          </w:rPr>
          <w:noBreakHyphen/>
          <w:t xml:space="preserve"> Secure Transportation</w:t>
        </w:r>
      </w:ins>
      <w:ins w:id="3272" w:author="Eryk Schiller" w:date="2023-06-08T23:55:00Z">
        <w:r/>
      </w:ins>
    </w:p>
    <w:p>
      <w:pPr>
        <w:pStyle w:val="412"/>
        <w:rPr>
          <w:lang w:val="en-US"/>
        </w:rPr>
      </w:pPr>
      <w:r>
        <w:rPr>
          <w:lang w:val="en-US"/>
        </w:rPr>
        <w:t xml:space="preserve">Asse</w:t>
      </w:r>
      <w:del w:id="3273" w:author="Sebastio, Stefano                           Export License Required - US Collins" w:date="2023-06-06T10:20:00Z">
        <w:r>
          <w:rPr>
            <w:lang w:val="en-US"/>
          </w:rPr>
          <w:delText xml:space="preserve">s</w:delText>
        </w:r>
      </w:del>
      <w:r>
        <w:rPr>
          <w:lang w:val="en-US"/>
        </w:rPr>
        <w:t xml:space="preserve">ts</w:t>
      </w:r>
      <w:r/>
    </w:p>
    <w:p>
      <w:pPr>
        <w:rPr>
          <w:lang w:val="en-US"/>
          <w:ins w:id="3274" w:author="Eryk Schiller" w:date="2023-06-08T23:59:00Z"/>
        </w:rPr>
      </w:pPr>
      <w:ins w:id="3275" w:author="Eryk Schiller" w:date="2023-06-08T23:59:00Z">
        <w:r>
          <w:rPr>
            <w:lang w:val="en-US"/>
          </w:rPr>
          <w:t xml:space="preserve">In the first iteration of this SecRA, CERTIFY does not describe the Hardware (HW) and Software (SW) architectures in detail. Due to this limitation,</w:t>
        </w:r>
      </w:ins>
      <w:ins w:id="3276" w:author="Eryk Schiller" w:date="2023-06-08T23:59:00Z">
        <w:r>
          <w:rPr>
            <w:lang w:val="en-US"/>
          </w:rPr>
          <w:t xml:space="preserve"> this document's attention is focused on Primary Assets, both of type Function and Data, which are distinguished in the figure by green boxes and green cylinders, respectively. The table below summarizes the currently identified </w:t>
        </w:r>
      </w:ins>
      <w:ins w:id="3277" w:author="Jan von der Assen" w:date="2023-06-12T12:28:00Z">
        <w:r>
          <w:rPr>
            <w:lang w:val="en-US"/>
          </w:rPr>
          <w:t xml:space="preserve">a</w:t>
        </w:r>
      </w:ins>
      <w:ins w:id="3278" w:author="Eryk Schiller" w:date="2023-06-08T23:59:00Z">
        <w:r>
          <w:rPr>
            <w:lang w:val="en-US"/>
          </w:rPr>
          <w:t xml:space="preserve">ssets.</w:t>
        </w:r>
      </w:ins>
      <w:ins w:id="3279" w:author="Eryk Schiller" w:date="2023-06-08T23:59:00Z">
        <w:r/>
      </w:ins>
    </w:p>
    <w:tbl>
      <w:tblPr>
        <w:tblStyle w:val="507"/>
        <w:tblW w:w="9970" w:type="dxa"/>
        <w:tblLook w:val="04A0" w:firstRow="1" w:lastRow="0" w:firstColumn="1" w:lastColumn="0" w:noHBand="0" w:noVBand="1"/>
      </w:tblPr>
      <w:tblGrid>
        <w:gridCol w:w="1011"/>
        <w:gridCol w:w="1878"/>
        <w:gridCol w:w="4552"/>
        <w:gridCol w:w="843"/>
        <w:gridCol w:w="843"/>
        <w:gridCol w:w="843"/>
      </w:tblGrid>
      <w:tr>
        <w:trPr>
          <w:trHeight w:val="467"/>
        </w:trPr>
        <w:tc>
          <w:tcPr>
            <w:tcW w:w="1011" w:type="dxa"/>
            <w:vAlign w:val="center"/>
            <w:textDirection w:val="lrTb"/>
            <w:noWrap w:val="false"/>
          </w:tcPr>
          <w:p>
            <w:pPr>
              <w:jc w:val="center"/>
            </w:pPr>
            <w:ins w:id="3280" w:author="Eryk Schiller" w:date="2023-06-08T23:59:00Z">
              <w:r>
                <w:t xml:space="preserve">Asset ID</w:t>
              </w:r>
            </w:ins>
            <w:r/>
          </w:p>
        </w:tc>
        <w:tc>
          <w:tcPr>
            <w:tcW w:w="1878" w:type="dxa"/>
            <w:vAlign w:val="center"/>
            <w:textDirection w:val="lrTb"/>
            <w:noWrap w:val="false"/>
          </w:tcPr>
          <w:p>
            <w:pPr>
              <w:jc w:val="center"/>
            </w:pPr>
            <w:ins w:id="3281" w:author="Eryk Schiller" w:date="2023-06-08T23:59:00Z">
              <w:r>
                <w:t xml:space="preserve">Asset </w:t>
              </w:r>
            </w:ins>
            <w:ins w:id="3282" w:author="Eryk Schiller" w:date="2023-06-08T23:59:00Z">
              <w:r>
                <w:t xml:space="preserve">Category/Type</w:t>
              </w:r>
            </w:ins>
            <w:r/>
          </w:p>
        </w:tc>
        <w:tc>
          <w:tcPr>
            <w:tcW w:w="4552" w:type="dxa"/>
            <w:vAlign w:val="center"/>
            <w:textDirection w:val="lrTb"/>
            <w:noWrap w:val="false"/>
          </w:tcPr>
          <w:p>
            <w:pPr>
              <w:jc w:val="left"/>
            </w:pPr>
            <w:ins w:id="3283" w:author="Eryk Schiller" w:date="2023-06-08T23:59:00Z">
              <w:r>
                <w:t xml:space="preserve">Description</w:t>
              </w:r>
            </w:ins>
            <w:r/>
          </w:p>
        </w:tc>
        <w:tc>
          <w:tcPr>
            <w:tcW w:w="843" w:type="dxa"/>
            <w:vAlign w:val="center"/>
            <w:textDirection w:val="lrTb"/>
            <w:noWrap w:val="false"/>
          </w:tcPr>
          <w:p>
            <w:pPr>
              <w:jc w:val="center"/>
            </w:pPr>
            <w:ins w:id="3284" w:author="Eryk Schiller" w:date="2023-06-08T23:59:00Z">
              <w:r>
                <w:t xml:space="preserve">C</w:t>
              </w:r>
            </w:ins>
            <w:r/>
          </w:p>
        </w:tc>
        <w:tc>
          <w:tcPr>
            <w:tcW w:w="843" w:type="dxa"/>
            <w:vAlign w:val="center"/>
            <w:textDirection w:val="lrTb"/>
            <w:noWrap w:val="false"/>
          </w:tcPr>
          <w:p>
            <w:pPr>
              <w:jc w:val="center"/>
            </w:pPr>
            <w:ins w:id="3285" w:author="Eryk Schiller" w:date="2023-06-08T23:59:00Z">
              <w:r>
                <w:t xml:space="preserve">I</w:t>
              </w:r>
            </w:ins>
            <w:r/>
          </w:p>
        </w:tc>
        <w:tc>
          <w:tcPr>
            <w:tcW w:w="843" w:type="dxa"/>
            <w:vAlign w:val="center"/>
            <w:textDirection w:val="lrTb"/>
            <w:noWrap w:val="false"/>
          </w:tcPr>
          <w:p>
            <w:pPr>
              <w:jc w:val="center"/>
            </w:pPr>
            <w:ins w:id="3286" w:author="Eryk Schiller" w:date="2023-06-08T23:59:00Z">
              <w:r>
                <w:t xml:space="preserve">A</w:t>
              </w:r>
            </w:ins>
            <w:r/>
          </w:p>
        </w:tc>
      </w:tr>
      <w:tr>
        <w:trPr>
          <w:trHeight w:val="237"/>
        </w:trPr>
        <w:tc>
          <w:tcPr>
            <w:tcW w:w="1011" w:type="dxa"/>
            <w:vAlign w:val="center"/>
            <w:textDirection w:val="lrTb"/>
            <w:noWrap w:val="false"/>
          </w:tcPr>
          <w:p>
            <w:pPr>
              <w:jc w:val="center"/>
            </w:pPr>
            <w:ins w:id="3287" w:author="Eryk Schiller" w:date="2023-06-08T23:59:00Z">
              <w:r>
                <w:t xml:space="preserve">DA.01</w:t>
              </w:r>
            </w:ins>
            <w:r/>
          </w:p>
        </w:tc>
        <w:tc>
          <w:tcPr>
            <w:tcW w:w="1878" w:type="dxa"/>
            <w:vAlign w:val="center"/>
            <w:textDirection w:val="lrTb"/>
            <w:noWrap w:val="false"/>
          </w:tcPr>
          <w:p>
            <w:pPr>
              <w:jc w:val="center"/>
            </w:pPr>
            <w:ins w:id="3288" w:author="Eryk Schiller" w:date="2023-06-08T23:59:00Z">
              <w:r>
                <w:t xml:space="preserve">Data</w:t>
              </w:r>
            </w:ins>
            <w:r/>
          </w:p>
        </w:tc>
        <w:tc>
          <w:tcPr>
            <w:tcW w:w="4552" w:type="dxa"/>
            <w:vAlign w:val="center"/>
            <w:textDirection w:val="lrTb"/>
            <w:noWrap w:val="false"/>
          </w:tcPr>
          <w:p>
            <w:pPr>
              <w:jc w:val="left"/>
            </w:pPr>
            <w:ins w:id="3289" w:author="Eryk Schiller" w:date="2023-06-08T23:59:00Z">
              <w:r>
                <w:t xml:space="preserve">Local Sensor Data</w:t>
              </w:r>
            </w:ins>
            <w:r/>
          </w:p>
        </w:tc>
        <w:tc>
          <w:tcPr>
            <w:tcW w:w="843" w:type="dxa"/>
            <w:vAlign w:val="center"/>
            <w:textDirection w:val="lrTb"/>
            <w:noWrap w:val="false"/>
          </w:tcPr>
          <w:p>
            <w:pPr>
              <w:jc w:val="center"/>
            </w:pPr>
            <w:ins w:id="3290" w:author="Eryk Schiller" w:date="2023-06-08T23:59:00Z">
              <w:r>
                <w:t xml:space="preserve">X</w:t>
              </w:r>
            </w:ins>
            <w:r/>
          </w:p>
        </w:tc>
        <w:tc>
          <w:tcPr>
            <w:tcW w:w="843" w:type="dxa"/>
            <w:vAlign w:val="center"/>
            <w:textDirection w:val="lrTb"/>
            <w:noWrap w:val="false"/>
          </w:tcPr>
          <w:p>
            <w:pPr>
              <w:jc w:val="center"/>
            </w:pPr>
            <w:ins w:id="3291" w:author="Eryk Schiller" w:date="2023-06-08T23:59:00Z">
              <w:r>
                <w:t xml:space="preserve">X</w:t>
              </w:r>
            </w:ins>
            <w:r/>
          </w:p>
        </w:tc>
        <w:tc>
          <w:tcPr>
            <w:tcW w:w="843" w:type="dxa"/>
            <w:vAlign w:val="center"/>
            <w:textDirection w:val="lrTb"/>
            <w:noWrap w:val="false"/>
          </w:tcPr>
          <w:p>
            <w:pPr>
              <w:jc w:val="center"/>
            </w:pPr>
            <w:ins w:id="3292" w:author="Eryk Schiller" w:date="2023-06-08T23:59:00Z">
              <w:r>
                <w:t xml:space="preserve">X</w:t>
              </w:r>
            </w:ins>
            <w:r/>
          </w:p>
        </w:tc>
      </w:tr>
      <w:tr>
        <w:trPr>
          <w:trHeight w:val="237"/>
        </w:trPr>
        <w:tc>
          <w:tcPr>
            <w:tcW w:w="1011" w:type="dxa"/>
            <w:vAlign w:val="center"/>
            <w:textDirection w:val="lrTb"/>
            <w:noWrap w:val="false"/>
          </w:tcPr>
          <w:p>
            <w:pPr>
              <w:jc w:val="center"/>
            </w:pPr>
            <w:ins w:id="3293" w:author="Eryk Schiller" w:date="2023-06-08T23:59:00Z">
              <w:r>
                <w:t xml:space="preserve">DA.02</w:t>
              </w:r>
            </w:ins>
            <w:r/>
          </w:p>
        </w:tc>
        <w:tc>
          <w:tcPr>
            <w:tcW w:w="1878" w:type="dxa"/>
            <w:vAlign w:val="center"/>
            <w:textDirection w:val="lrTb"/>
            <w:noWrap w:val="false"/>
          </w:tcPr>
          <w:p>
            <w:pPr>
              <w:jc w:val="center"/>
            </w:pPr>
            <w:ins w:id="3294" w:author="Eryk Schiller" w:date="2023-06-08T23:59:00Z">
              <w:r>
                <w:t xml:space="preserve">Data</w:t>
              </w:r>
            </w:ins>
            <w:r/>
          </w:p>
        </w:tc>
        <w:tc>
          <w:tcPr>
            <w:tcW w:w="4552" w:type="dxa"/>
            <w:vAlign w:val="center"/>
            <w:textDirection w:val="lrTb"/>
            <w:noWrap w:val="false"/>
          </w:tcPr>
          <w:p>
            <w:pPr>
              <w:jc w:val="left"/>
            </w:pPr>
            <w:ins w:id="3295" w:author="Eryk Schiller" w:date="2023-06-08T23:59:00Z">
              <w:r>
                <w:t xml:space="preserve">Non-Fungible Token</w:t>
              </w:r>
            </w:ins>
            <w:r/>
          </w:p>
        </w:tc>
        <w:tc>
          <w:tcPr>
            <w:tcW w:w="843" w:type="dxa"/>
            <w:vAlign w:val="center"/>
            <w:textDirection w:val="lrTb"/>
            <w:noWrap w:val="false"/>
          </w:tcPr>
          <w:p>
            <w:pPr>
              <w:jc w:val="center"/>
            </w:pPr>
            <w:ins w:id="3296" w:author="Eryk Schiller" w:date="2023-06-08T23:59:00Z">
              <w:r>
                <w:t xml:space="preserve">X</w:t>
              </w:r>
            </w:ins>
            <w:r/>
          </w:p>
        </w:tc>
        <w:tc>
          <w:tcPr>
            <w:tcW w:w="843" w:type="dxa"/>
            <w:vAlign w:val="center"/>
            <w:textDirection w:val="lrTb"/>
            <w:noWrap w:val="false"/>
          </w:tcPr>
          <w:p>
            <w:pPr>
              <w:jc w:val="center"/>
            </w:pPr>
            <w:r/>
            <w:r/>
          </w:p>
        </w:tc>
        <w:tc>
          <w:tcPr>
            <w:tcW w:w="843" w:type="dxa"/>
            <w:vAlign w:val="center"/>
            <w:textDirection w:val="lrTb"/>
            <w:noWrap w:val="false"/>
          </w:tcPr>
          <w:p>
            <w:pPr>
              <w:jc w:val="center"/>
            </w:pPr>
            <w:r/>
            <w:r/>
          </w:p>
        </w:tc>
      </w:tr>
      <w:tr>
        <w:trPr>
          <w:trHeight w:val="237"/>
        </w:trPr>
        <w:tc>
          <w:tcPr>
            <w:tcW w:w="1011" w:type="dxa"/>
            <w:vAlign w:val="center"/>
            <w:textDirection w:val="lrTb"/>
            <w:noWrap w:val="false"/>
          </w:tcPr>
          <w:p>
            <w:pPr>
              <w:jc w:val="center"/>
            </w:pPr>
            <w:ins w:id="3297" w:author="Eryk Schiller" w:date="2023-06-08T23:59:00Z">
              <w:r>
                <w:t xml:space="preserve">DA.03</w:t>
              </w:r>
            </w:ins>
            <w:r/>
          </w:p>
        </w:tc>
        <w:tc>
          <w:tcPr>
            <w:tcW w:w="1878" w:type="dxa"/>
            <w:vAlign w:val="center"/>
            <w:textDirection w:val="lrTb"/>
            <w:noWrap w:val="false"/>
          </w:tcPr>
          <w:p>
            <w:pPr>
              <w:jc w:val="center"/>
            </w:pPr>
            <w:ins w:id="3298" w:author="Eryk Schiller" w:date="2023-06-08T23:59:00Z">
              <w:r>
                <w:t xml:space="preserve">Data</w:t>
              </w:r>
            </w:ins>
            <w:r/>
          </w:p>
        </w:tc>
        <w:tc>
          <w:tcPr>
            <w:tcW w:w="4552" w:type="dxa"/>
            <w:vAlign w:val="center"/>
            <w:textDirection w:val="lrTb"/>
            <w:noWrap w:val="false"/>
          </w:tcPr>
          <w:p>
            <w:pPr>
              <w:jc w:val="left"/>
            </w:pPr>
            <w:ins w:id="3299" w:author="Eryk Schiller" w:date="2023-06-08T23:59:00Z">
              <w:r>
                <w:t xml:space="preserve">Custody change Event Data and Environmental Sensor Data</w:t>
              </w:r>
            </w:ins>
            <w:r/>
          </w:p>
        </w:tc>
        <w:tc>
          <w:tcPr>
            <w:tcW w:w="843" w:type="dxa"/>
            <w:vAlign w:val="center"/>
            <w:textDirection w:val="lrTb"/>
            <w:noWrap w:val="false"/>
          </w:tcPr>
          <w:p>
            <w:pPr>
              <w:jc w:val="center"/>
            </w:pPr>
            <w:ins w:id="3300" w:author="Eryk Schiller" w:date="2023-06-08T23:59:00Z">
              <w:r>
                <w:t xml:space="preserve">X</w:t>
              </w:r>
            </w:ins>
            <w:r/>
          </w:p>
        </w:tc>
        <w:tc>
          <w:tcPr>
            <w:tcW w:w="843" w:type="dxa"/>
            <w:vAlign w:val="center"/>
            <w:textDirection w:val="lrTb"/>
            <w:noWrap w:val="false"/>
          </w:tcPr>
          <w:p>
            <w:pPr>
              <w:jc w:val="center"/>
            </w:pPr>
            <w:ins w:id="3301" w:author="Eryk Schiller" w:date="2023-06-08T23:59:00Z">
              <w:r>
                <w:t xml:space="preserve">X</w:t>
              </w:r>
            </w:ins>
            <w:r/>
          </w:p>
        </w:tc>
        <w:tc>
          <w:tcPr>
            <w:tcW w:w="843" w:type="dxa"/>
            <w:vAlign w:val="center"/>
            <w:textDirection w:val="lrTb"/>
            <w:noWrap w:val="false"/>
          </w:tcPr>
          <w:p>
            <w:pPr>
              <w:jc w:val="center"/>
            </w:pPr>
            <w:ins w:id="3302" w:author="Eryk Schiller" w:date="2023-06-08T23:59:00Z">
              <w:r>
                <w:t xml:space="preserve">X</w:t>
              </w:r>
            </w:ins>
            <w:r/>
          </w:p>
        </w:tc>
      </w:tr>
      <w:tr>
        <w:trPr>
          <w:trHeight w:val="237"/>
        </w:trPr>
        <w:tc>
          <w:tcPr>
            <w:tcW w:w="1011" w:type="dxa"/>
            <w:vAlign w:val="center"/>
            <w:textDirection w:val="lrTb"/>
            <w:noWrap w:val="false"/>
          </w:tcPr>
          <w:p>
            <w:pPr>
              <w:jc w:val="center"/>
            </w:pPr>
            <w:ins w:id="3303" w:author="Eryk Schiller" w:date="2023-06-08T23:59:00Z">
              <w:r>
                <w:t xml:space="preserve">DA.04</w:t>
              </w:r>
            </w:ins>
            <w:r/>
          </w:p>
        </w:tc>
        <w:tc>
          <w:tcPr>
            <w:tcW w:w="1878" w:type="dxa"/>
            <w:vAlign w:val="center"/>
            <w:textDirection w:val="lrTb"/>
            <w:noWrap w:val="false"/>
          </w:tcPr>
          <w:p>
            <w:pPr>
              <w:jc w:val="center"/>
            </w:pPr>
            <w:ins w:id="3304" w:author="Eryk Schiller" w:date="2023-06-08T23:59:00Z">
              <w:r>
                <w:t xml:space="preserve">Data</w:t>
              </w:r>
            </w:ins>
            <w:r/>
          </w:p>
        </w:tc>
        <w:tc>
          <w:tcPr>
            <w:tcW w:w="4552" w:type="dxa"/>
            <w:vAlign w:val="center"/>
            <w:textDirection w:val="lrTb"/>
            <w:noWrap w:val="false"/>
          </w:tcPr>
          <w:p>
            <w:pPr>
              <w:jc w:val="left"/>
            </w:pPr>
            <w:ins w:id="3305" w:author="Eryk Schiller" w:date="2023-06-08T23:59:00Z">
              <w:r>
                <w:t xml:space="preserve">IoT Device Configuration Data</w:t>
              </w:r>
            </w:ins>
            <w:r/>
          </w:p>
        </w:tc>
        <w:tc>
          <w:tcPr>
            <w:tcW w:w="843" w:type="dxa"/>
            <w:vAlign w:val="center"/>
            <w:textDirection w:val="lrTb"/>
            <w:noWrap w:val="false"/>
          </w:tcPr>
          <w:p>
            <w:pPr>
              <w:jc w:val="center"/>
            </w:pPr>
            <w:r/>
            <w:r/>
          </w:p>
        </w:tc>
        <w:tc>
          <w:tcPr>
            <w:tcW w:w="843" w:type="dxa"/>
            <w:vAlign w:val="center"/>
            <w:textDirection w:val="lrTb"/>
            <w:noWrap w:val="false"/>
          </w:tcPr>
          <w:p>
            <w:pPr>
              <w:jc w:val="center"/>
            </w:pPr>
            <w:ins w:id="3306" w:author="Eryk Schiller" w:date="2023-06-08T23:59:00Z">
              <w:r>
                <w:t xml:space="preserve">X</w:t>
              </w:r>
            </w:ins>
            <w:r/>
          </w:p>
        </w:tc>
        <w:tc>
          <w:tcPr>
            <w:tcW w:w="843" w:type="dxa"/>
            <w:vAlign w:val="center"/>
            <w:textDirection w:val="lrTb"/>
            <w:noWrap w:val="false"/>
          </w:tcPr>
          <w:p>
            <w:pPr>
              <w:jc w:val="center"/>
            </w:pPr>
            <w:ins w:id="3307" w:author="Eryk Schiller" w:date="2023-06-08T23:59:00Z">
              <w:r>
                <w:t xml:space="preserve">X</w:t>
              </w:r>
            </w:ins>
            <w:r/>
          </w:p>
        </w:tc>
      </w:tr>
      <w:tr>
        <w:trPr>
          <w:trHeight w:val="237"/>
        </w:trPr>
        <w:tc>
          <w:tcPr>
            <w:tcW w:w="1011" w:type="dxa"/>
            <w:vAlign w:val="center"/>
            <w:textDirection w:val="lrTb"/>
            <w:noWrap w:val="false"/>
          </w:tcPr>
          <w:p>
            <w:pPr>
              <w:jc w:val="center"/>
            </w:pPr>
            <w:ins w:id="3308" w:author="Eryk Schiller" w:date="2023-06-08T23:59:00Z">
              <w:r>
                <w:t xml:space="preserve">DA.05</w:t>
              </w:r>
            </w:ins>
            <w:r/>
          </w:p>
        </w:tc>
        <w:tc>
          <w:tcPr>
            <w:tcW w:w="1878" w:type="dxa"/>
            <w:vAlign w:val="center"/>
            <w:textDirection w:val="lrTb"/>
            <w:noWrap w:val="false"/>
          </w:tcPr>
          <w:p>
            <w:pPr>
              <w:jc w:val="center"/>
            </w:pPr>
            <w:ins w:id="3309" w:author="Eryk Schiller" w:date="2023-06-08T23:59:00Z">
              <w:r>
                <w:t xml:space="preserve">Data</w:t>
              </w:r>
            </w:ins>
            <w:r/>
          </w:p>
        </w:tc>
        <w:tc>
          <w:tcPr>
            <w:tcW w:w="4552" w:type="dxa"/>
            <w:vAlign w:val="center"/>
            <w:textDirection w:val="lrTb"/>
            <w:noWrap w:val="false"/>
          </w:tcPr>
          <w:p>
            <w:pPr>
              <w:jc w:val="left"/>
            </w:pPr>
            <w:ins w:id="3310" w:author="Eryk Schiller" w:date="2023-06-08T23:59:00Z">
              <w:r>
                <w:t xml:space="preserve">Cryptographic Secret Keys and Authentication data</w:t>
              </w:r>
            </w:ins>
            <w:r/>
          </w:p>
        </w:tc>
        <w:tc>
          <w:tcPr>
            <w:tcW w:w="843" w:type="dxa"/>
            <w:vAlign w:val="center"/>
            <w:textDirection w:val="lrTb"/>
            <w:noWrap w:val="false"/>
          </w:tcPr>
          <w:p>
            <w:pPr>
              <w:jc w:val="center"/>
            </w:pPr>
            <w:ins w:id="3311" w:author="Eryk Schiller" w:date="2023-06-08T23:59:00Z">
              <w:r>
                <w:t xml:space="preserve">X</w:t>
              </w:r>
            </w:ins>
            <w:r/>
          </w:p>
        </w:tc>
        <w:tc>
          <w:tcPr>
            <w:tcW w:w="843" w:type="dxa"/>
            <w:vAlign w:val="center"/>
            <w:textDirection w:val="lrTb"/>
            <w:noWrap w:val="false"/>
          </w:tcPr>
          <w:p>
            <w:pPr>
              <w:jc w:val="center"/>
            </w:pPr>
            <w:ins w:id="3312" w:author="Eryk Schiller" w:date="2023-06-08T23:59:00Z">
              <w:r>
                <w:t xml:space="preserve">X</w:t>
              </w:r>
            </w:ins>
            <w:r/>
          </w:p>
        </w:tc>
        <w:tc>
          <w:tcPr>
            <w:tcW w:w="843" w:type="dxa"/>
            <w:vAlign w:val="center"/>
            <w:textDirection w:val="lrTb"/>
            <w:noWrap w:val="false"/>
          </w:tcPr>
          <w:p>
            <w:pPr>
              <w:jc w:val="center"/>
            </w:pPr>
            <w:r/>
            <w:r/>
          </w:p>
        </w:tc>
      </w:tr>
      <w:tr>
        <w:trPr>
          <w:trHeight w:val="237"/>
        </w:trPr>
        <w:tc>
          <w:tcPr>
            <w:tcW w:w="1011" w:type="dxa"/>
            <w:vAlign w:val="center"/>
            <w:textDirection w:val="lrTb"/>
            <w:noWrap w:val="false"/>
          </w:tcPr>
          <w:p>
            <w:pPr>
              <w:jc w:val="center"/>
            </w:pPr>
            <w:ins w:id="3313" w:author="Eryk Schiller" w:date="2023-06-08T23:59:00Z">
              <w:r>
                <w:t xml:space="preserve">FA.01</w:t>
              </w:r>
            </w:ins>
            <w:r/>
          </w:p>
        </w:tc>
        <w:tc>
          <w:tcPr>
            <w:tcW w:w="1878" w:type="dxa"/>
            <w:vAlign w:val="center"/>
            <w:textDirection w:val="lrTb"/>
            <w:noWrap w:val="false"/>
          </w:tcPr>
          <w:p>
            <w:pPr>
              <w:jc w:val="center"/>
            </w:pPr>
            <w:ins w:id="3314" w:author="Eryk Schiller" w:date="2023-06-08T23:59:00Z">
              <w:r>
                <w:t xml:space="preserve">Function</w:t>
              </w:r>
            </w:ins>
            <w:r/>
          </w:p>
        </w:tc>
        <w:tc>
          <w:tcPr>
            <w:tcW w:w="4552" w:type="dxa"/>
            <w:vAlign w:val="center"/>
            <w:textDirection w:val="lrTb"/>
            <w:noWrap w:val="false"/>
          </w:tcPr>
          <w:p>
            <w:pPr>
              <w:jc w:val="left"/>
            </w:pPr>
            <w:ins w:id="3315" w:author="Eryk Schiller" w:date="2023-06-08T23:59:00Z">
              <w:r>
                <w:t xml:space="preserve">Smart Contract</w:t>
              </w:r>
            </w:ins>
            <w:r/>
          </w:p>
        </w:tc>
        <w:tc>
          <w:tcPr>
            <w:tcW w:w="843" w:type="dxa"/>
            <w:vAlign w:val="center"/>
            <w:textDirection w:val="lrTb"/>
            <w:noWrap w:val="false"/>
          </w:tcPr>
          <w:p>
            <w:pPr>
              <w:jc w:val="center"/>
            </w:pPr>
            <w:ins w:id="3316" w:author="Eryk Schiller" w:date="2023-06-08T23:59:00Z">
              <w:r>
                <w:t xml:space="preserve">X</w:t>
              </w:r>
            </w:ins>
            <w:r/>
          </w:p>
        </w:tc>
        <w:tc>
          <w:tcPr>
            <w:tcW w:w="843" w:type="dxa"/>
            <w:vAlign w:val="center"/>
            <w:textDirection w:val="lrTb"/>
            <w:noWrap w:val="false"/>
          </w:tcPr>
          <w:p>
            <w:pPr>
              <w:jc w:val="center"/>
            </w:pPr>
            <w:ins w:id="3317" w:author="Eryk Schiller" w:date="2023-06-08T23:59:00Z">
              <w:r>
                <w:t xml:space="preserve">X</w:t>
              </w:r>
            </w:ins>
            <w:r/>
          </w:p>
        </w:tc>
        <w:tc>
          <w:tcPr>
            <w:tcW w:w="843" w:type="dxa"/>
            <w:vAlign w:val="center"/>
            <w:textDirection w:val="lrTb"/>
            <w:noWrap w:val="false"/>
          </w:tcPr>
          <w:p>
            <w:pPr>
              <w:jc w:val="center"/>
            </w:pPr>
            <w:r/>
            <w:r/>
          </w:p>
        </w:tc>
      </w:tr>
      <w:tr>
        <w:trPr>
          <w:trHeight w:val="237"/>
        </w:trPr>
        <w:tc>
          <w:tcPr>
            <w:tcW w:w="1011" w:type="dxa"/>
            <w:vAlign w:val="center"/>
            <w:textDirection w:val="lrTb"/>
            <w:noWrap w:val="false"/>
          </w:tcPr>
          <w:p>
            <w:pPr>
              <w:jc w:val="center"/>
            </w:pPr>
            <w:ins w:id="3318" w:author="Eryk Schiller" w:date="2023-06-08T23:59:00Z">
              <w:r>
                <w:t xml:space="preserve">FA.02</w:t>
              </w:r>
            </w:ins>
            <w:r/>
          </w:p>
        </w:tc>
        <w:tc>
          <w:tcPr>
            <w:tcW w:w="1878" w:type="dxa"/>
            <w:vAlign w:val="center"/>
            <w:textDirection w:val="lrTb"/>
            <w:noWrap w:val="false"/>
          </w:tcPr>
          <w:p>
            <w:pPr>
              <w:jc w:val="center"/>
            </w:pPr>
            <w:ins w:id="3319" w:author="Eryk Schiller" w:date="2023-06-08T23:59:00Z">
              <w:r>
                <w:t xml:space="preserve">Function</w:t>
              </w:r>
            </w:ins>
            <w:r/>
          </w:p>
        </w:tc>
        <w:tc>
          <w:tcPr>
            <w:tcW w:w="4552" w:type="dxa"/>
            <w:vAlign w:val="center"/>
            <w:textDirection w:val="lrTb"/>
            <w:noWrap w:val="false"/>
          </w:tcPr>
          <w:p>
            <w:pPr>
              <w:jc w:val="left"/>
            </w:pPr>
            <w:ins w:id="3320" w:author="Eryk Schiller" w:date="2023-06-08T23:59:00Z">
              <w:r>
                <w:t xml:space="preserve">Reporting</w:t>
              </w:r>
            </w:ins>
            <w:r/>
          </w:p>
        </w:tc>
        <w:tc>
          <w:tcPr>
            <w:tcW w:w="843" w:type="dxa"/>
            <w:vAlign w:val="center"/>
            <w:textDirection w:val="lrTb"/>
            <w:noWrap w:val="false"/>
          </w:tcPr>
          <w:p>
            <w:pPr>
              <w:jc w:val="center"/>
            </w:pPr>
            <w:ins w:id="3321" w:author="Eryk Schiller" w:date="2023-06-08T23:59:00Z">
              <w:r>
                <w:t xml:space="preserve">X</w:t>
              </w:r>
            </w:ins>
            <w:r/>
          </w:p>
        </w:tc>
        <w:tc>
          <w:tcPr>
            <w:tcW w:w="843" w:type="dxa"/>
            <w:vAlign w:val="center"/>
            <w:textDirection w:val="lrTb"/>
            <w:noWrap w:val="false"/>
          </w:tcPr>
          <w:p>
            <w:pPr>
              <w:jc w:val="center"/>
            </w:pPr>
            <w:ins w:id="3322" w:author="Eryk Schiller" w:date="2023-06-08T23:59:00Z">
              <w:r>
                <w:t xml:space="preserve">X</w:t>
              </w:r>
            </w:ins>
            <w:r/>
          </w:p>
        </w:tc>
        <w:tc>
          <w:tcPr>
            <w:tcW w:w="843" w:type="dxa"/>
            <w:vAlign w:val="center"/>
            <w:textDirection w:val="lrTb"/>
            <w:noWrap w:val="false"/>
          </w:tcPr>
          <w:p>
            <w:pPr>
              <w:jc w:val="center"/>
            </w:pPr>
            <w:ins w:id="3323" w:author="Eryk Schiller" w:date="2023-06-08T23:59:00Z">
              <w:r>
                <w:t xml:space="preserve">X</w:t>
              </w:r>
            </w:ins>
            <w:r/>
          </w:p>
        </w:tc>
      </w:tr>
      <w:tr>
        <w:trPr>
          <w:trHeight w:val="237"/>
        </w:trPr>
        <w:tc>
          <w:tcPr>
            <w:tcW w:w="1011" w:type="dxa"/>
            <w:vAlign w:val="center"/>
            <w:textDirection w:val="lrTb"/>
            <w:noWrap w:val="false"/>
          </w:tcPr>
          <w:p>
            <w:pPr>
              <w:jc w:val="center"/>
            </w:pPr>
            <w:ins w:id="3324" w:author="Eryk Schiller" w:date="2023-06-08T23:59:00Z">
              <w:r>
                <w:t xml:space="preserve">FA.03</w:t>
              </w:r>
            </w:ins>
            <w:r/>
          </w:p>
        </w:tc>
        <w:tc>
          <w:tcPr>
            <w:tcW w:w="1878" w:type="dxa"/>
            <w:vAlign w:val="center"/>
            <w:textDirection w:val="lrTb"/>
            <w:noWrap w:val="false"/>
          </w:tcPr>
          <w:p>
            <w:pPr>
              <w:jc w:val="center"/>
            </w:pPr>
            <w:ins w:id="3325" w:author="Eryk Schiller" w:date="2023-06-08T23:59:00Z">
              <w:r>
                <w:t xml:space="preserve">Function</w:t>
              </w:r>
            </w:ins>
            <w:r/>
          </w:p>
        </w:tc>
        <w:tc>
          <w:tcPr>
            <w:tcW w:w="4552" w:type="dxa"/>
            <w:vAlign w:val="center"/>
            <w:textDirection w:val="lrTb"/>
            <w:noWrap w:val="false"/>
          </w:tcPr>
          <w:p>
            <w:pPr>
              <w:jc w:val="left"/>
            </w:pPr>
            <w:ins w:id="3326" w:author="Eryk Schiller" w:date="2023-06-08T23:59:00Z">
              <w:r>
                <w:t xml:space="preserve">OTA</w:t>
              </w:r>
            </w:ins>
            <w:r/>
          </w:p>
        </w:tc>
        <w:tc>
          <w:tcPr>
            <w:tcW w:w="843" w:type="dxa"/>
            <w:vAlign w:val="center"/>
            <w:textDirection w:val="lrTb"/>
            <w:noWrap w:val="false"/>
          </w:tcPr>
          <w:p>
            <w:pPr>
              <w:jc w:val="center"/>
            </w:pPr>
            <w:ins w:id="3327" w:author="Eryk Schiller" w:date="2023-06-08T23:59:00Z">
              <w:r>
                <w:t xml:space="preserve">X</w:t>
              </w:r>
            </w:ins>
            <w:r/>
          </w:p>
        </w:tc>
        <w:tc>
          <w:tcPr>
            <w:tcW w:w="843" w:type="dxa"/>
            <w:vAlign w:val="center"/>
            <w:textDirection w:val="lrTb"/>
            <w:noWrap w:val="false"/>
          </w:tcPr>
          <w:p>
            <w:pPr>
              <w:jc w:val="center"/>
            </w:pPr>
            <w:ins w:id="3328" w:author="Eryk Schiller" w:date="2023-06-08T23:59:00Z">
              <w:r>
                <w:t xml:space="preserve">X</w:t>
              </w:r>
            </w:ins>
            <w:r/>
          </w:p>
        </w:tc>
        <w:tc>
          <w:tcPr>
            <w:tcW w:w="843" w:type="dxa"/>
            <w:vAlign w:val="center"/>
            <w:textDirection w:val="lrTb"/>
            <w:noWrap w:val="false"/>
          </w:tcPr>
          <w:p>
            <w:pPr>
              <w:jc w:val="center"/>
            </w:pPr>
            <w:ins w:id="3329" w:author="Eryk Schiller" w:date="2023-06-08T23:59:00Z">
              <w:r>
                <w:t xml:space="preserve">X</w:t>
              </w:r>
            </w:ins>
            <w:r/>
          </w:p>
        </w:tc>
      </w:tr>
      <w:tr>
        <w:trPr>
          <w:trHeight w:val="237"/>
        </w:trPr>
        <w:tc>
          <w:tcPr>
            <w:tcW w:w="1011" w:type="dxa"/>
            <w:vAlign w:val="center"/>
            <w:textDirection w:val="lrTb"/>
            <w:noWrap w:val="false"/>
          </w:tcPr>
          <w:p>
            <w:pPr>
              <w:jc w:val="center"/>
            </w:pPr>
            <w:ins w:id="3330" w:author="Eryk Schiller" w:date="2023-06-08T23:59:00Z">
              <w:r>
                <w:t xml:space="preserve">FA.04</w:t>
              </w:r>
            </w:ins>
            <w:r/>
          </w:p>
        </w:tc>
        <w:tc>
          <w:tcPr>
            <w:tcW w:w="1878" w:type="dxa"/>
            <w:vAlign w:val="center"/>
            <w:textDirection w:val="lrTb"/>
            <w:noWrap w:val="false"/>
          </w:tcPr>
          <w:p>
            <w:pPr>
              <w:jc w:val="center"/>
            </w:pPr>
            <w:ins w:id="3331" w:author="Eryk Schiller" w:date="2023-06-08T23:59:00Z">
              <w:r>
                <w:t xml:space="preserve">Function</w:t>
              </w:r>
            </w:ins>
            <w:r/>
          </w:p>
        </w:tc>
        <w:tc>
          <w:tcPr>
            <w:tcW w:w="4552" w:type="dxa"/>
            <w:vAlign w:val="center"/>
            <w:textDirection w:val="lrTb"/>
            <w:noWrap w:val="false"/>
          </w:tcPr>
          <w:p>
            <w:pPr>
              <w:jc w:val="left"/>
            </w:pPr>
            <w:ins w:id="3332" w:author="Eryk Schiller" w:date="2023-06-08T23:59:00Z">
              <w:r>
                <w:t xml:space="preserve">Cryptographic</w:t>
              </w:r>
            </w:ins>
            <w:r/>
          </w:p>
        </w:tc>
        <w:tc>
          <w:tcPr>
            <w:tcW w:w="843" w:type="dxa"/>
            <w:vAlign w:val="center"/>
            <w:textDirection w:val="lrTb"/>
            <w:noWrap w:val="false"/>
          </w:tcPr>
          <w:p>
            <w:pPr>
              <w:jc w:val="center"/>
            </w:pPr>
            <w:r/>
            <w:r/>
          </w:p>
        </w:tc>
        <w:tc>
          <w:tcPr>
            <w:tcW w:w="843" w:type="dxa"/>
            <w:vAlign w:val="center"/>
            <w:textDirection w:val="lrTb"/>
            <w:noWrap w:val="false"/>
          </w:tcPr>
          <w:p>
            <w:pPr>
              <w:jc w:val="center"/>
            </w:pPr>
            <w:ins w:id="3333" w:author="Eryk Schiller" w:date="2023-06-08T23:59:00Z">
              <w:r>
                <w:t xml:space="preserve">X</w:t>
              </w:r>
            </w:ins>
            <w:r/>
          </w:p>
        </w:tc>
        <w:tc>
          <w:tcPr>
            <w:tcW w:w="843" w:type="dxa"/>
            <w:vAlign w:val="center"/>
            <w:textDirection w:val="lrTb"/>
            <w:noWrap w:val="false"/>
          </w:tcPr>
          <w:p>
            <w:pPr>
              <w:jc w:val="center"/>
            </w:pPr>
            <w:r/>
            <w:r/>
          </w:p>
        </w:tc>
      </w:tr>
      <w:tr>
        <w:trPr>
          <w:trHeight w:val="237"/>
        </w:trPr>
        <w:tc>
          <w:tcPr>
            <w:tcW w:w="1011" w:type="dxa"/>
            <w:vAlign w:val="center"/>
            <w:textDirection w:val="lrTb"/>
            <w:noWrap w:val="false"/>
          </w:tcPr>
          <w:p>
            <w:pPr>
              <w:jc w:val="center"/>
            </w:pPr>
            <w:ins w:id="3334" w:author="Eryk Schiller" w:date="2023-06-08T23:59:00Z">
              <w:r>
                <w:t xml:space="preserve">FA.05</w:t>
              </w:r>
            </w:ins>
            <w:r/>
          </w:p>
        </w:tc>
        <w:tc>
          <w:tcPr>
            <w:tcW w:w="1878" w:type="dxa"/>
            <w:vAlign w:val="center"/>
            <w:textDirection w:val="lrTb"/>
            <w:noWrap w:val="false"/>
          </w:tcPr>
          <w:p>
            <w:pPr>
              <w:jc w:val="center"/>
            </w:pPr>
            <w:ins w:id="3335" w:author="Eryk Schiller" w:date="2023-06-08T23:59:00Z">
              <w:r>
                <w:t xml:space="preserve">Function</w:t>
              </w:r>
            </w:ins>
            <w:r/>
          </w:p>
        </w:tc>
        <w:tc>
          <w:tcPr>
            <w:tcW w:w="4552" w:type="dxa"/>
            <w:vAlign w:val="center"/>
            <w:textDirection w:val="lrTb"/>
            <w:noWrap w:val="false"/>
          </w:tcPr>
          <w:p>
            <w:pPr>
              <w:jc w:val="left"/>
            </w:pPr>
            <w:ins w:id="3336" w:author="Eryk Schiller" w:date="2023-06-08T23:59:00Z">
              <w:r>
                <w:t xml:space="preserve">Reporting</w:t>
              </w:r>
            </w:ins>
            <w:r/>
          </w:p>
        </w:tc>
        <w:tc>
          <w:tcPr>
            <w:tcW w:w="843" w:type="dxa"/>
            <w:vAlign w:val="center"/>
            <w:textDirection w:val="lrTb"/>
            <w:noWrap w:val="false"/>
          </w:tcPr>
          <w:p>
            <w:pPr>
              <w:jc w:val="center"/>
            </w:pPr>
            <w:r/>
            <w:r/>
          </w:p>
        </w:tc>
        <w:tc>
          <w:tcPr>
            <w:tcW w:w="843" w:type="dxa"/>
            <w:vAlign w:val="center"/>
            <w:textDirection w:val="lrTb"/>
            <w:noWrap w:val="false"/>
          </w:tcPr>
          <w:p>
            <w:pPr>
              <w:jc w:val="center"/>
            </w:pPr>
            <w:ins w:id="3337" w:author="Eryk Schiller" w:date="2023-06-08T23:59:00Z">
              <w:r>
                <w:t xml:space="preserve">X</w:t>
              </w:r>
            </w:ins>
            <w:r/>
          </w:p>
        </w:tc>
        <w:tc>
          <w:tcPr>
            <w:tcW w:w="843" w:type="dxa"/>
            <w:vAlign w:val="center"/>
            <w:textDirection w:val="lrTb"/>
            <w:noWrap w:val="false"/>
          </w:tcPr>
          <w:p>
            <w:pPr>
              <w:jc w:val="center"/>
            </w:pPr>
            <w:r/>
            <w:r/>
          </w:p>
        </w:tc>
      </w:tr>
      <w:tr>
        <w:trPr>
          <w:trHeight w:val="237"/>
        </w:trPr>
        <w:tc>
          <w:tcPr>
            <w:tcW w:w="1011" w:type="dxa"/>
            <w:vAlign w:val="center"/>
            <w:textDirection w:val="lrTb"/>
            <w:noWrap w:val="false"/>
          </w:tcPr>
          <w:p>
            <w:pPr>
              <w:jc w:val="center"/>
            </w:pPr>
            <w:ins w:id="3338" w:author="Eryk Schiller" w:date="2023-06-08T23:59:00Z">
              <w:r>
                <w:t xml:space="preserve">FA.06</w:t>
              </w:r>
            </w:ins>
            <w:r/>
          </w:p>
        </w:tc>
        <w:tc>
          <w:tcPr>
            <w:tcW w:w="1878" w:type="dxa"/>
            <w:vAlign w:val="center"/>
            <w:textDirection w:val="lrTb"/>
            <w:noWrap w:val="false"/>
          </w:tcPr>
          <w:p>
            <w:pPr>
              <w:jc w:val="center"/>
            </w:pPr>
            <w:ins w:id="3339" w:author="Eryk Schiller" w:date="2023-06-08T23:59:00Z">
              <w:r>
                <w:t xml:space="preserve">Function</w:t>
              </w:r>
            </w:ins>
            <w:r/>
          </w:p>
        </w:tc>
        <w:tc>
          <w:tcPr>
            <w:tcW w:w="4552" w:type="dxa"/>
            <w:vAlign w:val="center"/>
            <w:textDirection w:val="lrTb"/>
            <w:noWrap w:val="false"/>
          </w:tcPr>
          <w:p>
            <w:pPr>
              <w:jc w:val="left"/>
            </w:pPr>
            <w:ins w:id="3340" w:author="Eryk Schiller" w:date="2023-06-08T23:59:00Z">
              <w:r>
                <w:t xml:space="preserve">Reconfiguration</w:t>
              </w:r>
            </w:ins>
            <w:r/>
          </w:p>
        </w:tc>
        <w:tc>
          <w:tcPr>
            <w:tcW w:w="843" w:type="dxa"/>
            <w:vAlign w:val="center"/>
            <w:textDirection w:val="lrTb"/>
            <w:noWrap w:val="false"/>
          </w:tcPr>
          <w:p>
            <w:pPr>
              <w:jc w:val="center"/>
            </w:pPr>
            <w:r/>
            <w:r/>
          </w:p>
        </w:tc>
        <w:tc>
          <w:tcPr>
            <w:tcW w:w="843" w:type="dxa"/>
            <w:vAlign w:val="center"/>
            <w:textDirection w:val="lrTb"/>
            <w:noWrap w:val="false"/>
          </w:tcPr>
          <w:p>
            <w:pPr>
              <w:jc w:val="center"/>
            </w:pPr>
            <w:ins w:id="3341" w:author="Eryk Schiller" w:date="2023-06-08T23:59:00Z">
              <w:r>
                <w:t xml:space="preserve">X</w:t>
              </w:r>
            </w:ins>
            <w:r/>
          </w:p>
        </w:tc>
        <w:tc>
          <w:tcPr>
            <w:tcW w:w="843" w:type="dxa"/>
            <w:vAlign w:val="center"/>
            <w:textDirection w:val="lrTb"/>
            <w:noWrap w:val="false"/>
          </w:tcPr>
          <w:p>
            <w:pPr>
              <w:jc w:val="center"/>
            </w:pPr>
            <w:r/>
            <w:r/>
          </w:p>
        </w:tc>
      </w:tr>
      <w:tr>
        <w:trPr>
          <w:trHeight w:val="269"/>
        </w:trPr>
        <w:tc>
          <w:tcPr>
            <w:tcW w:w="1011" w:type="dxa"/>
            <w:vAlign w:val="center"/>
            <w:vMerge w:val="restart"/>
            <w:textDirection w:val="lrTb"/>
            <w:noWrap w:val="false"/>
          </w:tcPr>
          <w:p>
            <w:pPr>
              <w:jc w:val="center"/>
            </w:pPr>
            <w:ins w:id="3342" w:author="Eryk Schiller" w:date="2023-06-08T23:59:00Z">
              <w:r>
                <w:t xml:space="preserve">BA.01</w:t>
              </w:r>
            </w:ins>
            <w:r/>
          </w:p>
        </w:tc>
        <w:tc>
          <w:tcPr>
            <w:tcW w:w="1878" w:type="dxa"/>
            <w:vAlign w:val="center"/>
            <w:vMerge w:val="restart"/>
            <w:textDirection w:val="lrTb"/>
            <w:noWrap w:val="false"/>
          </w:tcPr>
          <w:p>
            <w:pPr>
              <w:jc w:val="center"/>
            </w:pPr>
            <w:ins w:id="3343" w:author="Eryk Schiller" w:date="2023-06-08T23:59:00Z">
              <w:r>
                <w:t xml:space="preserve">Business</w:t>
              </w:r>
            </w:ins>
            <w:r/>
          </w:p>
        </w:tc>
        <w:tc>
          <w:tcPr>
            <w:tcW w:w="4552" w:type="dxa"/>
            <w:vAlign w:val="center"/>
            <w:vMerge w:val="restart"/>
            <w:textDirection w:val="lrTb"/>
            <w:noWrap w:val="false"/>
          </w:tcPr>
          <w:p>
            <w:pPr>
              <w:jc w:val="left"/>
            </w:pPr>
            <w:ins w:id="3344" w:author="Eryk Schiller" w:date="2023-06-08T23:59:00Z">
              <w:r>
                <w:t xml:space="preserve">Artwork</w:t>
              </w:r>
            </w:ins>
            <w:r/>
          </w:p>
        </w:tc>
        <w:tc>
          <w:tcPr>
            <w:tcW w:w="843" w:type="dxa"/>
            <w:vAlign w:val="center"/>
            <w:vMerge w:val="restart"/>
            <w:textDirection w:val="lrTb"/>
            <w:noWrap w:val="false"/>
          </w:tcPr>
          <w:p>
            <w:pPr>
              <w:jc w:val="center"/>
            </w:pPr>
            <w:r/>
            <w:r/>
          </w:p>
        </w:tc>
        <w:tc>
          <w:tcPr>
            <w:tcW w:w="843" w:type="dxa"/>
            <w:vAlign w:val="center"/>
            <w:vMerge w:val="restart"/>
            <w:textDirection w:val="lrTb"/>
            <w:noWrap w:val="false"/>
          </w:tcPr>
          <w:p>
            <w:pPr>
              <w:jc w:val="center"/>
            </w:pPr>
            <w:ins w:id="3345" w:author="Eryk Schiller" w:date="2023-06-08T23:59:00Z">
              <w:r>
                <w:t xml:space="preserve">X</w:t>
              </w:r>
            </w:ins>
            <w:r/>
          </w:p>
        </w:tc>
        <w:tc>
          <w:tcPr>
            <w:tcW w:w="843" w:type="dxa"/>
            <w:vAlign w:val="center"/>
            <w:vMerge w:val="restart"/>
            <w:textDirection w:val="lrTb"/>
            <w:noWrap w:val="false"/>
          </w:tcPr>
          <w:p>
            <w:pPr>
              <w:jc w:val="center"/>
            </w:pPr>
            <w:r/>
            <w:r/>
          </w:p>
        </w:tc>
      </w:tr>
    </w:tbl>
    <w:p>
      <w:pPr>
        <w:rPr>
          <w:lang w:val="en-US"/>
          <w:ins w:id="3346" w:author="Eryk Schiller" w:date="2023-06-08T23:59:00Z"/>
        </w:rPr>
      </w:pPr>
      <w:r>
        <w:rPr>
          <w:lang w:val="en-US"/>
        </w:rPr>
      </w:r>
      <w:ins w:id="3347" w:author="Eryk Schiller" w:date="2023-06-08T23:59:00Z">
        <w:r/>
      </w:ins>
    </w:p>
    <w:p>
      <w:pPr>
        <w:rPr>
          <w:lang w:val="en-US"/>
          <w:ins w:id="3348" w:author="Eryk Schiller" w:date="2023-06-08T23:59:00Z"/>
        </w:rPr>
      </w:pPr>
      <w:ins w:id="3349" w:author="Eryk Schiller" w:date="2023-06-08T23:59:00Z">
        <w:r>
          <w:rPr>
            <w:b/>
            <w:bCs/>
            <w:lang w:val="en-US"/>
          </w:rPr>
          <w:t xml:space="preserve">Asset DA.01</w:t>
        </w:r>
      </w:ins>
      <w:ins w:id="3350" w:author="Eryk Schiller" w:date="2023-06-08T23:59:00Z">
        <w:r>
          <w:rPr>
            <w:lang w:val="en-US"/>
          </w:rPr>
          <w:t xml:space="preserve"> considers local sensor data to be submitted to the NFT. To this end, the data has to be protected, </w:t>
        </w:r>
      </w:ins>
      <w:ins w:id="3351" w:author="Jan von der Assen" w:date="2023-06-12T12:28:00Z">
        <w:r>
          <w:rPr>
            <w:lang w:val="en-US"/>
          </w:rPr>
          <w:t xml:space="preserve">protecting </w:t>
        </w:r>
      </w:ins>
      <w:ins w:id="3352" w:author="Eryk Schiller" w:date="2023-06-08T23:59:00Z">
        <w:r>
          <w:rPr>
            <w:lang w:val="en-US"/>
          </w:rPr>
          <w:t xml:space="preserve">confidentiality of information, as the information should not leak to third parties. Data integrity has to be guaranteed, e.g., with no missing r</w:t>
        </w:r>
      </w:ins>
      <w:ins w:id="3353" w:author="Eryk Schiller" w:date="2023-06-08T23:59:00Z">
        <w:r>
          <w:rPr>
            <w:lang w:val="en-US"/>
          </w:rPr>
          <w:t xml:space="preserve">ecords in which the object was handled inappropriately. Finally, the authenticity of the data has to be secured, i.e., with no third parties injecting false information into the data stream.  </w:t>
        </w:r>
      </w:ins>
      <w:ins w:id="3354" w:author="Eryk Schiller" w:date="2023-06-08T23:59:00Z">
        <w:r/>
      </w:ins>
    </w:p>
    <w:p>
      <w:pPr>
        <w:rPr>
          <w:lang w:val="en-US"/>
          <w:ins w:id="3355" w:author="Eryk Schiller" w:date="2023-06-08T23:59:00Z"/>
        </w:rPr>
      </w:pPr>
      <w:ins w:id="3356" w:author="Eryk Schiller" w:date="2023-06-08T23:59:00Z">
        <w:r>
          <w:rPr>
            <w:b/>
            <w:bCs/>
            <w:lang w:val="en-US"/>
          </w:rPr>
          <w:t xml:space="preserve">Asset DA.02</w:t>
        </w:r>
      </w:ins>
      <w:ins w:id="3357" w:author="Eryk Schiller" w:date="2023-06-08T23:59:00Z">
        <w:r>
          <w:rPr>
            <w:lang w:val="en-US"/>
          </w:rPr>
          <w:t xml:space="preserve"> considers data collected upon the interaction betwe</w:t>
        </w:r>
      </w:ins>
      <w:ins w:id="3358" w:author="Eryk Schiller" w:date="2023-06-08T23:59:00Z">
        <w:r>
          <w:rPr>
            <w:lang w:val="en-US"/>
          </w:rPr>
          <w:t xml:space="preserve">en entities (</w:t>
        </w:r>
      </w:ins>
      <w:commentRangeStart w:id="5"/>
      <w:ins w:id="3359" w:author="Jan von der Assen" w:date="2023-06-12T12:29:00Z">
        <w:r>
          <w:rPr>
            <w:lang w:val="en-US"/>
          </w:rPr>
          <w:t xml:space="preserve">e.g., Sender-Carrier</w:t>
        </w:r>
      </w:ins>
      <w:commentRangeEnd w:id="5"/>
      <w:r>
        <w:commentReference w:id="5"/>
      </w:r>
      <w:ins w:id="3360" w:author="Jan von der Assen" w:date="2023-06-12T12:29:00Z">
        <w:r>
          <w:rPr>
            <w:lang w:val="en-US"/>
          </w:rPr>
          <w:t xml:space="preserve">) and upon transportation (i.e., by the Carrier) and stored within a given NFT. Data confidentiality is to be of concern here as the integrity and authenticity of information are typically secured through blockchain func</w:t>
        </w:r>
      </w:ins>
      <w:ins w:id="3361" w:author="Jan von der Assen" w:date="2023-06-12T12:29:00Z">
        <w:r>
          <w:rPr>
            <w:lang w:val="en-US"/>
          </w:rPr>
          <w:t xml:space="preserve">tionality. For example, the information about a given NFT (object) should not leak to third parties.</w:t>
        </w:r>
      </w:ins>
      <w:ins w:id="3362" w:author="Eryk Schiller" w:date="2023-06-08T23:59:00Z">
        <w:r/>
      </w:ins>
    </w:p>
    <w:p>
      <w:pPr>
        <w:rPr>
          <w:lang w:val="en-US"/>
          <w:ins w:id="3363" w:author="Eryk Schiller" w:date="2023-06-08T23:59:00Z"/>
        </w:rPr>
      </w:pPr>
      <w:ins w:id="3364" w:author="Eryk Schiller" w:date="2023-06-08T23:59:00Z">
        <w:r>
          <w:rPr>
            <w:b/>
            <w:bCs/>
            <w:lang w:val="en-US"/>
          </w:rPr>
          <w:t xml:space="preserve">Asset DA.03</w:t>
        </w:r>
      </w:ins>
      <w:ins w:id="3365" w:author="Eryk Schiller" w:date="2023-06-08T23:59:00Z">
        <w:r>
          <w:rPr>
            <w:lang w:val="en-US"/>
          </w:rPr>
          <w:t xml:space="preserve"> considers local sensor data and </w:t>
        </w:r>
      </w:ins>
      <w:ins w:id="3366" w:author="Jan von der Assen" w:date="2023-06-12T12:29:00Z">
        <w:r>
          <w:rPr>
            <w:lang w:val="en-US"/>
          </w:rPr>
          <w:t xml:space="preserve">c</w:t>
        </w:r>
      </w:ins>
      <w:ins w:id="3367" w:author="Eryk Schiller" w:date="2023-06-08T23:59:00Z">
        <w:r>
          <w:rPr>
            <w:lang w:val="en-US"/>
          </w:rPr>
          <w:t xml:space="preserve">ustody change </w:t>
        </w:r>
      </w:ins>
      <w:ins w:id="3368" w:author="Jan von der Assen" w:date="2023-06-12T12:29:00Z">
        <w:r>
          <w:rPr>
            <w:lang w:val="en-US"/>
          </w:rPr>
          <w:t xml:space="preserve">e</w:t>
        </w:r>
      </w:ins>
      <w:ins w:id="3369" w:author="Eryk Schiller" w:date="2023-06-08T23:59:00Z">
        <w:r>
          <w:rPr>
            <w:lang w:val="en-US"/>
          </w:rPr>
          <w:t xml:space="preserve">vent </w:t>
        </w:r>
      </w:ins>
      <w:ins w:id="3370" w:author="Jan von der Assen" w:date="2023-06-12T12:29:00Z">
        <w:r>
          <w:rPr>
            <w:lang w:val="en-US"/>
          </w:rPr>
          <w:t xml:space="preserve">d</w:t>
        </w:r>
      </w:ins>
      <w:ins w:id="3371" w:author="Eryk Schiller" w:date="2023-06-08T23:59:00Z">
        <w:r>
          <w:rPr>
            <w:lang w:val="en-US"/>
          </w:rPr>
          <w:t xml:space="preserve">ata to be submitted to the </w:t>
        </w:r>
      </w:ins>
      <w:ins w:id="3372" w:author="Jan von der Assen" w:date="2023-06-12T12:30:00Z">
        <w:r>
          <w:rPr>
            <w:lang w:val="en-US"/>
          </w:rPr>
          <w:t xml:space="preserve">b</w:t>
        </w:r>
      </w:ins>
      <w:ins w:id="3373" w:author="Eryk Schiller" w:date="2023-06-08T23:59:00Z">
        <w:r>
          <w:rPr>
            <w:lang w:val="en-US"/>
          </w:rPr>
          <w:t xml:space="preserve">ack-end system. The data must be protected, providing confide</w:t>
        </w:r>
      </w:ins>
      <w:ins w:id="3374" w:author="Eryk Schiller" w:date="2023-06-08T23:59:00Z">
        <w:r>
          <w:rPr>
            <w:lang w:val="en-US"/>
          </w:rPr>
          <w:t xml:space="preserve">ntiality of information, as the information should not be leaked to third parties. Data integrity must be guaranteed, e.g., with no missing records in which the object was handled inappropriately. Finally, the authenticity of the data must be secured, i.e.</w:t>
        </w:r>
      </w:ins>
      <w:ins w:id="3375" w:author="Eryk Schiller" w:date="2023-06-08T23:59:00Z">
        <w:r>
          <w:rPr>
            <w:lang w:val="en-US"/>
          </w:rPr>
          <w:t xml:space="preserve">, with no third parties injecting false information into the data stream.  </w:t>
        </w:r>
      </w:ins>
      <w:ins w:id="3376" w:author="Eryk Schiller" w:date="2023-06-08T23:59:00Z">
        <w:r/>
      </w:ins>
    </w:p>
    <w:p>
      <w:pPr>
        <w:rPr>
          <w:lang w:val="en-US"/>
          <w:ins w:id="3377" w:author="Eryk Schiller" w:date="2023-06-08T23:59:00Z"/>
        </w:rPr>
      </w:pPr>
      <w:ins w:id="3378" w:author="Eryk Schiller" w:date="2023-06-08T23:59:00Z">
        <w:r>
          <w:rPr>
            <w:b/>
            <w:bCs/>
            <w:lang w:val="en-US"/>
          </w:rPr>
          <w:t xml:space="preserve">Asset DA.04</w:t>
        </w:r>
      </w:ins>
      <w:ins w:id="3379" w:author="Eryk Schiller" w:date="2023-06-08T23:59:00Z">
        <w:r>
          <w:rPr>
            <w:lang w:val="en-US"/>
          </w:rPr>
          <w:t xml:space="preserve"> considers the IoT Device configuration data</w:t>
        </w:r>
      </w:ins>
      <w:ins w:id="3380" w:author="Jan von der Assen" w:date="2023-06-12T12:30:00Z">
        <w:r>
          <w:rPr>
            <w:lang w:val="en-US"/>
          </w:rPr>
          <w:t xml:space="preserve"> such as the</w:t>
        </w:r>
      </w:ins>
      <w:ins w:id="3381" w:author="Eryk Schiller" w:date="2023-06-08T23:59:00Z">
        <w:r>
          <w:rPr>
            <w:lang w:val="en-US"/>
          </w:rPr>
          <w:t xml:space="preserve"> basic minimal data set that is crucial for the proper device functionalities </w:t>
        </w:r>
      </w:ins>
      <w:ins w:id="3382" w:author="Jan von der Assen" w:date="2023-06-12T12:30:00Z">
        <w:r>
          <w:rPr>
            <w:lang w:val="en-US"/>
          </w:rPr>
          <w:t xml:space="preserve">(</w:t>
        </w:r>
      </w:ins>
      <w:ins w:id="3383" w:author="Eryk Schiller" w:date="2023-06-08T23:59:00Z">
        <w:r>
          <w:rPr>
            <w:lang w:val="en-US"/>
          </w:rPr>
          <w:t xml:space="preserve">e.g., URL, monitoring timing, time</w:t>
        </w:r>
      </w:ins>
      <w:ins w:id="3384" w:author="Eryk Schiller" w:date="2023-06-08T23:59:00Z">
        <w:r>
          <w:rPr>
            <w:lang w:val="en-US"/>
          </w:rPr>
          <w:t xml:space="preserve">/date etc</w:t>
        </w:r>
      </w:ins>
      <w:ins w:id="3385" w:author="Jan von der Assen" w:date="2023-06-12T12:30:00Z">
        <w:r>
          <w:rPr>
            <w:lang w:val="en-US"/>
          </w:rPr>
          <w:t xml:space="preserve">)</w:t>
        </w:r>
      </w:ins>
      <w:ins w:id="3386" w:author="Eryk Schiller" w:date="2023-06-08T23:59:00Z">
        <w:r>
          <w:rPr>
            <w:lang w:val="en-US"/>
          </w:rPr>
          <w:t xml:space="preserve">. Data integrity is a concern, so these data need to be protected against alteration. The authenticity of the data must be secured i.e., the origin entity of the data must be assured.</w:t>
        </w:r>
      </w:ins>
      <w:ins w:id="3387" w:author="Eryk Schiller" w:date="2023-06-08T23:59:00Z">
        <w:r/>
      </w:ins>
    </w:p>
    <w:p>
      <w:pPr>
        <w:rPr>
          <w:lang w:val="en-US"/>
          <w:ins w:id="3388" w:author="Eryk Schiller" w:date="2023-06-08T23:59:00Z"/>
        </w:rPr>
      </w:pPr>
      <w:ins w:id="3389" w:author="Eryk Schiller" w:date="2023-06-08T23:59:00Z">
        <w:r>
          <w:rPr>
            <w:b/>
            <w:bCs/>
            <w:lang w:val="en-US"/>
          </w:rPr>
          <w:t xml:space="preserve">Asset DA.05</w:t>
        </w:r>
      </w:ins>
      <w:ins w:id="3390" w:author="Eryk Schiller" w:date="2023-06-08T23:59:00Z">
        <w:r>
          <w:rPr>
            <w:lang w:val="en-US"/>
          </w:rPr>
          <w:t xml:space="preserve"> considers </w:t>
        </w:r>
      </w:ins>
      <w:ins w:id="3391" w:author="Jan von der Assen" w:date="2023-06-12T12:31:00Z">
        <w:r>
          <w:rPr>
            <w:lang w:val="en-US"/>
          </w:rPr>
          <w:t xml:space="preserve">c</w:t>
        </w:r>
      </w:ins>
      <w:ins w:id="3392" w:author="Eryk Schiller" w:date="2023-06-08T23:59:00Z">
        <w:r>
          <w:rPr>
            <w:lang w:val="en-US"/>
          </w:rPr>
          <w:t xml:space="preserve">ryptographic </w:t>
        </w:r>
      </w:ins>
      <w:ins w:id="3393" w:author="Jan von der Assen" w:date="2023-06-12T12:31:00Z">
        <w:r>
          <w:rPr>
            <w:lang w:val="en-US"/>
          </w:rPr>
          <w:t xml:space="preserve">s</w:t>
        </w:r>
      </w:ins>
      <w:ins w:id="3394" w:author="Eryk Schiller" w:date="2023-06-08T23:59:00Z">
        <w:r>
          <w:rPr>
            <w:lang w:val="en-US"/>
          </w:rPr>
          <w:t xml:space="preserve">ecret </w:t>
        </w:r>
      </w:ins>
      <w:ins w:id="3395" w:author="Jan von der Assen" w:date="2023-06-12T12:31:00Z">
        <w:r>
          <w:rPr>
            <w:lang w:val="en-US"/>
          </w:rPr>
          <w:t xml:space="preserve">k</w:t>
        </w:r>
      </w:ins>
      <w:ins w:id="3396" w:author="Eryk Schiller" w:date="2023-06-08T23:59:00Z">
        <w:r>
          <w:rPr>
            <w:lang w:val="en-US"/>
          </w:rPr>
          <w:t xml:space="preserve">eys and </w:t>
        </w:r>
      </w:ins>
      <w:ins w:id="3397" w:author="Jan von der Assen" w:date="2023-06-12T12:31:00Z">
        <w:r>
          <w:rPr>
            <w:lang w:val="en-US"/>
          </w:rPr>
          <w:t xml:space="preserve">a</w:t>
        </w:r>
      </w:ins>
      <w:ins w:id="3398" w:author="Eryk Schiller" w:date="2023-06-08T23:59:00Z">
        <w:r>
          <w:rPr>
            <w:lang w:val="en-US"/>
          </w:rPr>
          <w:t xml:space="preserve">uthentica</w:t>
        </w:r>
      </w:ins>
      <w:ins w:id="3399" w:author="Eryk Schiller" w:date="2023-06-08T23:59:00Z">
        <w:r>
          <w:rPr>
            <w:lang w:val="en-US"/>
          </w:rPr>
          <w:t xml:space="preserve">tion data. The data must be protected, providing confidentiality of information, as the information should not be leaked to third parties. Data integrity must be guaranteed, Secret Keys and/or Authentication data must be protected against alteration.</w:t>
        </w:r>
      </w:ins>
      <w:ins w:id="3400" w:author="Eryk Schiller" w:date="2023-06-08T23:59:00Z">
        <w:r/>
      </w:ins>
    </w:p>
    <w:p>
      <w:pPr>
        <w:rPr>
          <w:lang w:val="en-US"/>
          <w:ins w:id="3401" w:author="Eryk Schiller" w:date="2023-06-08T23:59:00Z"/>
        </w:rPr>
      </w:pPr>
      <w:ins w:id="3402" w:author="Eryk Schiller" w:date="2023-06-08T23:59:00Z">
        <w:r>
          <w:rPr>
            <w:b/>
            <w:bCs/>
            <w:lang w:val="en-US"/>
          </w:rPr>
          <w:t xml:space="preserve">Asset</w:t>
        </w:r>
      </w:ins>
      <w:ins w:id="3403" w:author="Eryk Schiller" w:date="2023-06-08T23:59:00Z">
        <w:r>
          <w:rPr>
            <w:b/>
            <w:bCs/>
            <w:lang w:val="en-US"/>
          </w:rPr>
          <w:t xml:space="preserve"> FA.01</w:t>
        </w:r>
      </w:ins>
      <w:ins w:id="3404" w:author="Eryk Schiller" w:date="2023-06-08T23:59:00Z">
        <w:r>
          <w:rPr>
            <w:lang w:val="en-US"/>
          </w:rPr>
          <w:t xml:space="preserve"> considers the main functionality of UC-3 provided through the Smart Contract. The Smart Contract should support data confidentiality. Furthermore, data integrity is of concern here. The Smart Contract should store all relevant information in the NFT</w:t>
        </w:r>
      </w:ins>
      <w:ins w:id="3405" w:author="Eryk Schiller" w:date="2023-06-08T23:59:00Z">
        <w:r>
          <w:rPr>
            <w:lang w:val="en-US"/>
          </w:rPr>
          <w:t xml:space="preserve">. Due to a vulnerability in the smart contract, critical information may not be stored appropriately in NFT, e.g., custody, timestamps, or logging.</w:t>
        </w:r>
      </w:ins>
      <w:ins w:id="3406" w:author="Eryk Schiller" w:date="2023-06-08T23:59:00Z">
        <w:r/>
      </w:ins>
    </w:p>
    <w:p>
      <w:pPr>
        <w:rPr>
          <w:lang w:val="en-US"/>
          <w:ins w:id="3407" w:author="Eryk Schiller" w:date="2023-06-08T23:59:00Z"/>
        </w:rPr>
      </w:pPr>
      <w:ins w:id="3408" w:author="Eryk Schiller" w:date="2023-06-08T23:59:00Z">
        <w:r>
          <w:rPr>
            <w:b/>
            <w:bCs/>
            <w:lang w:val="en-US"/>
          </w:rPr>
          <w:t xml:space="preserve">Asset FA.02</w:t>
        </w:r>
      </w:ins>
      <w:ins w:id="3409" w:author="Eryk Schiller" w:date="2023-06-08T23:59:00Z">
        <w:r>
          <w:rPr>
            <w:lang w:val="en-US"/>
          </w:rPr>
          <w:t xml:space="preserve"> considers the functionality of the data logger to store information appropriately in the NFT. To this end, the data logger has to adequately assure the information's confidentiality, integrity, and authenticity.   </w:t>
        </w:r>
      </w:ins>
      <w:ins w:id="3410" w:author="Eryk Schiller" w:date="2023-06-08T23:59:00Z">
        <w:r/>
      </w:ins>
    </w:p>
    <w:p>
      <w:pPr>
        <w:rPr>
          <w:lang w:val="en-US"/>
          <w:ins w:id="3411" w:author="Eryk Schiller" w:date="2023-06-08T23:59:00Z"/>
        </w:rPr>
      </w:pPr>
      <w:ins w:id="3412" w:author="Eryk Schiller" w:date="2023-06-08T23:59:00Z">
        <w:r>
          <w:rPr>
            <w:b/>
            <w:bCs/>
            <w:lang w:val="en-US"/>
          </w:rPr>
          <w:t xml:space="preserve">Asset FA.03</w:t>
        </w:r>
      </w:ins>
      <w:ins w:id="3413" w:author="Eryk Schiller" w:date="2023-06-08T23:59:00Z">
        <w:r>
          <w:rPr>
            <w:lang w:val="en-US"/>
          </w:rPr>
          <w:t xml:space="preserve"> considers the general capabi</w:t>
        </w:r>
      </w:ins>
      <w:ins w:id="3414" w:author="Eryk Schiller" w:date="2023-06-08T23:59:00Z">
        <w:r>
          <w:rPr>
            <w:lang w:val="en-US"/>
          </w:rPr>
          <w:t xml:space="preserve">lity of </w:t>
        </w:r>
      </w:ins>
      <w:ins w:id="3415" w:author="Jan von der Assen" w:date="2023-06-12T12:32:00Z">
        <w:r>
          <w:rPr>
            <w:lang w:val="en-US"/>
          </w:rPr>
          <w:t xml:space="preserve">a</w:t>
        </w:r>
      </w:ins>
      <w:ins w:id="3416" w:author="Eryk Schiller" w:date="2023-06-08T23:59:00Z">
        <w:r>
          <w:rPr>
            <w:lang w:val="en-US"/>
          </w:rPr>
          <w:t xml:space="preserve">rtwork </w:t>
        </w:r>
      </w:ins>
      <w:ins w:id="3417" w:author="Jan von der Assen" w:date="2023-06-12T12:32:00Z">
        <w:r>
          <w:rPr>
            <w:lang w:val="en-US"/>
          </w:rPr>
          <w:t xml:space="preserve">t</w:t>
        </w:r>
      </w:ins>
      <w:ins w:id="3418" w:author="Eryk Schiller" w:date="2023-06-08T23:59:00Z">
        <w:r>
          <w:rPr>
            <w:lang w:val="en-US"/>
          </w:rPr>
          <w:t xml:space="preserve">racking and </w:t>
        </w:r>
      </w:ins>
      <w:ins w:id="3419" w:author="Jan von der Assen" w:date="2023-06-12T12:32:00Z">
        <w:r>
          <w:rPr>
            <w:lang w:val="en-US"/>
          </w:rPr>
          <w:t xml:space="preserve">m</w:t>
        </w:r>
      </w:ins>
      <w:ins w:id="3420" w:author="Eryk Schiller" w:date="2023-06-08T23:59:00Z">
        <w:r>
          <w:rPr>
            <w:lang w:val="en-US"/>
          </w:rPr>
          <w:t xml:space="preserve">onitoring to maintain up-to-date software and configuration. To this end, confidentiality, integrity, and authenticity of the processes supporting the data logger have to be guaranteed. </w:t>
        </w:r>
      </w:ins>
      <w:ins w:id="3421" w:author="Eryk Schiller" w:date="2023-06-08T23:59:00Z">
        <w:r/>
      </w:ins>
    </w:p>
    <w:p>
      <w:pPr>
        <w:rPr>
          <w:lang w:val="en-US"/>
          <w:ins w:id="3422" w:author="Eryk Schiller" w:date="2023-06-08T23:59:00Z"/>
        </w:rPr>
      </w:pPr>
      <w:ins w:id="3423" w:author="Eryk Schiller" w:date="2023-06-08T23:59:00Z">
        <w:r>
          <w:rPr>
            <w:b/>
            <w:bCs/>
            <w:lang w:val="en-US"/>
          </w:rPr>
          <w:t xml:space="preserve">Asset FA.04</w:t>
        </w:r>
      </w:ins>
      <w:ins w:id="3424" w:author="Eryk Schiller" w:date="2023-06-08T23:59:00Z">
        <w:r>
          <w:rPr>
            <w:lang w:val="en-US"/>
          </w:rPr>
          <w:t xml:space="preserve"> considers the cryptographic</w:t>
        </w:r>
      </w:ins>
      <w:ins w:id="3425" w:author="Eryk Schiller" w:date="2023-06-08T23:59:00Z">
        <w:r>
          <w:rPr>
            <w:lang w:val="en-US"/>
          </w:rPr>
          <w:t xml:space="preserve"> functionality provided through the </w:t>
        </w:r>
      </w:ins>
      <w:ins w:id="3426" w:author="Jan von der Assen" w:date="2023-06-12T12:32:00Z">
        <w:r>
          <w:rPr>
            <w:lang w:val="en-US"/>
          </w:rPr>
          <w:t xml:space="preserve">s</w:t>
        </w:r>
      </w:ins>
      <w:ins w:id="3427" w:author="Eryk Schiller" w:date="2023-06-08T23:59:00Z">
        <w:r>
          <w:rPr>
            <w:lang w:val="en-US"/>
          </w:rPr>
          <w:t xml:space="preserve">ecure </w:t>
        </w:r>
      </w:ins>
      <w:ins w:id="3428" w:author="Jan von der Assen" w:date="2023-06-12T12:32:00Z">
        <w:r>
          <w:rPr>
            <w:lang w:val="en-US"/>
          </w:rPr>
          <w:t xml:space="preserve">e</w:t>
        </w:r>
      </w:ins>
      <w:ins w:id="3429" w:author="Eryk Schiller" w:date="2023-06-08T23:59:00Z">
        <w:r>
          <w:rPr>
            <w:lang w:val="en-US"/>
          </w:rPr>
          <w:t xml:space="preserve">lement embedded into the IoT Device and used to implement the UC-3. All the cryptographic procedures and functions must be executed with the constraint of integrity i.e., all the steps and checks necessary for th</w:t>
        </w:r>
      </w:ins>
      <w:ins w:id="3430" w:author="Eryk Schiller" w:date="2023-06-08T23:59:00Z">
        <w:r>
          <w:rPr>
            <w:lang w:val="en-US"/>
          </w:rPr>
          <w:t xml:space="preserve">e correct and secure cryptographic process execution must be performed. Skipping a step or a check might result in wrong and/or unpredictable results.</w:t>
        </w:r>
      </w:ins>
      <w:ins w:id="3431" w:author="Eryk Schiller" w:date="2023-06-08T23:59:00Z">
        <w:r/>
      </w:ins>
    </w:p>
    <w:p>
      <w:pPr>
        <w:rPr>
          <w:lang w:val="en-US"/>
          <w:ins w:id="3432" w:author="Eryk Schiller" w:date="2023-06-08T23:59:00Z"/>
        </w:rPr>
      </w:pPr>
      <w:ins w:id="3433" w:author="Eryk Schiller" w:date="2023-06-08T23:59:00Z">
        <w:r>
          <w:rPr>
            <w:b/>
            <w:bCs/>
            <w:lang w:val="en-US"/>
          </w:rPr>
          <w:t xml:space="preserve">Asset FA.05</w:t>
        </w:r>
      </w:ins>
      <w:ins w:id="3434" w:author="Eryk Schiller" w:date="2023-06-08T23:59:00Z">
        <w:r>
          <w:rPr>
            <w:lang w:val="en-US"/>
          </w:rPr>
          <w:t xml:space="preserve"> considers the reporting functionality of information logged and stored into the IoT </w:t>
        </w:r>
      </w:ins>
      <w:ins w:id="3435" w:author="Jan von der Assen" w:date="2023-06-12T12:33:00Z">
        <w:r>
          <w:rPr>
            <w:lang w:val="en-US"/>
          </w:rPr>
          <w:t xml:space="preserve">d</w:t>
        </w:r>
      </w:ins>
      <w:ins w:id="3436" w:author="Eryk Schiller" w:date="2023-06-08T23:59:00Z">
        <w:r>
          <w:rPr>
            <w:lang w:val="en-US"/>
          </w:rPr>
          <w:t xml:space="preserve">evic</w:t>
        </w:r>
      </w:ins>
      <w:ins w:id="3437" w:author="Jan von der Assen" w:date="2023-06-12T12:33:00Z">
        <w:r>
          <w:rPr>
            <w:lang w:val="en-US"/>
          </w:rPr>
          <w:t xml:space="preserve">e</w:t>
        </w:r>
      </w:ins>
      <w:ins w:id="3438" w:author="Eryk Schiller" w:date="2023-06-08T23:59:00Z">
        <w:r>
          <w:rPr>
            <w:lang w:val="en-US"/>
          </w:rPr>
          <w:t xml:space="preserve">. A</w:t>
        </w:r>
      </w:ins>
      <w:ins w:id="3439" w:author="Eryk Schiller" w:date="2023-06-08T23:59:00Z">
        <w:r>
          <w:rPr>
            <w:lang w:val="en-US"/>
          </w:rPr>
          <w:t xml:space="preserve">ll the reporting procedures and functions must be executed with the constraint of integrity i.e., all the steps and checks necessary for the correct information reporting execution must be performed. Skipping a step or a check might result in missing or wr</w:t>
        </w:r>
      </w:ins>
      <w:ins w:id="3440" w:author="Eryk Schiller" w:date="2023-06-08T23:59:00Z">
        <w:r>
          <w:rPr>
            <w:lang w:val="en-US"/>
          </w:rPr>
          <w:t xml:space="preserve">ong information </w:t>
        </w:r>
      </w:ins>
      <w:ins w:id="3441" w:author="Jan von der Assen" w:date="2023-06-12T12:33:00Z">
        <w:r>
          <w:rPr>
            <w:lang w:val="en-US"/>
          </w:rPr>
          <w:t xml:space="preserve">being </w:t>
        </w:r>
      </w:ins>
      <w:ins w:id="3442" w:author="Eryk Schiller" w:date="2023-06-08T23:59:00Z">
        <w:r>
          <w:rPr>
            <w:lang w:val="en-US"/>
          </w:rPr>
          <w:t xml:space="preserve">report</w:t>
        </w:r>
      </w:ins>
      <w:ins w:id="3443" w:author="Jan von der Assen" w:date="2023-06-12T12:33:00Z">
        <w:r>
          <w:rPr>
            <w:lang w:val="en-US"/>
          </w:rPr>
          <w:t xml:space="preserve">ed</w:t>
        </w:r>
      </w:ins>
      <w:ins w:id="3444" w:author="Eryk Schiller" w:date="2023-06-08T23:59:00Z">
        <w:r>
          <w:rPr>
            <w:lang w:val="en-US"/>
          </w:rPr>
          <w:t xml:space="preserve">.</w:t>
        </w:r>
      </w:ins>
      <w:ins w:id="3445" w:author="Eryk Schiller" w:date="2023-06-08T23:59:00Z">
        <w:r/>
      </w:ins>
    </w:p>
    <w:p>
      <w:pPr>
        <w:tabs>
          <w:tab w:val="left" w:pos="6593"/>
        </w:tabs>
        <w:rPr>
          <w:lang w:val="en-US"/>
          <w:ins w:id="3446" w:author="Jan von der Assen" w:date="2023-06-12T12:34:00Z"/>
        </w:rPr>
        <w:pPrChange w:id="3447" w:author="Jan von der Assen" w:date="2023-06-12T12:34:00Z">
          <w:pPr/>
        </w:pPrChange>
      </w:pPr>
      <w:ins w:id="3448" w:author="Eryk Schiller" w:date="2023-06-08T23:59:00Z">
        <w:r>
          <w:rPr>
            <w:b/>
            <w:bCs/>
            <w:lang w:val="en-US"/>
          </w:rPr>
          <w:t xml:space="preserve">Asset FA.06</w:t>
        </w:r>
      </w:ins>
      <w:ins w:id="3449" w:author="Eryk Schiller" w:date="2023-06-08T23:59:00Z">
        <w:r>
          <w:rPr>
            <w:lang w:val="en-US"/>
          </w:rPr>
          <w:t xml:space="preserve"> considers the capability of IoT Device to handle a reconfiguration process. In the context of UC-3 the reconfiguration process is meant as a way/mean to change specific configuration data of the IoT Device. All t</w:t>
        </w:r>
      </w:ins>
      <w:ins w:id="3450" w:author="Eryk Schiller" w:date="2023-06-08T23:59:00Z">
        <w:r>
          <w:rPr>
            <w:lang w:val="en-US"/>
          </w:rPr>
          <w:t xml:space="preserve">he reconfiguration procedures and functions must be executed with the constraint of integrity i.e., all the steps and checks necessary for the correct device reconfiguration must be performed. Skipping a step or a check might result in a wrong IoT device r</w:t>
        </w:r>
      </w:ins>
      <w:ins w:id="3451" w:author="Eryk Schiller" w:date="2023-06-08T23:59:00Z">
        <w:r>
          <w:rPr>
            <w:lang w:val="en-US"/>
          </w:rPr>
          <w:t xml:space="preserve">econfiguration or even worse in a IoT Device totally fault</w:t>
        </w:r>
      </w:ins>
      <w:ins w:id="3452" w:author="Jan von der Assen" w:date="2023-06-12T12:34:00Z">
        <w:r>
          <w:rPr>
            <w:lang w:val="en-US"/>
          </w:rPr>
          <w:t xml:space="preserve">y.</w:t>
        </w:r>
      </w:ins>
      <w:commentRangeStart w:id="6"/>
      <w:ins w:id="3453" w:author="Jan von der Assen" w:date="2023-06-12T12:34:00Z">
        <w:r>
          <w:rPr>
            <w:lang w:val="en-US"/>
          </w:rPr>
          <w:tab/>
        </w:r>
      </w:ins>
      <w:commentRangeEnd w:id="6"/>
      <w:r>
        <w:commentReference w:id="6"/>
      </w:r>
      <w:r/>
      <w:ins w:id="3454" w:author="Jan von der Assen" w:date="2023-06-12T12:34:00Z">
        <w:r/>
      </w:ins>
    </w:p>
    <w:p>
      <w:pPr>
        <w:pStyle w:val="412"/>
        <w:rPr>
          <w:lang w:val="en-US"/>
        </w:rPr>
      </w:pPr>
      <w:r>
        <w:rPr>
          <w:lang w:val="en-US"/>
        </w:rPr>
        <w:t xml:space="preserve">Relevant Threats in the State of the Art</w:t>
      </w:r>
      <w:r/>
    </w:p>
    <w:p>
      <w:pPr>
        <w:spacing w:after="240"/>
        <w:rPr>
          <w:rFonts w:ascii="Times New Roman" w:hAnsi="Times New Roman"/>
          <w:ins w:id="3455" w:author="Jan von der Assen" w:date="2023-06-12T12:18:00Z"/>
        </w:rPr>
      </w:pPr>
      <w:ins w:id="3456" w:author="Jan von der Assen" w:date="2023-06-12T12:18:00Z">
        <w:r>
          <w:t xml:space="preserve">As outlined by a consolidated view of threat modeling practicioners [TMM 2021], a varied perspective is critical when trying to understand the potenti</w:t>
        </w:r>
      </w:ins>
      <w:ins w:id="3457" w:author="Jan von der Assen" w:date="2023-06-12T12:18:00Z">
        <w:r>
          <w:t xml:space="preserve">al threat events surrouding identified assets. For this reason, state of the art threat vectors are elicited from two angles -- the IoT-enabled operation of the tracking approach and the blockchain-based communications layer which facilitates the interacti</w:t>
        </w:r>
      </w:ins>
      <w:ins w:id="3458" w:author="Jan von der Assen" w:date="2023-06-12T12:18:00Z">
        <w:r>
          <w:t xml:space="preserve">on. [OSRB 2018] highlight that regarding blockchain technology, the permission model of the chosen distributed ledger strongly impacts any threats that can be reasoned about conceptually. With respect to this use case, a permissioned blockchain, or at leas</w:t>
        </w:r>
      </w:ins>
      <w:ins w:id="3459" w:author="Jan von der Assen" w:date="2023-06-12T12:18:00Z">
        <w:r>
          <w:t xml:space="preserve">t, a permissioned set of participants are assumed. Thus, while the set of readers may not be known beforehand, and no trust assumptions can be made about them, the set of writers are known, and can be modeled using roles. </w:t>
        </w:r>
      </w:ins>
      <w:ins w:id="3460" w:author="Jan von der Assen" w:date="2023-06-12T12:18:00Z">
        <w:r/>
      </w:ins>
    </w:p>
    <w:p>
      <w:pPr>
        <w:spacing w:after="240" w:before="240"/>
        <w:rPr>
          <w:ins w:id="3461" w:author="Jan von der Assen" w:date="2023-06-12T12:18:00Z"/>
        </w:rPr>
        <w:pPrChange w:id="3462" w:author="Jan von der Assen" w:date="2023-06-12T12:18:00Z">
          <w:pPr/>
        </w:pPrChange>
      </w:pPr>
      <w:ins w:id="3463" w:author="Jan von der Assen" w:date="2023-06-12T12:18:00Z">
        <w:r>
          <w:t xml:space="preserve">Epistemologically, [OSRB 2018] an</w:t>
        </w:r>
      </w:ins>
      <w:ins w:id="3464" w:author="Jan von der Assen" w:date="2023-06-12T12:18:00Z">
        <w:r>
          <w:t xml:space="preserve">alyzes about threats not just from a purely rational viewpoint, but delves into empiricism -- qualitatively anaylzing 38 incidents as part of a root-cause analysis. Interestingly, a large share of blockchain-related security incidents saw a server or appli</w:t>
        </w:r>
      </w:ins>
      <w:ins w:id="3465" w:author="Jan von der Assen" w:date="2023-06-12T12:18:00Z">
        <w:r>
          <w:t xml:space="preserve">cation related vulnerability being exploited. Furthermore, insider, protocol and cloud computing threats were found. This emphasizes the importance for smart-contract related vulnerabilities. For example, in 2016, 50 million USD were stolen by exploiting  </w:t>
        </w:r>
      </w:ins>
      <w:ins w:id="3466" w:author="Jan von der Assen" w:date="2023-06-12T12:18:00Z">
        <w:r>
          <w:t xml:space="preserve">a software vulnerability in the splitting function that was used to transfer balances in the contract. Multiple attack paths including overflow, dependency, and reentrancy attacks, have been used to attack smart contracts. In Reentrancy attacks, a maliciou</w:t>
        </w:r>
      </w:ins>
      <w:ins w:id="3467" w:author="Jan von der Assen" w:date="2023-06-12T12:18:00Z">
        <w:r>
          <w:t xml:space="preserve">s contract repeatadly calls itself before the previous invocation is completed, effectively draining funds [SAESC 2017]. </w:t>
        </w:r>
      </w:ins>
      <w:ins w:id="3468" w:author="Jan von der Assen" w:date="2023-06-12T12:18:00Z">
        <w:r/>
      </w:ins>
    </w:p>
    <w:p>
      <w:pPr>
        <w:spacing w:after="240" w:before="240"/>
        <w:rPr>
          <w:ins w:id="3469" w:author="Jan von der Assen" w:date="2023-06-12T12:18:00Z"/>
        </w:rPr>
        <w:pPrChange w:id="3470" w:author="Jan von der Assen" w:date="2023-06-12T12:18:00Z">
          <w:pPr/>
        </w:pPrChange>
      </w:pPr>
      <w:ins w:id="3471" w:author="Jan von der Assen" w:date="2023-06-12T12:18:00Z">
        <w:r>
          <w:t xml:space="preserve">[BSRA 2020] highlights the similarity of blockchain-based applications to other paradigms in software engineering, and therefore motiv</w:t>
        </w:r>
      </w:ins>
      <w:ins w:id="3472" w:author="Jan von der Assen" w:date="2023-06-12T12:18:00Z">
        <w:r>
          <w:t xml:space="preserve">ating close attention to technological, data, and interoperability risks. Fundamentally, cryptographic assets require strong protection, just like the processes that embed these systems, since any system input and output requires at some point a human elem</w:t>
        </w:r>
      </w:ins>
      <w:ins w:id="3473" w:author="Jan von der Assen" w:date="2023-06-12T12:18:00Z">
        <w:r>
          <w:t xml:space="preserve">ent. Thus, technical controls for cryptographic material is just as important as the policies and protocols that embed them.  Aside from these risks that particularly target blockchain application, the underlying security of the distributed ledger must be </w:t>
        </w:r>
      </w:ins>
      <w:ins w:id="3474" w:author="Jan von der Assen" w:date="2023-06-12T12:18:00Z">
        <w:r>
          <w:t xml:space="preserve">considered. For example, even the initial Bitcoin white paper [BAP2PECS 2008] mentions infrastructure-level attacks on distributed ledger, such as the 51% attack, where a malicious entity gains control over more than half of the network's computing power, </w:t>
        </w:r>
      </w:ins>
      <w:ins w:id="3475" w:author="Jan von der Assen" w:date="2023-06-12T12:18:00Z">
        <w:r>
          <w:t xml:space="preserve">enabling them to  manipulate transactions and potentially double-spend cryptocurrencies. Similarly, sybil attacks still pose a threat, with researcher suggesting a large number of false nodes in currently deployed systems. </w:t>
        </w:r>
      </w:ins>
      <w:ins w:id="3476" w:author="Jan von der Assen" w:date="2023-06-12T12:18:00Z">
        <w:r/>
      </w:ins>
    </w:p>
    <w:p>
      <w:pPr>
        <w:spacing w:after="240" w:before="240"/>
        <w:rPr>
          <w:ins w:id="3477" w:author="Jan von der Assen" w:date="2023-06-12T12:18:00Z"/>
        </w:rPr>
        <w:pPrChange w:id="3478" w:author="Jan von der Assen" w:date="2023-06-12T12:18:00Z">
          <w:pPr/>
        </w:pPrChange>
      </w:pPr>
      <w:ins w:id="3479" w:author="Jan von der Assen" w:date="2023-06-12T12:18:00Z">
        <w:r>
          <w:t xml:space="preserve">From the IoT </w:t>
        </w:r>
      </w:ins>
      <w:ins w:id="3480" w:author="Jan von der Assen" w:date="2023-06-12T12:18:00Z">
        <w:r>
          <w:t xml:space="preserve">perspective, the threat universe appears even larger, since the spectrum of computing devices and use cases is immense, and since IoT has been used in many production scenarios. [SAIA 2017] provides an extensive insight into a variety of threats, that are </w:t>
        </w:r>
      </w:ins>
      <w:ins w:id="3481" w:author="Jan von der Assen" w:date="2023-06-12T12:18:00Z">
        <w:r>
          <w:t xml:space="preserve">still both valid and relevant. Nonetheless, more specific attacks may be available for specific hardware or firmware. As part of physical attacks, node tampering remains a long-term threat for IoT. Simlarly, malicious node injection refers to physically in</w:t>
        </w:r>
      </w:ins>
      <w:ins w:id="3482" w:author="Jan von der Assen" w:date="2023-06-12T12:18:00Z">
        <w:r>
          <w:t xml:space="preserve">jection a new malicious node, given that a replica of the node can be created. In a destructive way, physical damage and sleep deprivation attacks attack the functioning and availability of the device.  </w:t>
        </w:r>
      </w:ins>
      <w:ins w:id="3483" w:author="Jan von der Assen" w:date="2023-06-12T12:18:00Z">
        <w:r/>
      </w:ins>
    </w:p>
    <w:p>
      <w:pPr>
        <w:spacing w:after="240" w:before="240"/>
        <w:rPr>
          <w:ins w:id="3484" w:author="Jan von der Assen" w:date="2023-06-12T12:15:00Z"/>
        </w:rPr>
        <w:pPrChange w:id="3485" w:author="Jan von der Assen" w:date="2023-06-12T12:18:00Z">
          <w:pPr/>
        </w:pPrChange>
      </w:pPr>
      <w:ins w:id="3486" w:author="Jan von der Assen" w:date="2023-06-12T12:18:00Z">
        <w:r>
          <w:t xml:space="preserve">From the network perspective generic threat vectors and protocol specific ones exist. For example, sinkhole attacks are likely relevant for many technologies, while attacks such as RFID Spoofing depends on a specific protocol. Similarly, software attacks, </w:t>
        </w:r>
      </w:ins>
      <w:ins w:id="3487" w:author="Jan von der Assen" w:date="2023-06-12T12:18:00Z">
        <w:r>
          <w:t xml:space="preserve">including Denial-of-Service, viruses, and worms depend on the execution environment of the device and any protective measures that are taken (e.g., secure execution of verified artifacts). Similarly, a plethora of side-channel attacks need to be considered</w:t>
        </w:r>
      </w:ins>
      <w:ins w:id="3488" w:author="Jan von der Assen" w:date="2023-06-12T12:18:00Z">
        <w:r>
          <w:t xml:space="preserve">, especially when cryptographically sensitive operations are carried out in the device. This includes attacks such as timing, differential power and fault analysis attacks. </w:t>
        </w:r>
      </w:ins>
      <w:ins w:id="3489" w:author="Jan von der Assen" w:date="2023-06-12T12:15:00Z">
        <w:r/>
      </w:ins>
    </w:p>
    <w:p>
      <w:pPr>
        <w:pStyle w:val="412"/>
        <w:rPr>
          <w:lang w:val="en-US"/>
          <w:ins w:id="3490" w:author="Eryk Schiller" w:date="2023-06-09T00:01:00Z"/>
        </w:rPr>
      </w:pPr>
      <w:r>
        <w:rPr>
          <w:lang w:val="en-US"/>
        </w:rPr>
        <w:t xml:space="preserve">Threat Modeling</w:t>
      </w:r>
      <w:ins w:id="3491" w:author="Eryk Schiller" w:date="2023-06-09T00:01:00Z">
        <w:r/>
      </w:ins>
    </w:p>
    <w:p>
      <w:pPr>
        <w:rPr>
          <w:lang w:val="en-US"/>
          <w:ins w:id="3492" w:author="Eryk Schiller" w:date="2023-06-09T00:01:00Z"/>
        </w:rPr>
      </w:pPr>
      <w:ins w:id="3493" w:author="Eryk Schiller" w:date="2023-06-09T00:01:00Z">
        <w:r>
          <w:rPr>
            <w:lang w:val="en-US"/>
          </w:rPr>
          <w:t xml:space="preserve">In the SecRA, CERTIFY assumes that all external entities in this u</w:t>
        </w:r>
      </w:ins>
      <w:ins w:id="3494" w:author="Eryk Schiller" w:date="2023-06-09T00:01:00Z">
        <w:r>
          <w:rPr>
            <w:lang w:val="en-US"/>
          </w:rPr>
          <w:t xml:space="preserve">se case are untrustworthy. The Sender trusts a minimal number of actors, i.e., Data Logger attached to the artwork, Sender Equipment, Sender's Network Provider, selected Full/RPC Nodes, Blockchain, and Smart Contract (i.e., Smart Contract programmer, Smart</w:t>
        </w:r>
      </w:ins>
      <w:ins w:id="3495" w:author="Eryk Schiller" w:date="2023-06-09T00:01:00Z">
        <w:r>
          <w:rPr>
            <w:lang w:val="en-US"/>
          </w:rPr>
          <w:t xml:space="preserve"> Contract owner). </w:t>
        </w:r>
      </w:ins>
      <w:ins w:id="3496" w:author="Eryk Schiller" w:date="2023-06-09T00:01:00Z">
        <w:r/>
      </w:ins>
    </w:p>
    <w:p>
      <w:pPr>
        <w:rPr>
          <w:lang w:val="en-US"/>
          <w:ins w:id="3497" w:author="Eryk Schiller" w:date="2023-06-09T00:01:00Z"/>
        </w:rPr>
      </w:pPr>
      <w:ins w:id="3498" w:author="Eryk Schiller" w:date="2023-06-09T00:01:00Z">
        <w:r>
          <w:rPr>
            <w:lang w:val="en-US"/>
          </w:rPr>
          <w:t xml:space="preserve">The attacker is an agent who has a high attack potential with high technical know-how and skill and with adequate equipment to carry out the attack. In the scope of an IoT device, the attacker's intent is not to destroy the IoT Device, t</w:t>
        </w:r>
      </w:ins>
      <w:ins w:id="3499" w:author="Eryk Schiller" w:date="2023-06-09T00:01:00Z">
        <w:r>
          <w:rPr>
            <w:lang w:val="en-US"/>
          </w:rPr>
          <w:t xml:space="preserve">herefore, attacks that require the decapsulation of HW elements (destructive preliminary process) to directly access physically HW components (BUS, RAM, ROM, CPU registers ...) to alter, by laser beam or electromagnetic noise, their physical characteristic</w:t>
        </w:r>
      </w:ins>
      <w:ins w:id="3500" w:author="Eryk Schiller" w:date="2023-06-09T00:01:00Z">
        <w:r>
          <w:rPr>
            <w:lang w:val="en-US"/>
          </w:rPr>
          <w:t xml:space="preserve">s and behavior, are excluded from this analysis. Given the tight time slot available to the attacker to carry out the attack, brute-force attacks are excluded from this analysis. The attacker will focus on attacking the IoT Device with side-channel techniq</w:t>
        </w:r>
      </w:ins>
      <w:ins w:id="3501" w:author="Eryk Schiller" w:date="2023-06-09T00:01:00Z">
        <w:r>
          <w:rPr>
            <w:lang w:val="en-US"/>
          </w:rPr>
          <w:t xml:space="preserve">ue (DFA, SPA, DPA, Timing…) to steal secret data or on fault injection attacks that act on physical parameters bringing them to the limit or out of range such as Vcc (power supply), Clock frequency, Temperatures with the intent to alter the execution flow </w:t>
        </w:r>
      </w:ins>
      <w:ins w:id="3502" w:author="Eryk Schiller" w:date="2023-06-09T00:01:00Z">
        <w:r>
          <w:rPr>
            <w:lang w:val="en-US"/>
          </w:rPr>
          <w:t xml:space="preserve">of the HW processing unit and take advantage of "wrong execution flow" situations. The attacker will focus on the communication link between the IoT Device and the back-end system and using adequate equipment will eavesdrop/capture/disturb the exchanged da</w:t>
        </w:r>
      </w:ins>
      <w:ins w:id="3503" w:author="Eryk Schiller" w:date="2023-06-09T00:01:00Z">
        <w:r>
          <w:rPr>
            <w:lang w:val="en-US"/>
          </w:rPr>
          <w:t xml:space="preserve">ta. </w:t>
        </w:r>
      </w:ins>
      <w:ins w:id="3504" w:author="Eryk Schiller" w:date="2023-06-09T00:01:00Z">
        <w:r/>
      </w:ins>
    </w:p>
    <w:p>
      <w:pPr>
        <w:rPr>
          <w:lang w:val="en-US"/>
          <w:ins w:id="3505" w:author="Eryk Schiller" w:date="2023-06-09T00:01:00Z"/>
        </w:rPr>
      </w:pPr>
      <w:ins w:id="3506" w:author="Eryk Schiller" w:date="2023-06-09T00:01:00Z">
        <w:r>
          <w:rPr>
            <w:lang w:val="en-US"/>
          </w:rPr>
          <w:t xml:space="preserve">Below is a representative (not exhaustive) list of possible threats which purpose is to tamper/disclose information managed by the IoT Device and/or exchanged on the communication link with the back-end system.</w:t>
        </w:r>
      </w:ins>
      <w:ins w:id="3507" w:author="Eryk Schiller" w:date="2023-06-09T00:01:00Z">
        <w:r/>
      </w:ins>
    </w:p>
    <w:p>
      <w:pPr>
        <w:rPr>
          <w:lang w:val="en-US"/>
          <w:ins w:id="3508" w:author="Eryk Schiller" w:date="2023-06-09T00:01:00Z"/>
        </w:rPr>
      </w:pPr>
      <w:ins w:id="3509" w:author="Eryk Schiller" w:date="2023-06-09T00:01:00Z">
        <w:r>
          <w:rPr>
            <w:lang w:val="en-US"/>
          </w:rPr>
          <w:t xml:space="preserve">We identify the following threat actors:</w:t>
        </w:r>
      </w:ins>
      <w:ins w:id="3510" w:author="Eryk Schiller" w:date="2023-06-09T00:01:00Z">
        <w:r/>
      </w:ins>
    </w:p>
    <w:p>
      <w:pPr>
        <w:rPr>
          <w:lang w:val="en-US"/>
          <w:ins w:id="3511" w:author="Eryk Schiller" w:date="2023-06-09T00:01:00Z"/>
        </w:rPr>
      </w:pPr>
      <w:ins w:id="3512" w:author="Eryk Schiller" w:date="2023-06-09T00:01:00Z">
        <w:r>
          <w:rPr>
            <w:b/>
            <w:bCs/>
            <w:lang w:val="en-US"/>
          </w:rPr>
          <w:t xml:space="preserve">[TA.01]</w:t>
        </w:r>
      </w:ins>
      <w:ins w:id="3513" w:author="Eryk Schiller" w:date="2023-06-09T00:01:00Z">
        <w:r>
          <w:rPr>
            <w:lang w:val="en-US"/>
          </w:rPr>
          <w:t xml:space="preserve"> An actor trying to abuse NFT through interaction with the Smart Contract (e.g., exploring a vulnerability in the Smart Contract).</w:t>
        </w:r>
      </w:ins>
      <w:ins w:id="3514" w:author="Eryk Schiller" w:date="2023-06-09T00:01:00Z">
        <w:r/>
      </w:ins>
    </w:p>
    <w:p>
      <w:pPr>
        <w:rPr>
          <w:lang w:val="en-US"/>
          <w:ins w:id="3515" w:author="Eryk Schiller" w:date="2023-06-09T00:01:00Z"/>
        </w:rPr>
      </w:pPr>
      <w:ins w:id="3516" w:author="Eryk Schiller" w:date="2023-06-09T00:01:00Z">
        <w:r>
          <w:rPr>
            <w:b/>
            <w:bCs/>
            <w:lang w:val="en-US"/>
          </w:rPr>
          <w:t xml:space="preserve">[TA.02]</w:t>
        </w:r>
      </w:ins>
      <w:ins w:id="3517" w:author="Eryk Schiller" w:date="2023-06-09T00:01:00Z">
        <w:r>
          <w:rPr>
            <w:lang w:val="en-US"/>
          </w:rPr>
          <w:t xml:space="preserve"> An actor trying to affect the Smart Contract or NFT through the interaction with the Blockchain. For example,</w:t>
        </w:r>
      </w:ins>
      <w:ins w:id="3518" w:author="Eryk Schiller" w:date="2023-06-09T00:01:00Z">
        <w:r>
          <w:rPr>
            <w:lang w:val="en-US"/>
          </w:rPr>
          <w:t xml:space="preserve"> a 51% mining hash rate attack can be used on an unpopular Proof-of-Work (PoW) Blockchain to remove selected transactions.  </w:t>
        </w:r>
      </w:ins>
      <w:ins w:id="3519" w:author="Eryk Schiller" w:date="2023-06-09T00:01:00Z">
        <w:r/>
      </w:ins>
    </w:p>
    <w:p>
      <w:pPr>
        <w:rPr>
          <w:lang w:val="en-US"/>
          <w:ins w:id="3520" w:author="Eryk Schiller" w:date="2023-06-09T00:01:00Z"/>
        </w:rPr>
      </w:pPr>
      <w:ins w:id="3521" w:author="Eryk Schiller" w:date="2023-06-09T00:01:00Z">
        <w:r>
          <w:rPr>
            <w:b/>
            <w:bCs/>
            <w:lang w:val="en-US"/>
          </w:rPr>
          <w:t xml:space="preserve">[TA.03]</w:t>
        </w:r>
      </w:ins>
      <w:ins w:id="3522" w:author="Eryk Schiller" w:date="2023-06-09T00:01:00Z">
        <w:r>
          <w:rPr>
            <w:lang w:val="en-US"/>
          </w:rPr>
          <w:t xml:space="preserve"> An actor is trying to abuse the system affecting the Full/RPC nodes in the system. As an example, attacked nodes might stop</w:t>
        </w:r>
      </w:ins>
      <w:ins w:id="3523" w:author="Eryk Schiller" w:date="2023-06-09T00:01:00Z">
        <w:r>
          <w:rPr>
            <w:lang w:val="en-US"/>
          </w:rPr>
          <w:t xml:space="preserve"> accepting transactions from selected wallets.  </w:t>
        </w:r>
      </w:ins>
      <w:ins w:id="3524" w:author="Eryk Schiller" w:date="2023-06-09T00:01:00Z">
        <w:r/>
      </w:ins>
    </w:p>
    <w:p>
      <w:pPr>
        <w:rPr>
          <w:lang w:val="en-US"/>
          <w:ins w:id="3525" w:author="Eryk Schiller" w:date="2023-06-09T00:01:00Z"/>
        </w:rPr>
      </w:pPr>
      <w:ins w:id="3526" w:author="Eryk Schiller" w:date="2023-06-09T00:01:00Z">
        <w:r>
          <w:rPr>
            <w:b/>
            <w:bCs/>
            <w:lang w:val="en-US"/>
          </w:rPr>
          <w:t xml:space="preserve">T_DA.03_Tampering</w:t>
        </w:r>
      </w:ins>
      <w:ins w:id="3527" w:author="Eryk Schiller" w:date="2023-06-09T00:01:00Z">
        <w:r>
          <w:rPr>
            <w:lang w:val="en-US"/>
          </w:rPr>
          <w:t xml:space="preserve">: The threat targets the Custody change </w:t>
        </w:r>
      </w:ins>
      <w:ins w:id="3528" w:author="Eryk Schiller" w:date="2023-06-09T00:01:00Z">
        <w:r>
          <w:rPr>
            <w:b/>
            <w:lang w:val="en-US"/>
          </w:rPr>
          <w:t xml:space="preserve">Event Data</w:t>
        </w:r>
      </w:ins>
      <w:ins w:id="3529" w:author="Eryk Schiller" w:date="2023-06-09T00:01:00Z">
        <w:r>
          <w:rPr>
            <w:lang w:val="en-US"/>
          </w:rPr>
          <w:t xml:space="preserve"> and </w:t>
        </w:r>
      </w:ins>
      <w:ins w:id="3530" w:author="Eryk Schiller" w:date="2023-06-09T00:01:00Z">
        <w:r>
          <w:rPr>
            <w:b/>
            <w:lang w:val="en-US"/>
          </w:rPr>
          <w:t xml:space="preserve">Environmental Sensor Data</w:t>
        </w:r>
      </w:ins>
      <w:ins w:id="3531" w:author="Eryk Schiller" w:date="2023-06-09T00:01:00Z">
        <w:r>
          <w:rPr>
            <w:lang w:val="en-US"/>
          </w:rPr>
          <w:t xml:space="preserve"> with the purpose to</w:t>
        </w:r>
      </w:ins>
      <w:ins w:id="3532" w:author="Eryk Schiller" w:date="2023-06-09T00:01:00Z">
        <w:r>
          <w:rPr>
            <w:b/>
            <w:lang w:val="en-US"/>
          </w:rPr>
          <w:t xml:space="preserve"> tamper</w:t>
        </w:r>
      </w:ins>
      <w:ins w:id="3533" w:author="Eryk Schiller" w:date="2023-06-09T00:01:00Z">
        <w:r>
          <w:rPr>
            <w:lang w:val="en-US"/>
          </w:rPr>
          <w:t xml:space="preserve"> and modify in some way the data set. Both the data stored in the IoT Device and th</w:t>
        </w:r>
      </w:ins>
      <w:ins w:id="3534" w:author="Eryk Schiller" w:date="2023-06-09T00:01:00Z">
        <w:r>
          <w:rPr>
            <w:lang w:val="en-US"/>
          </w:rPr>
          <w:t xml:space="preserve">e data transmitted on the communication link are in the scope of this threat.</w:t>
        </w:r>
      </w:ins>
      <w:ins w:id="3535" w:author="Eryk Schiller" w:date="2023-06-09T00:01:00Z">
        <w:r/>
      </w:ins>
    </w:p>
    <w:p>
      <w:pPr>
        <w:rPr>
          <w:lang w:val="en-US"/>
          <w:ins w:id="3536" w:author="Eryk Schiller" w:date="2023-06-09T00:01:00Z"/>
        </w:rPr>
      </w:pPr>
      <w:ins w:id="3537" w:author="Eryk Schiller" w:date="2023-06-09T00:01:00Z">
        <w:r>
          <w:rPr>
            <w:b/>
            <w:bCs/>
            <w:lang w:val="en-US"/>
          </w:rPr>
          <w:t xml:space="preserve">T_DA.03_Disclose</w:t>
        </w:r>
      </w:ins>
      <w:ins w:id="3538" w:author="Eryk Schiller" w:date="2023-06-09T00:01:00Z">
        <w:r>
          <w:rPr>
            <w:lang w:val="en-US"/>
          </w:rPr>
          <w:t xml:space="preserve">: The threat targets the Custody change </w:t>
        </w:r>
      </w:ins>
      <w:ins w:id="3539" w:author="Eryk Schiller" w:date="2023-06-09T00:01:00Z">
        <w:r>
          <w:rPr>
            <w:b/>
            <w:lang w:val="en-US"/>
          </w:rPr>
          <w:t xml:space="preserve">Event Data</w:t>
        </w:r>
      </w:ins>
      <w:ins w:id="3540" w:author="Eryk Schiller" w:date="2023-06-09T00:01:00Z">
        <w:r>
          <w:rPr>
            <w:lang w:val="en-US"/>
          </w:rPr>
          <w:t xml:space="preserve"> and </w:t>
        </w:r>
      </w:ins>
      <w:ins w:id="3541" w:author="Eryk Schiller" w:date="2023-06-09T00:01:00Z">
        <w:r>
          <w:rPr>
            <w:b/>
            <w:lang w:val="en-US"/>
          </w:rPr>
          <w:t xml:space="preserve">Environmental Sensor Data</w:t>
        </w:r>
      </w:ins>
      <w:ins w:id="3542" w:author="Eryk Schiller" w:date="2023-06-09T00:01:00Z">
        <w:r>
          <w:rPr>
            <w:lang w:val="en-US"/>
          </w:rPr>
          <w:t xml:space="preserve"> with the purpose to access and </w:t>
        </w:r>
      </w:ins>
      <w:ins w:id="3543" w:author="Eryk Schiller" w:date="2023-06-09T00:01:00Z">
        <w:r>
          <w:rPr>
            <w:b/>
            <w:lang w:val="en-US"/>
          </w:rPr>
          <w:t xml:space="preserve">disclose </w:t>
        </w:r>
      </w:ins>
      <w:ins w:id="3544" w:author="Eryk Schiller" w:date="2023-06-09T00:01:00Z">
        <w:r>
          <w:rPr>
            <w:lang w:val="en-US"/>
          </w:rPr>
          <w:t xml:space="preserve">information from the data set. Both the d</w:t>
        </w:r>
      </w:ins>
      <w:ins w:id="3545" w:author="Eryk Schiller" w:date="2023-06-09T00:01:00Z">
        <w:r>
          <w:rPr>
            <w:lang w:val="en-US"/>
          </w:rPr>
          <w:t xml:space="preserve">ata stored in the IoT Device and the data transmitted on the communication link are in the scope of this threat.</w:t>
        </w:r>
      </w:ins>
      <w:ins w:id="3546" w:author="Eryk Schiller" w:date="2023-06-09T00:01:00Z">
        <w:r/>
      </w:ins>
    </w:p>
    <w:p>
      <w:pPr>
        <w:rPr>
          <w:lang w:val="en-US"/>
          <w:ins w:id="3547" w:author="Eryk Schiller" w:date="2023-06-09T00:01:00Z"/>
        </w:rPr>
      </w:pPr>
      <w:ins w:id="3548" w:author="Eryk Schiller" w:date="2023-06-09T00:01:00Z">
        <w:r>
          <w:rPr>
            <w:b/>
            <w:bCs/>
            <w:lang w:val="en-US"/>
          </w:rPr>
          <w:t xml:space="preserve">T_DA.04_Tampering</w:t>
        </w:r>
      </w:ins>
      <w:ins w:id="3549" w:author="Eryk Schiller" w:date="2023-06-09T00:01:00Z">
        <w:r>
          <w:rPr>
            <w:lang w:val="en-US"/>
          </w:rPr>
          <w:t xml:space="preserve">: The threat targets the </w:t>
        </w:r>
      </w:ins>
      <w:ins w:id="3550" w:author="Eryk Schiller" w:date="2023-06-09T00:01:00Z">
        <w:r>
          <w:rPr>
            <w:b/>
            <w:lang w:val="en-US"/>
          </w:rPr>
          <w:t xml:space="preserve">IoT Device Configuration Data</w:t>
        </w:r>
      </w:ins>
      <w:ins w:id="3551" w:author="Eryk Schiller" w:date="2023-06-09T00:01:00Z">
        <w:r>
          <w:rPr>
            <w:lang w:val="en-US"/>
          </w:rPr>
          <w:t xml:space="preserve"> with the purpose to </w:t>
        </w:r>
      </w:ins>
      <w:ins w:id="3552" w:author="Eryk Schiller" w:date="2023-06-09T00:01:00Z">
        <w:r>
          <w:rPr>
            <w:b/>
            <w:lang w:val="en-US"/>
          </w:rPr>
          <w:t xml:space="preserve">tamper</w:t>
        </w:r>
      </w:ins>
      <w:ins w:id="3553" w:author="Eryk Schiller" w:date="2023-06-09T00:01:00Z">
        <w:r>
          <w:rPr>
            <w:lang w:val="en-US"/>
          </w:rPr>
          <w:t xml:space="preserve"> and modify in some way the configuration dat</w:t>
        </w:r>
      </w:ins>
      <w:ins w:id="3554" w:author="Eryk Schiller" w:date="2023-06-09T00:01:00Z">
        <w:r>
          <w:rPr>
            <w:lang w:val="en-US"/>
          </w:rPr>
          <w:t xml:space="preserve">a set. Modifying the IoT device configuration </w:t>
        </w:r>
      </w:ins>
      <w:ins w:id="3555" w:author="Eryk Schiller" w:date="2023-06-09T00:01:00Z">
        <w:r>
          <w:rPr>
            <w:lang w:val="en-US"/>
          </w:rPr>
          <w:t xml:space="preserve">data set might result in a wrong and unpredictable device behaviour. Both the data stored in the IoT Device and the data transmitted on the communication link are in the scope of this threat.</w:t>
        </w:r>
      </w:ins>
      <w:ins w:id="3556" w:author="Eryk Schiller" w:date="2023-06-09T00:01:00Z">
        <w:r/>
      </w:ins>
    </w:p>
    <w:p>
      <w:pPr>
        <w:rPr>
          <w:lang w:val="en-US"/>
          <w:ins w:id="3557" w:author="Eryk Schiller" w:date="2023-06-09T00:01:00Z"/>
        </w:rPr>
      </w:pPr>
      <w:ins w:id="3558" w:author="Eryk Schiller" w:date="2023-06-09T00:01:00Z">
        <w:r>
          <w:rPr>
            <w:b/>
            <w:bCs/>
            <w:lang w:val="en-US"/>
          </w:rPr>
          <w:t xml:space="preserve">T_DA.05_Tampering</w:t>
        </w:r>
      </w:ins>
      <w:ins w:id="3559" w:author="Eryk Schiller" w:date="2023-06-09T00:01:00Z">
        <w:r>
          <w:rPr>
            <w:lang w:val="en-US"/>
          </w:rPr>
          <w:t xml:space="preserve">:</w:t>
        </w:r>
      </w:ins>
      <w:ins w:id="3560" w:author="Eryk Schiller" w:date="2023-06-09T00:01:00Z">
        <w:r>
          <w:rPr>
            <w:lang w:val="en-US"/>
          </w:rPr>
          <w:t xml:space="preserve"> The threat targets the</w:t>
        </w:r>
      </w:ins>
      <w:ins w:id="3561" w:author="Eryk Schiller" w:date="2023-06-09T00:01:00Z">
        <w:r>
          <w:rPr>
            <w:b/>
            <w:lang w:val="en-US"/>
          </w:rPr>
          <w:t xml:space="preserve"> Cryptographic Secret Keys</w:t>
        </w:r>
      </w:ins>
      <w:ins w:id="3562" w:author="Eryk Schiller" w:date="2023-06-09T00:01:00Z">
        <w:r>
          <w:rPr>
            <w:lang w:val="en-US"/>
          </w:rPr>
          <w:t xml:space="preserve"> and Authentication data with the purpose to </w:t>
        </w:r>
      </w:ins>
      <w:ins w:id="3563" w:author="Eryk Schiller" w:date="2023-06-09T00:01:00Z">
        <w:r>
          <w:rPr>
            <w:b/>
            <w:lang w:val="en-US"/>
          </w:rPr>
          <w:t xml:space="preserve">tamper </w:t>
        </w:r>
      </w:ins>
      <w:ins w:id="3564" w:author="Eryk Schiller" w:date="2023-06-09T00:01:00Z">
        <w:r>
          <w:rPr>
            <w:lang w:val="en-US"/>
          </w:rPr>
          <w:t xml:space="preserve">and modify in some way the secret data set. The Cryptographic Secret Keys and Authentication data are stored in the IoT Device and never are transmitted on</w:t>
        </w:r>
      </w:ins>
      <w:ins w:id="3565" w:author="Eryk Schiller" w:date="2023-06-09T00:01:00Z">
        <w:r>
          <w:rPr>
            <w:lang w:val="en-US"/>
          </w:rPr>
          <w:t xml:space="preserve"> the communication link. The attacker will use fault injection technics to alter/modify register/memory cell containing secret data. Both cryptographic computations and authentication procedures are impacted by this threat, which can influence different sc</w:t>
        </w:r>
      </w:ins>
      <w:ins w:id="3566" w:author="Eryk Schiller" w:date="2023-06-09T00:01:00Z">
        <w:r>
          <w:rPr>
            <w:lang w:val="en-US"/>
          </w:rPr>
          <w:t xml:space="preserve">enarios (e.g., changing custody).</w:t>
        </w:r>
      </w:ins>
      <w:ins w:id="3567" w:author="Eryk Schiller" w:date="2023-06-09T00:01:00Z">
        <w:r/>
      </w:ins>
    </w:p>
    <w:p>
      <w:pPr>
        <w:rPr>
          <w:lang w:val="en-US"/>
          <w:ins w:id="3568" w:author="Eryk Schiller" w:date="2023-06-09T00:01:00Z"/>
        </w:rPr>
      </w:pPr>
      <w:ins w:id="3569" w:author="Eryk Schiller" w:date="2023-06-09T00:01:00Z">
        <w:r>
          <w:rPr>
            <w:b/>
            <w:bCs/>
            <w:lang w:val="en-US"/>
          </w:rPr>
          <w:t xml:space="preserve">T_DA.05_Disclose</w:t>
        </w:r>
      </w:ins>
      <w:ins w:id="3570" w:author="Eryk Schiller" w:date="2023-06-09T00:01:00Z">
        <w:r>
          <w:rPr>
            <w:lang w:val="en-US"/>
          </w:rPr>
          <w:t xml:space="preserve">: The threat targets the </w:t>
        </w:r>
      </w:ins>
      <w:ins w:id="3571" w:author="Eryk Schiller" w:date="2023-06-09T00:01:00Z">
        <w:r>
          <w:rPr>
            <w:b/>
            <w:lang w:val="en-US"/>
          </w:rPr>
          <w:t xml:space="preserve">Cryptographic Secret Keys</w:t>
        </w:r>
      </w:ins>
      <w:ins w:id="3572" w:author="Eryk Schiller" w:date="2023-06-09T00:01:00Z">
        <w:r>
          <w:rPr>
            <w:lang w:val="en-US"/>
          </w:rPr>
          <w:t xml:space="preserve"> and Authentication data with the purpose to </w:t>
        </w:r>
      </w:ins>
      <w:ins w:id="3573" w:author="Eryk Schiller" w:date="2023-06-09T00:01:00Z">
        <w:r>
          <w:rPr>
            <w:b/>
            <w:lang w:val="en-US"/>
          </w:rPr>
          <w:t xml:space="preserve">disclose </w:t>
        </w:r>
      </w:ins>
      <w:ins w:id="3574" w:author="Eryk Schiller" w:date="2023-06-09T00:01:00Z">
        <w:r>
          <w:rPr>
            <w:lang w:val="en-US"/>
          </w:rPr>
          <w:t xml:space="preserve">the set or a subset of secret data. The Cryptographic Secret Keys and Authentication data are stored i</w:t>
        </w:r>
      </w:ins>
      <w:ins w:id="3575" w:author="Eryk Schiller" w:date="2023-06-09T00:01:00Z">
        <w:r>
          <w:rPr>
            <w:lang w:val="en-US"/>
          </w:rPr>
          <w:t xml:space="preserve">n the IoT Device and never are transmitted on the communication link. The attacker will use side-channel techniques to disclose secret data. </w:t>
        </w:r>
      </w:ins>
      <w:ins w:id="3576" w:author="Eryk Schiller" w:date="2023-06-09T00:01:00Z">
        <w:r/>
      </w:ins>
    </w:p>
    <w:p>
      <w:pPr>
        <w:rPr>
          <w:lang w:val="en-US"/>
          <w:ins w:id="3577" w:author="Eryk Schiller" w:date="2023-06-09T00:01:00Z"/>
        </w:rPr>
      </w:pPr>
      <w:ins w:id="3578" w:author="Eryk Schiller" w:date="2023-06-09T00:01:00Z">
        <w:r>
          <w:rPr>
            <w:b/>
            <w:bCs/>
            <w:lang w:val="en-US"/>
          </w:rPr>
          <w:t xml:space="preserve">[TA.04]</w:t>
        </w:r>
      </w:ins>
      <w:ins w:id="3579" w:author="Eryk Schiller" w:date="2023-06-09T00:01:00Z">
        <w:r>
          <w:rPr>
            <w:lang w:val="en-US"/>
          </w:rPr>
          <w:t xml:space="preserve"> An actor trying to abuse the system by affecting the network. As such, a routing attack against the Blockc</w:t>
        </w:r>
      </w:ins>
      <w:ins w:id="3580" w:author="Eryk Schiller" w:date="2023-06-09T00:01:00Z">
        <w:r>
          <w:rPr>
            <w:lang w:val="en-US"/>
          </w:rPr>
          <w:t xml:space="preserve">hain peer-to-peer (P2P) network or simply jamming the network to avoid transactions being delivered to Full/RPC nodes.</w:t>
        </w:r>
      </w:ins>
      <w:ins w:id="3581" w:author="Eryk Schiller" w:date="2023-06-09T00:01:00Z">
        <w:r/>
      </w:ins>
    </w:p>
    <w:p>
      <w:pPr>
        <w:rPr>
          <w:lang w:val="en-US"/>
          <w:ins w:id="3582" w:author="Eryk Schiller" w:date="2023-06-09T00:01:00Z"/>
        </w:rPr>
      </w:pPr>
      <w:ins w:id="3583" w:author="Eryk Schiller" w:date="2023-06-09T00:01:00Z">
        <w:r>
          <w:rPr>
            <w:b/>
            <w:bCs/>
            <w:lang w:val="en-US"/>
          </w:rPr>
          <w:t xml:space="preserve">[TA.05]</w:t>
        </w:r>
      </w:ins>
      <w:ins w:id="3584" w:author="Eryk Schiller" w:date="2023-06-09T00:01:00Z">
        <w:r>
          <w:rPr>
            <w:lang w:val="en-US"/>
          </w:rPr>
          <w:t xml:space="preserve"> An actor trying to abuse the system by affecting by interacting with the Sender's Equipment. To this end, the Sender's Equipment </w:t>
        </w:r>
      </w:ins>
      <w:ins w:id="3585" w:author="Eryk Schiller" w:date="2023-06-09T00:01:00Z">
        <w:r>
          <w:rPr>
            <w:lang w:val="en-US"/>
          </w:rPr>
          <w:t xml:space="preserve">might be stolen, and malicious transactions can be issued (e.g., certifying vending of the object).</w:t>
        </w:r>
      </w:ins>
      <w:ins w:id="3586" w:author="Eryk Schiller" w:date="2023-06-09T00:01:00Z">
        <w:r/>
      </w:ins>
    </w:p>
    <w:p>
      <w:pPr>
        <w:rPr>
          <w:lang w:val="en-US"/>
          <w:ins w:id="3587" w:author="Eryk Schiller" w:date="2023-06-09T00:01:00Z"/>
        </w:rPr>
      </w:pPr>
      <w:ins w:id="3588" w:author="Eryk Schiller" w:date="2023-06-09T00:01:00Z">
        <w:r>
          <w:rPr>
            <w:b/>
            <w:bCs/>
            <w:lang w:val="en-US"/>
          </w:rPr>
          <w:t xml:space="preserve">[TA.06]</w:t>
        </w:r>
      </w:ins>
      <w:ins w:id="3589" w:author="Eryk Schiller" w:date="2023-06-09T00:01:00Z">
        <w:r>
          <w:rPr>
            <w:lang w:val="en-US"/>
          </w:rPr>
          <w:t xml:space="preserve"> An actor trying to abuse the system by affecting the logger attached to an artwork. To this end, the </w:t>
        </w:r>
      </w:ins>
      <w:r>
        <w:rPr>
          <w:lang w:val="en-US"/>
        </w:rPr>
        <w:t xml:space="preserve">a</w:t>
      </w:r>
      <w:ins w:id="3590" w:author="Eryk Schiller" w:date="2023-06-09T00:01:00Z">
        <w:r>
          <w:rPr>
            <w:lang w:val="en-US"/>
          </w:rPr>
          <w:t xml:space="preserve">rtwork logger might be altered, preventing it </w:t>
        </w:r>
      </w:ins>
      <w:ins w:id="3591" w:author="Eryk Schiller" w:date="2023-06-09T00:01:00Z">
        <w:r>
          <w:rPr>
            <w:lang w:val="en-US"/>
          </w:rPr>
          <w:t xml:space="preserve">from sending information about the incorrectly handled object. </w:t>
        </w:r>
      </w:ins>
      <w:ins w:id="3592" w:author="Eryk Schiller" w:date="2023-06-09T00:01:00Z">
        <w:r/>
      </w:ins>
    </w:p>
    <w:p>
      <w:pPr>
        <w:rPr>
          <w:lang w:val="en-US"/>
          <w:ins w:id="3593" w:author="Eryk Schiller" w:date="2023-06-09T00:01:00Z"/>
        </w:rPr>
      </w:pPr>
      <w:ins w:id="3594" w:author="Eryk Schiller" w:date="2023-06-09T00:01:00Z">
        <w:r>
          <w:rPr>
            <w:lang w:val="en-US"/>
          </w:rPr>
          <w:t xml:space="preserve">The IoT device connects through wireless network to the back-end system and through wired link to a local terminal. The IoT device security environment consists of Sender Equipment and Network</w:t>
        </w:r>
      </w:ins>
      <w:ins w:id="3595" w:author="Eryk Schiller" w:date="2023-06-09T00:01:00Z">
        <w:r>
          <w:rPr>
            <w:lang w:val="en-US"/>
          </w:rPr>
          <w:t xml:space="preserve"> and in the context of this SecRA are supposed to be trusted system components. Furthermore, in the context of this SecRA the IoT device must be considered as a not attended system component with physical access by an attacker/hacker. </w:t>
        </w:r>
      </w:ins>
      <w:ins w:id="3596" w:author="Eryk Schiller" w:date="2023-06-09T00:01:00Z">
        <w:r/>
      </w:ins>
    </w:p>
    <w:p>
      <w:pPr>
        <w:rPr>
          <w:lang w:val="en-US"/>
          <w:ins w:id="3597" w:author="Eryk Schiller" w:date="2023-06-09T00:01:00Z"/>
        </w:rPr>
      </w:pPr>
      <w:ins w:id="3598" w:author="Eryk Schiller" w:date="2023-06-09T00:01:00Z">
        <w:r>
          <w:rPr>
            <w:lang w:val="en-US"/>
          </w:rPr>
          <w:t xml:space="preserve">We assume that the I</w:t>
        </w:r>
      </w:ins>
      <w:ins w:id="3599" w:author="Eryk Schiller" w:date="2023-06-09T00:01:00Z">
        <w:r>
          <w:rPr>
            <w:lang w:val="en-US"/>
          </w:rPr>
          <w:t xml:space="preserve">oT device is not subject to strict surveillance and there are no specific constraints for the environment to support a high level of physical security with infrared barriers, video surveillance, acoustic sensors, guards, or other physical countermeasures t</w:t>
        </w:r>
      </w:ins>
      <w:ins w:id="3600" w:author="Eryk Schiller" w:date="2023-06-09T00:01:00Z">
        <w:r>
          <w:rPr>
            <w:lang w:val="en-US"/>
          </w:rPr>
          <w:t xml:space="preserve">o increase the level of security of the surrounding environment, therefore, the device can be considered reachable and available to the attacker but only in a limited time range (minutes/hours).</w:t>
        </w:r>
      </w:ins>
      <w:ins w:id="3601" w:author="Eryk Schiller" w:date="2023-06-09T00:01:00Z">
        <w:r/>
      </w:ins>
    </w:p>
    <w:p>
      <w:pPr>
        <w:rPr>
          <w:lang w:val="en-US"/>
          <w:ins w:id="3602" w:author="Eryk Schiller" w:date="2023-06-09T00:01:00Z"/>
        </w:rPr>
      </w:pPr>
      <w:ins w:id="3603" w:author="Eryk Schiller" w:date="2023-06-09T00:01:00Z">
        <w:r>
          <w:rPr>
            <w:b/>
            <w:bCs/>
            <w:lang w:val="en-US"/>
          </w:rPr>
          <w:t xml:space="preserve">[TA.07]</w:t>
        </w:r>
      </w:ins>
      <w:ins w:id="3604" w:author="Eryk Schiller" w:date="2023-06-09T00:01:00Z">
        <w:r>
          <w:rPr>
            <w:lang w:val="en-US"/>
          </w:rPr>
          <w:t xml:space="preserve"> The Carrier and Recipient are not trusted actors. They might try to abuse the system upon the interaction Sender-Carrier or Carrier-Recipient.</w:t>
        </w:r>
      </w:ins>
      <w:ins w:id="3605" w:author="Eryk Schiller" w:date="2023-06-09T00:01:00Z">
        <w:r/>
      </w:ins>
    </w:p>
    <w:p>
      <w:pPr>
        <w:rPr>
          <w:lang w:val="en-US"/>
          <w:ins w:id="3606" w:author="Eryk Schiller" w:date="2023-06-09T00:01:00Z"/>
        </w:rPr>
      </w:pPr>
      <w:ins w:id="3607" w:author="Eryk Schiller" w:date="2023-06-09T00:01:00Z">
        <w:r>
          <w:rPr>
            <w:b/>
            <w:bCs/>
            <w:lang w:val="en-US"/>
          </w:rPr>
          <w:t xml:space="preserve">T_FA.04_Fault_Injection</w:t>
        </w:r>
      </w:ins>
      <w:ins w:id="3608" w:author="Eryk Schiller" w:date="2023-06-09T00:01:00Z">
        <w:r>
          <w:rPr>
            <w:lang w:val="en-US"/>
          </w:rPr>
          <w:t xml:space="preserve">: The threat targets the </w:t>
        </w:r>
      </w:ins>
      <w:ins w:id="3609" w:author="Eryk Schiller" w:date="2023-06-09T00:01:00Z">
        <w:r>
          <w:rPr>
            <w:b/>
            <w:lang w:val="en-US"/>
          </w:rPr>
          <w:t xml:space="preserve">Cryptographic function</w:t>
        </w:r>
      </w:ins>
      <w:ins w:id="3610" w:author="Eryk Schiller" w:date="2023-06-09T00:01:00Z">
        <w:r>
          <w:rPr>
            <w:lang w:val="en-US"/>
          </w:rPr>
          <w:t xml:space="preserve"> processing flow with the purpose to </w:t>
        </w:r>
      </w:ins>
      <w:ins w:id="3611" w:author="Eryk Schiller" w:date="2023-06-09T00:01:00Z">
        <w:r>
          <w:rPr>
            <w:b/>
            <w:lang w:val="en-US"/>
          </w:rPr>
          <w:t xml:space="preserve">tampe</w:t>
        </w:r>
      </w:ins>
      <w:ins w:id="3612" w:author="Eryk Schiller" w:date="2023-06-09T00:01:00Z">
        <w:r>
          <w:rPr>
            <w:b/>
            <w:lang w:val="en-US"/>
          </w:rPr>
          <w:t xml:space="preserve">r </w:t>
        </w:r>
      </w:ins>
      <w:ins w:id="3613" w:author="Eryk Schiller" w:date="2023-06-09T00:01:00Z">
        <w:r>
          <w:rPr>
            <w:lang w:val="en-US"/>
          </w:rPr>
          <w:t xml:space="preserve">and alter the normal </w:t>
        </w:r>
      </w:ins>
      <w:ins w:id="3614" w:author="Eryk Schiller" w:date="2023-06-09T00:01:00Z">
        <w:r>
          <w:rPr>
            <w:b/>
            <w:lang w:val="en-US"/>
          </w:rPr>
          <w:t xml:space="preserve">function </w:t>
        </w:r>
      </w:ins>
      <w:ins w:id="3615" w:author="Eryk Schiller" w:date="2023-06-09T00:01:00Z">
        <w:r>
          <w:rPr>
            <w:lang w:val="en-US"/>
          </w:rPr>
          <w:t xml:space="preserve">processing flow and skip security crucial internal steps and checks. The outcome of a such attack is unpredictable and the result of the cryptographic function under attack is undefined. The attacker will use fault injection</w:t>
        </w:r>
      </w:ins>
      <w:ins w:id="3616" w:author="Eryk Schiller" w:date="2023-06-09T00:01:00Z">
        <w:r>
          <w:rPr>
            <w:lang w:val="en-US"/>
          </w:rPr>
          <w:t xml:space="preserve"> technics to alter/modify the normal function processing flow. Both cryptographic computations and authentication procedures are impacted by this threat. </w:t>
        </w:r>
      </w:ins>
      <w:ins w:id="3617" w:author="Eryk Schiller" w:date="2023-06-09T00:01:00Z">
        <w:r/>
      </w:ins>
    </w:p>
    <w:p>
      <w:pPr>
        <w:rPr>
          <w:lang w:val="en-US"/>
          <w:ins w:id="3618" w:author="Eryk Schiller" w:date="2023-06-09T00:01:00Z"/>
        </w:rPr>
      </w:pPr>
      <w:ins w:id="3619" w:author="Eryk Schiller" w:date="2023-06-09T00:01:00Z">
        <w:r>
          <w:rPr>
            <w:b/>
            <w:bCs/>
            <w:lang w:val="en-US"/>
          </w:rPr>
          <w:t xml:space="preserve">T_FA.05_Fault_Injection</w:t>
        </w:r>
      </w:ins>
      <w:ins w:id="3620" w:author="Eryk Schiller" w:date="2023-06-09T00:01:00Z">
        <w:r>
          <w:rPr>
            <w:lang w:val="en-US"/>
          </w:rPr>
          <w:t xml:space="preserve">: The threat targets the </w:t>
        </w:r>
      </w:ins>
      <w:ins w:id="3621" w:author="Eryk Schiller" w:date="2023-06-09T00:01:00Z">
        <w:r>
          <w:rPr>
            <w:b/>
            <w:lang w:val="en-US"/>
          </w:rPr>
          <w:t xml:space="preserve">Reporting </w:t>
        </w:r>
      </w:ins>
      <w:ins w:id="3622" w:author="Eryk Schiller" w:date="2023-06-09T00:01:00Z">
        <w:r>
          <w:rPr>
            <w:lang w:val="en-US"/>
          </w:rPr>
          <w:t xml:space="preserve">function processing flow with the purpose t</w:t>
        </w:r>
      </w:ins>
      <w:ins w:id="3623" w:author="Eryk Schiller" w:date="2023-06-09T00:01:00Z">
        <w:r>
          <w:rPr>
            <w:lang w:val="en-US"/>
          </w:rPr>
          <w:t xml:space="preserve">o </w:t>
        </w:r>
      </w:ins>
      <w:ins w:id="3624" w:author="Eryk Schiller" w:date="2023-06-09T00:01:00Z">
        <w:r>
          <w:rPr>
            <w:b/>
            <w:lang w:val="en-US"/>
          </w:rPr>
          <w:t xml:space="preserve">tamper </w:t>
        </w:r>
      </w:ins>
      <w:ins w:id="3625" w:author="Eryk Schiller" w:date="2023-06-09T00:01:00Z">
        <w:r>
          <w:rPr>
            <w:lang w:val="en-US"/>
          </w:rPr>
          <w:t xml:space="preserve">and alter the normal function processing flow and skip security crucial internal steps and checks. The outcome of a such attack is unpredictable and the result of the Reporting function under attack is undefined. The attacker will use fault inject</w:t>
        </w:r>
      </w:ins>
      <w:ins w:id="3626" w:author="Eryk Schiller" w:date="2023-06-09T00:01:00Z">
        <w:r>
          <w:rPr>
            <w:lang w:val="en-US"/>
          </w:rPr>
          <w:t xml:space="preserve">ion technics to alter/modify the normal function processing flow. </w:t>
        </w:r>
      </w:ins>
      <w:ins w:id="3627" w:author="Eryk Schiller" w:date="2023-06-09T00:01:00Z">
        <w:r/>
      </w:ins>
    </w:p>
    <w:p>
      <w:pPr>
        <w:rPr>
          <w:lang w:val="en-US"/>
          <w:ins w:id="3628" w:author="Eryk Schiller" w:date="2023-06-09T00:01:00Z"/>
        </w:rPr>
      </w:pPr>
      <w:ins w:id="3629" w:author="Eryk Schiller" w:date="2023-06-09T00:01:00Z">
        <w:r>
          <w:rPr>
            <w:b/>
            <w:bCs/>
            <w:lang w:val="en-US"/>
          </w:rPr>
          <w:t xml:space="preserve">T_FA.06_Fault_Injection</w:t>
        </w:r>
      </w:ins>
      <w:ins w:id="3630" w:author="Eryk Schiller" w:date="2023-06-09T00:01:00Z">
        <w:r>
          <w:rPr>
            <w:lang w:val="en-US"/>
          </w:rPr>
          <w:t xml:space="preserve">: The threat targets the IoT device </w:t>
        </w:r>
      </w:ins>
      <w:ins w:id="3631" w:author="Eryk Schiller" w:date="2023-06-09T00:01:00Z">
        <w:r>
          <w:rPr>
            <w:b/>
            <w:lang w:val="en-US"/>
          </w:rPr>
          <w:t xml:space="preserve">Reconfiguration </w:t>
        </w:r>
      </w:ins>
      <w:ins w:id="3632" w:author="Eryk Schiller" w:date="2023-06-09T00:01:00Z">
        <w:r>
          <w:rPr>
            <w:lang w:val="en-US"/>
          </w:rPr>
          <w:t xml:space="preserve">function processing flow with the purpose to </w:t>
        </w:r>
      </w:ins>
      <w:ins w:id="3633" w:author="Eryk Schiller" w:date="2023-06-09T00:01:00Z">
        <w:r>
          <w:rPr>
            <w:b/>
            <w:lang w:val="en-US"/>
          </w:rPr>
          <w:t xml:space="preserve">tamper </w:t>
        </w:r>
      </w:ins>
      <w:ins w:id="3634" w:author="Eryk Schiller" w:date="2023-06-09T00:01:00Z">
        <w:r>
          <w:rPr>
            <w:lang w:val="en-US"/>
          </w:rPr>
          <w:t xml:space="preserve">and alter the normal function processing flow and skip securit</w:t>
        </w:r>
      </w:ins>
      <w:ins w:id="3635" w:author="Eryk Schiller" w:date="2023-06-09T00:01:00Z">
        <w:r>
          <w:rPr>
            <w:lang w:val="en-US"/>
          </w:rPr>
          <w:t xml:space="preserve">y crucial internal steps and checks. The outcome of a such attack is unpredictable and the result of the device Reconfiguration function under attack is undefined. The attacker will use fault injection technics to alter/modify the normal function processin</w:t>
        </w:r>
      </w:ins>
      <w:ins w:id="3636" w:author="Eryk Schiller" w:date="2023-06-09T00:01:00Z">
        <w:r>
          <w:rPr>
            <w:lang w:val="en-US"/>
          </w:rPr>
          <w:t xml:space="preserve">g flow.</w:t>
        </w:r>
      </w:ins>
      <w:ins w:id="3637" w:author="Eryk Schiller" w:date="2023-06-09T00:01:00Z">
        <w:r/>
      </w:ins>
    </w:p>
    <w:p>
      <w:pPr>
        <w:rPr>
          <w:lang w:val="en-US"/>
          <w:ins w:id="3638" w:author="Eryk Schiller" w:date="2023-06-09T00:01:00Z"/>
        </w:rPr>
      </w:pPr>
      <w:ins w:id="3639" w:author="Eryk Schiller" w:date="2023-06-09T00:01:00Z">
        <w:r>
          <w:rPr>
            <w:b/>
            <w:lang w:val="en-US"/>
          </w:rPr>
          <w:t xml:space="preserve">T_FA.01_Tampering: </w:t>
        </w:r>
      </w:ins>
      <w:ins w:id="3640" w:author="Eryk Schiller" w:date="2023-06-09T00:01:00Z">
        <w:r>
          <w:rPr>
            <w:lang w:val="en-US"/>
          </w:rPr>
          <w:t xml:space="preserve">The threat directly targets the smart contract to </w:t>
        </w:r>
      </w:ins>
      <w:ins w:id="3641" w:author="Eryk Schiller" w:date="2023-06-09T00:01:00Z">
        <w:r>
          <w:rPr>
            <w:b/>
            <w:lang w:val="en-US"/>
          </w:rPr>
          <w:t xml:space="preserve">tamper </w:t>
        </w:r>
      </w:ins>
      <w:ins w:id="3642" w:author="Eryk Schiller" w:date="2023-06-09T00:01:00Z">
        <w:r>
          <w:rPr>
            <w:lang w:val="en-US"/>
          </w:rPr>
          <w:t xml:space="preserve">the state by exploiting functions defined in the </w:t>
        </w:r>
      </w:ins>
      <w:ins w:id="3643" w:author="Eryk Schiller" w:date="2023-06-09T00:01:00Z">
        <w:r>
          <w:rPr>
            <w:b/>
            <w:lang w:val="en-US"/>
          </w:rPr>
          <w:t xml:space="preserve">smart contract</w:t>
        </w:r>
      </w:ins>
      <w:ins w:id="3644" w:author="Eryk Schiller" w:date="2023-06-09T00:01:00Z">
        <w:r>
          <w:rPr>
            <w:lang w:val="en-US"/>
          </w:rPr>
          <w:t xml:space="preserve"> through common structural vulnerabilities (</w:t>
        </w:r>
      </w:ins>
      <w:ins w:id="3645" w:author="Eryk Schiller" w:date="2023-06-09T00:01:00Z">
        <w:r>
          <w:rPr>
            <w:i/>
            <w:lang w:val="en-US"/>
          </w:rPr>
          <w:t xml:space="preserve">e.g.,</w:t>
        </w:r>
      </w:ins>
      <w:ins w:id="3646" w:author="Eryk Schiller" w:date="2023-06-09T00:01:00Z">
        <w:r>
          <w:rPr>
            <w:lang w:val="en-US"/>
          </w:rPr>
          <w:t xml:space="preserve"> default visibility, reentrancy) or through a potential back</w:t>
        </w:r>
      </w:ins>
      <w:ins w:id="3647" w:author="Eryk Schiller" w:date="2023-06-09T00:01:00Z">
        <w:r>
          <w:rPr>
            <w:lang w:val="en-US"/>
          </w:rPr>
          <w:t xml:space="preserve">door that was added to the smart contract. </w:t>
        </w:r>
      </w:ins>
      <w:ins w:id="3648" w:author="Eryk Schiller" w:date="2023-06-09T00:01:00Z">
        <w:r/>
      </w:ins>
    </w:p>
    <w:p>
      <w:pPr>
        <w:rPr>
          <w:lang w:val="en-US"/>
          <w:ins w:id="3649" w:author="Eryk Schiller" w:date="2023-06-09T00:01:00Z"/>
        </w:rPr>
      </w:pPr>
      <w:ins w:id="3650" w:author="Eryk Schiller" w:date="2023-06-09T00:01:00Z">
        <w:r>
          <w:rPr>
            <w:b/>
            <w:lang w:val="en-US"/>
          </w:rPr>
          <w:t xml:space="preserve">T_FA.01_Disable: </w:t>
        </w:r>
      </w:ins>
      <w:ins w:id="3651" w:author="Eryk Schiller" w:date="2023-06-09T00:01:00Z">
        <w:r>
          <w:rPr>
            <w:lang w:val="en-US"/>
          </w:rPr>
          <w:t xml:space="preserve">The threat directly targets the smart contract to tamper the state by exploiting functions defined in the </w:t>
        </w:r>
      </w:ins>
      <w:ins w:id="3652" w:author="Eryk Schiller" w:date="2023-06-09T00:01:00Z">
        <w:r>
          <w:rPr>
            <w:b/>
            <w:lang w:val="en-US"/>
          </w:rPr>
          <w:t xml:space="preserve">smart contract</w:t>
        </w:r>
      </w:ins>
      <w:ins w:id="3653" w:author="Eryk Schiller" w:date="2023-06-09T00:01:00Z">
        <w:r>
          <w:rPr>
            <w:lang w:val="en-US"/>
          </w:rPr>
          <w:t xml:space="preserve"> through common structural vulnerabilities (</w:t>
        </w:r>
      </w:ins>
      <w:ins w:id="3654" w:author="Eryk Schiller" w:date="2023-06-09T00:01:00Z">
        <w:r>
          <w:rPr>
            <w:i/>
            <w:lang w:val="en-US"/>
          </w:rPr>
          <w:t xml:space="preserve">e.g.,</w:t>
        </w:r>
      </w:ins>
      <w:ins w:id="3655" w:author="Eryk Schiller" w:date="2023-06-09T00:01:00Z">
        <w:r>
          <w:rPr>
            <w:lang w:val="en-US"/>
          </w:rPr>
          <w:t xml:space="preserve"> default visibility, reent</w:t>
        </w:r>
      </w:ins>
      <w:ins w:id="3656" w:author="Eryk Schiller" w:date="2023-06-09T00:01:00Z">
        <w:r>
          <w:rPr>
            <w:lang w:val="en-US"/>
          </w:rPr>
          <w:t xml:space="preserve">rancy) or through a potential backdoor that was added to the smart contract. Once the attacker can tamper the smart contract he can make the provided functionality unavailable (</w:t>
        </w:r>
      </w:ins>
      <w:ins w:id="3657" w:author="Eryk Schiller" w:date="2023-06-09T00:01:00Z">
        <w:r>
          <w:rPr>
            <w:i/>
            <w:lang w:val="en-US"/>
          </w:rPr>
          <w:t xml:space="preserve">e.g.,</w:t>
        </w:r>
      </w:ins>
      <w:ins w:id="3658" w:author="Eryk Schiller" w:date="2023-06-09T00:01:00Z">
        <w:r>
          <w:rPr>
            <w:lang w:val="en-US"/>
          </w:rPr>
          <w:t xml:space="preserve"> by depleting funds)</w:t>
        </w:r>
      </w:ins>
      <w:ins w:id="3659" w:author="Eryk Schiller" w:date="2023-06-09T00:01:00Z">
        <w:r/>
      </w:ins>
    </w:p>
    <w:p>
      <w:pPr>
        <w:rPr>
          <w:lang w:val="en-US"/>
          <w:ins w:id="3660" w:author="Eryk Schiller" w:date="2023-06-09T00:01:00Z"/>
        </w:rPr>
      </w:pPr>
      <w:ins w:id="3661" w:author="Eryk Schiller" w:date="2023-06-09T00:01:00Z">
        <w:r>
          <w:rPr>
            <w:b/>
            <w:lang w:val="en-US"/>
          </w:rPr>
          <w:t xml:space="preserve">T_BA.01_Spoofing: </w:t>
        </w:r>
      </w:ins>
      <w:ins w:id="3662" w:author="Eryk Schiller" w:date="2023-06-09T00:01:00Z">
        <w:r>
          <w:rPr>
            <w:lang w:val="en-US"/>
          </w:rPr>
          <w:t xml:space="preserve">The threat directly targets the art</w:t>
        </w:r>
      </w:ins>
      <w:ins w:id="3663" w:author="Eryk Schiller" w:date="2023-06-09T00:01:00Z">
        <w:r>
          <w:rPr>
            <w:lang w:val="en-US"/>
          </w:rPr>
          <w:t xml:space="preserve">work, which is represented here by the logger attached to it. Specifically, a (malicious) owner or the carrier/recipient </w:t>
        </w:r>
      </w:ins>
      <w:ins w:id="3664" w:author="Eryk Schiller" w:date="2023-06-09T00:01:00Z">
        <w:r>
          <w:rPr>
            <w:b/>
            <w:bCs/>
            <w:lang w:val="en-US"/>
          </w:rPr>
          <w:t xml:space="preserve">[TA.07] </w:t>
        </w:r>
      </w:ins>
      <w:ins w:id="3665" w:author="Eryk Schiller" w:date="2023-06-09T00:01:00Z">
        <w:r>
          <w:rPr>
            <w:lang w:val="en-US"/>
          </w:rPr>
          <w:t xml:space="preserve">could attach the logger to a forged artwork.</w:t>
        </w:r>
      </w:ins>
      <w:ins w:id="3666" w:author="Eryk Schiller" w:date="2023-06-09T00:01:00Z">
        <w:r/>
      </w:ins>
    </w:p>
    <w:p>
      <w:pPr>
        <w:rPr>
          <w:ins w:id="3667" w:author="Eryk Schiller" w:date="2023-06-09T00:01:00Z"/>
        </w:rPr>
      </w:pPr>
      <w:ins w:id="3668" w:author="Eryk Schiller" w:date="2023-06-09T00:01:00Z">
        <w:r>
          <w:rPr>
            <w:b/>
            <w:bCs/>
            <w:lang w:val="en-US"/>
          </w:rPr>
          <w:t xml:space="preserve">T_FA.01_Disclose</w:t>
        </w:r>
      </w:ins>
      <w:ins w:id="3669" w:author="Eryk Schiller" w:date="2023-06-09T00:01:00Z">
        <w:r>
          <w:rPr>
            <w:lang w:val="en-US"/>
          </w:rPr>
          <w:t xml:space="preserve">: The threat targets the Custody change </w:t>
        </w:r>
      </w:ins>
      <w:ins w:id="3670" w:author="Eryk Schiller" w:date="2023-06-09T00:01:00Z">
        <w:r>
          <w:rPr>
            <w:b/>
            <w:lang w:val="en-US"/>
          </w:rPr>
          <w:t xml:space="preserve">Event Data</w:t>
        </w:r>
      </w:ins>
      <w:ins w:id="3671" w:author="Eryk Schiller" w:date="2023-06-09T00:01:00Z">
        <w:r>
          <w:rPr>
            <w:lang w:val="en-US"/>
          </w:rPr>
          <w:t xml:space="preserve"> and </w:t>
        </w:r>
      </w:ins>
      <w:ins w:id="3672" w:author="Eryk Schiller" w:date="2023-06-09T00:01:00Z">
        <w:r>
          <w:rPr>
            <w:b/>
            <w:lang w:val="en-US"/>
          </w:rPr>
          <w:t xml:space="preserve">Environment</w:t>
        </w:r>
      </w:ins>
      <w:ins w:id="3673" w:author="Eryk Schiller" w:date="2023-06-09T00:01:00Z">
        <w:r>
          <w:rPr>
            <w:b/>
            <w:lang w:val="en-US"/>
          </w:rPr>
          <w:t xml:space="preserve">al Sensor Data</w:t>
        </w:r>
      </w:ins>
      <w:ins w:id="3674" w:author="Eryk Schiller" w:date="2023-06-09T00:01:00Z">
        <w:r>
          <w:rPr>
            <w:lang w:val="en-US"/>
          </w:rPr>
          <w:t xml:space="preserve"> with the purpose to access and </w:t>
        </w:r>
      </w:ins>
      <w:ins w:id="3675" w:author="Eryk Schiller" w:date="2023-06-09T00:01:00Z">
        <w:r>
          <w:rPr>
            <w:b/>
            <w:lang w:val="en-US"/>
          </w:rPr>
          <w:t xml:space="preserve">disclose </w:t>
        </w:r>
      </w:ins>
      <w:ins w:id="3676" w:author="Eryk Schiller" w:date="2023-06-09T00:01:00Z">
        <w:r>
          <w:rPr>
            <w:lang w:val="en-US"/>
          </w:rPr>
          <w:t xml:space="preserve">information from the data set. In </w:t>
        </w:r>
      </w:ins>
      <w:ins w:id="3677" w:author="Eryk Schiller" w:date="2023-06-09T00:01:00Z">
        <w:r>
          <w:rPr>
            <w:b/>
            <w:bCs/>
            <w:lang w:val="en-US"/>
          </w:rPr>
          <w:t xml:space="preserve">T_DA.03_Disclose </w:t>
        </w:r>
      </w:ins>
      <w:ins w:id="3678" w:author="Eryk Schiller" w:date="2023-06-09T00:01:00Z">
        <w:r>
          <w:rPr>
            <w:bCs/>
            <w:lang w:val="en-US"/>
          </w:rPr>
          <w:t xml:space="preserve">this was achieved by interacting with the IoT device or its communication channel -- here, the attacker exploits structural vulnerabilities or design </w:t>
        </w:r>
      </w:ins>
      <w:ins w:id="3679" w:author="Eryk Schiller" w:date="2023-06-09T00:01:00Z">
        <w:r>
          <w:rPr>
            <w:bCs/>
            <w:lang w:val="en-US"/>
          </w:rPr>
          <w:t xml:space="preserve">flaws in the smart contract.</w:t>
        </w:r>
      </w:ins>
      <w:ins w:id="3680" w:author="Eryk Schiller" w:date="2023-06-09T00:01:00Z">
        <w:r/>
      </w:ins>
    </w:p>
    <w:p>
      <w:pPr>
        <w:rPr>
          <w:lang w:val="en-US"/>
          <w:ins w:id="3681" w:author="Eryk Schiller" w:date="2023-06-09T00:01:00Z"/>
        </w:rPr>
      </w:pPr>
      <w:r>
        <w:rPr>
          <w:lang w:val="en-US"/>
        </w:rPr>
      </w:r>
      <w:ins w:id="3682" w:author="Eryk Schiller" w:date="2023-06-09T00:01:00Z">
        <w:r/>
      </w:ins>
    </w:p>
    <w:p>
      <w:pPr>
        <w:pStyle w:val="412"/>
        <w:rPr>
          <w:lang w:val="en-US"/>
        </w:rPr>
      </w:pPr>
      <w:r>
        <w:rPr>
          <w:lang w:val="en-US"/>
        </w:rPr>
        <w:t xml:space="preserve">Threat Scenarios</w:t>
      </w:r>
      <w:r/>
    </w:p>
    <w:p>
      <w:pPr>
        <w:rPr>
          <w:lang w:val="en-US"/>
          <w:ins w:id="3683" w:author="Eryk Schiller" w:date="2023-06-09T00:04:00Z"/>
        </w:rPr>
      </w:pPr>
      <w:ins w:id="3684" w:author="Eryk Schiller" w:date="2023-06-09T00:04:00Z">
        <w:r>
          <w:rPr>
            <w:lang w:val="en-US"/>
          </w:rPr>
          <w:t xml:space="preserve">The back-end system is a generic term used to refer the main infrastructure to which the IoT device is connected by a communication link, equipment and network supposed to be trusted components and </w:t>
        </w:r>
      </w:ins>
      <w:ins w:id="3685" w:author="Eryk Schiller" w:date="2023-06-09T00:04:00Z">
        <w:r>
          <w:rPr>
            <w:lang w:val="en-US"/>
          </w:rPr>
          <w:t xml:space="preserve">toward which the IoT device will interface. Despite the assumption of trustability of back-end system it can’t be avoided that the communication link between the IoT device and the back-end system becomes monitored and “sniffed” by a malicious entity. Ther</w:t>
        </w:r>
      </w:ins>
      <w:ins w:id="3686" w:author="Eryk Schiller" w:date="2023-06-09T00:04:00Z">
        <w:r>
          <w:rPr>
            <w:lang w:val="en-US"/>
          </w:rPr>
          <w:t xml:space="preserve">efore, it is reasonable to assume that the communication links are weak points subject to hacker attacks to eavesdrop, storing and post process the exchanged data to disclose sensitive information.</w:t>
        </w:r>
      </w:ins>
      <w:ins w:id="3687" w:author="Eryk Schiller" w:date="2023-06-09T00:04:00Z">
        <w:r/>
      </w:ins>
    </w:p>
    <w:p>
      <w:pPr>
        <w:pStyle w:val="411"/>
        <w:numPr>
          <w:ilvl w:val="0"/>
          <w:numId w:val="0"/>
        </w:numPr>
        <w:rPr>
          <w:lang w:val="en-US"/>
          <w:ins w:id="3688" w:author="Eryk Schiller" w:date="2023-06-09T00:04:00Z"/>
        </w:rPr>
        <w:pPrChange w:id="3689" w:author="Eryk Schiller" w:date="2023-06-09T00:04:00Z">
          <w:pPr>
            <w:pStyle w:val="411"/>
            <w:numPr>
              <w:ilvl w:val="0"/>
            </w:numPr>
            <w:ind w:left="360" w:hanging="346"/>
          </w:pPr>
        </w:pPrChange>
      </w:pPr>
      <w:ins w:id="3690" w:author="Eryk Schiller" w:date="2023-06-09T00:04:00Z">
        <w:r>
          <w:rPr>
            <w:lang w:val="en-US"/>
          </w:rPr>
          <w:t xml:space="preserve">Security Domains</w:t>
        </w:r>
      </w:ins>
      <w:ins w:id="3691" w:author="Eryk Schiller" w:date="2023-06-09T00:04:00Z">
        <w:r/>
      </w:ins>
    </w:p>
    <w:p>
      <w:pPr>
        <w:rPr>
          <w:lang w:val="en-US"/>
          <w:ins w:id="3692" w:author="Eryk Schiller" w:date="2023-06-09T00:04:00Z"/>
        </w:rPr>
      </w:pPr>
      <w:ins w:id="3693" w:author="Eryk Schiller" w:date="2023-06-09T00:04:00Z">
        <w:r>
          <w:rPr>
            <w:lang w:val="en-US"/>
          </w:rPr>
          <w:t xml:space="preserve">In the first iteration of this SecRA, we </w:t>
        </w:r>
      </w:ins>
      <w:ins w:id="3694" w:author="Eryk Schiller" w:date="2023-06-09T00:04:00Z">
        <w:r>
          <w:rPr>
            <w:lang w:val="en-US"/>
          </w:rPr>
          <w:t xml:space="preserve">perform a simplified analysis by first identifying the types of threats without considering the source (Threat Actor) and the concrete Threat Scenarios. Refinement of the Use Case SW/HW architecture will provide more content to expand the analysis to those</w:t>
        </w:r>
      </w:ins>
      <w:ins w:id="3695" w:author="Eryk Schiller" w:date="2023-06-09T00:04:00Z">
        <w:r>
          <w:rPr>
            <w:lang w:val="en-US"/>
          </w:rPr>
          <w:t xml:space="preserve"> areas in the second stage.</w:t>
        </w:r>
      </w:ins>
      <w:ins w:id="3696" w:author="Eryk Schiller" w:date="2023-06-09T00:04:00Z">
        <w:r/>
      </w:ins>
    </w:p>
    <w:p>
      <w:pPr>
        <w:pStyle w:val="411"/>
        <w:numPr>
          <w:ilvl w:val="0"/>
          <w:numId w:val="0"/>
        </w:numPr>
        <w:rPr>
          <w:lang w:val="en-US"/>
          <w:ins w:id="3697" w:author="Eryk Schiller" w:date="2023-06-09T00:04:00Z"/>
        </w:rPr>
        <w:pPrChange w:id="3698" w:author="Eryk Schiller" w:date="2023-06-09T00:04:00Z">
          <w:pPr>
            <w:pStyle w:val="411"/>
            <w:numPr>
              <w:ilvl w:val="0"/>
            </w:numPr>
            <w:ind w:left="360" w:hanging="346"/>
          </w:pPr>
        </w:pPrChange>
      </w:pPr>
      <w:ins w:id="3699" w:author="Eryk Schiller" w:date="2023-06-09T00:04:00Z">
        <w:r>
          <w:rPr>
            <w:lang w:val="en-US"/>
          </w:rPr>
          <w:t xml:space="preserve">Threat Conditions</w:t>
        </w:r>
      </w:ins>
      <w:ins w:id="3700" w:author="Eryk Schiller" w:date="2023-06-09T00:04:00Z">
        <w:r/>
      </w:ins>
    </w:p>
    <w:p>
      <w:pPr>
        <w:rPr>
          <w:lang w:val="en-US"/>
          <w:ins w:id="3701" w:author="Eryk Schiller" w:date="2023-06-09T00:04:00Z"/>
        </w:rPr>
      </w:pPr>
      <w:ins w:id="3702" w:author="Eryk Schiller" w:date="2023-06-09T00:04:00Z">
        <w:r>
          <w:rPr>
            <w:lang w:val="en-US"/>
          </w:rPr>
          <w:t xml:space="preserve">Current Threats categorization is documented in the following table. Threat Conditions describe the possible ways in which a Threat source can compromise an Asset, based on general STRIDE categories (Spoofing, </w:t>
        </w:r>
      </w:ins>
      <w:ins w:id="3703" w:author="Eryk Schiller" w:date="2023-06-09T00:04:00Z">
        <w:r>
          <w:rPr>
            <w:lang w:val="en-US"/>
          </w:rPr>
          <w:t xml:space="preserve">Tampering, Tepudiation, Data Disclosure, Denial of Service, Elevation of Privileges). These categories can be extended on need. Threats categorization of the use case threats is documented in Table 1.</w:t>
        </w:r>
      </w:ins>
      <w:ins w:id="3704" w:author="Eryk Schiller" w:date="2023-06-09T00:04:00Z">
        <w:r/>
      </w:ins>
    </w:p>
    <w:p>
      <w:pPr>
        <w:pStyle w:val="488"/>
        <w:rPr>
          <w:lang w:val="en-US"/>
          <w:ins w:id="3705" w:author="Eryk Schiller" w:date="2023-06-09T00:04:00Z"/>
        </w:rPr>
      </w:pPr>
      <w:ins w:id="3706" w:author="Eryk Schiller" w:date="2023-06-09T00:04:00Z">
        <w:r>
          <w:rPr>
            <w:lang w:val="en-US"/>
          </w:rPr>
          <w:t xml:space="preserve">Table 1: Threat Analysis</w:t>
        </w:r>
      </w:ins>
      <w:ins w:id="3707" w:author="Eryk Schiller" w:date="2023-06-09T00:04:00Z">
        <w:r/>
      </w:ins>
    </w:p>
    <w:tbl>
      <w:tblPr>
        <w:tblStyle w:val="451"/>
        <w:tblW w:w="0" w:type="auto"/>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Layout w:type="fixed"/>
        <w:tblLook w:val="06A0" w:firstRow="1" w:lastRow="0" w:firstColumn="1" w:lastColumn="0" w:noHBand="1" w:noVBand="1"/>
      </w:tblPr>
      <w:tblGrid>
        <w:gridCol w:w="533"/>
        <w:gridCol w:w="588"/>
        <w:gridCol w:w="566"/>
        <w:gridCol w:w="1114"/>
        <w:gridCol w:w="567"/>
        <w:gridCol w:w="505"/>
        <w:gridCol w:w="460"/>
        <w:gridCol w:w="620"/>
        <w:gridCol w:w="620"/>
        <w:gridCol w:w="465"/>
        <w:gridCol w:w="546"/>
        <w:gridCol w:w="636"/>
        <w:gridCol w:w="606"/>
        <w:gridCol w:w="466"/>
        <w:gridCol w:w="506"/>
        <w:gridCol w:w="577"/>
        <w:gridCol w:w="586"/>
      </w:tblGrid>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vMerge w:val="restart"/>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vAlign w:val="center"/>
            <w:vMerge w:val="restart"/>
            <w:textDirection w:val="lrTb"/>
            <w:noWrap w:val="false"/>
          </w:tcPr>
          <w:p>
            <w:pPr>
              <w:jc w:val="center"/>
              <w:rPr>
                <w:lang w:val="en-US"/>
                <w:ins w:id="3708" w:author="Eryk Schiller" w:date="2023-06-09T00:04:00Z"/>
              </w:rPr>
            </w:pPr>
            <w:r>
              <w:rPr>
                <w:lang w:val="en-US"/>
              </w:rPr>
            </w:r>
            <w:ins w:id="3709" w:author="Eryk Schiller" w:date="2023-06-09T00:04:00Z">
              <w:r/>
            </w:ins>
          </w:p>
          <w:p>
            <w:pPr>
              <w:jc w:val="center"/>
              <w:rPr>
                <w:lang w:val="en-US"/>
              </w:rPr>
            </w:pPr>
            <w:ins w:id="3710" w:author="Eryk Schiller" w:date="2023-06-09T00:04:00Z">
              <w:r>
                <w:rPr>
                  <w:sz w:val="12"/>
                  <w:szCs w:val="12"/>
                  <w:lang w:val="en-US"/>
                </w:rPr>
                <w:t xml:space="preserve">Asset ID</w:t>
              </w:r>
            </w:ins>
            <w:r/>
          </w:p>
        </w:tc>
        <w:tc>
          <w:tcPr>
            <w:tcBorders>
              <w:left w:val="single" w:color="000000" w:sz="4" w:space="0"/>
              <w:top w:val="single" w:color="000000" w:sz="4" w:space="0"/>
              <w:right w:val="single" w:color="000000" w:sz="4" w:space="0"/>
              <w:bottom w:val="single" w:color="000000" w:sz="4" w:space="0"/>
            </w:tcBorders>
            <w:tcW w:w="566" w:type="dxa"/>
            <w:vAlign w:val="center"/>
            <w:vMerge w:val="restart"/>
            <w:textDirection w:val="lrTb"/>
            <w:noWrap w:val="false"/>
          </w:tcPr>
          <w:p>
            <w:pPr>
              <w:jc w:val="center"/>
              <w:rPr>
                <w:lang w:val="en-US"/>
                <w:ins w:id="3711" w:author="Eryk Schiller" w:date="2023-06-09T00:04:00Z"/>
              </w:rPr>
            </w:pPr>
            <w:r>
              <w:rPr>
                <w:lang w:val="en-US"/>
              </w:rPr>
            </w:r>
            <w:ins w:id="3712" w:author="Eryk Schiller" w:date="2023-06-09T00:04:00Z">
              <w:r/>
            </w:ins>
          </w:p>
          <w:p>
            <w:pPr>
              <w:jc w:val="center"/>
              <w:rPr>
                <w:lang w:val="en-US"/>
              </w:rPr>
            </w:pPr>
            <w:ins w:id="3713" w:author="Eryk Schiller" w:date="2023-06-09T00:04:00Z">
              <w:r>
                <w:rPr>
                  <w:sz w:val="12"/>
                  <w:szCs w:val="12"/>
                  <w:lang w:val="en-US"/>
                </w:rPr>
                <w:t xml:space="preserve">Threat ID</w:t>
              </w:r>
            </w:ins>
            <w:r/>
          </w:p>
        </w:tc>
        <w:tc>
          <w:tcPr>
            <w:tcBorders>
              <w:left w:val="single" w:color="000000" w:sz="4" w:space="0"/>
              <w:top w:val="single" w:color="000000" w:sz="4" w:space="0"/>
              <w:right w:val="single" w:color="000000" w:sz="4" w:space="0"/>
              <w:bottom w:val="single" w:color="000000" w:sz="4" w:space="0"/>
            </w:tcBorders>
            <w:tcW w:w="1114" w:type="dxa"/>
            <w:vAlign w:val="center"/>
            <w:vMerge w:val="restart"/>
            <w:textDirection w:val="lrTb"/>
            <w:noWrap w:val="false"/>
          </w:tcPr>
          <w:p>
            <w:pPr>
              <w:jc w:val="center"/>
              <w:rPr>
                <w:lang w:val="en-US"/>
                <w:ins w:id="3714" w:author="Eryk Schiller" w:date="2023-06-09T00:04:00Z"/>
              </w:rPr>
            </w:pPr>
            <w:r>
              <w:rPr>
                <w:lang w:val="en-US"/>
              </w:rPr>
            </w:r>
            <w:ins w:id="3715" w:author="Eryk Schiller" w:date="2023-06-09T00:04:00Z">
              <w:r/>
            </w:ins>
          </w:p>
          <w:p>
            <w:pPr>
              <w:jc w:val="center"/>
              <w:rPr>
                <w:lang w:val="en-US"/>
              </w:rPr>
            </w:pPr>
            <w:ins w:id="3716" w:author="Eryk Schiller" w:date="2023-06-09T00:04:00Z">
              <w:r>
                <w:rPr>
                  <w:sz w:val="12"/>
                  <w:szCs w:val="12"/>
                  <w:lang w:val="en-US"/>
                </w:rPr>
                <w:t xml:space="preserve">Descrip</w:t>
              </w:r>
            </w:ins>
            <w:ins w:id="3717" w:author="Eryk Schiller" w:date="2023-06-09T00:04:00Z">
              <w:r>
                <w:rPr>
                  <w:sz w:val="12"/>
                  <w:szCs w:val="12"/>
                  <w:lang w:val="en-US"/>
                </w:rPr>
                <w:t xml:space="preserve">tion</w:t>
              </w:r>
            </w:ins>
            <w:r/>
          </w:p>
        </w:tc>
        <w:tc>
          <w:tcPr>
            <w:tcBorders>
              <w:left w:val="single" w:color="000000" w:sz="4" w:space="0"/>
              <w:top w:val="single" w:color="000000" w:sz="4" w:space="0"/>
              <w:right w:val="single" w:color="000000" w:sz="4" w:space="0"/>
              <w:bottom w:val="single" w:color="000000" w:sz="4" w:space="0"/>
            </w:tcBorders>
            <w:tcW w:w="567" w:type="dxa"/>
            <w:vAlign w:val="center"/>
            <w:vMerge w:val="restart"/>
            <w:textDirection w:val="lrTb"/>
            <w:noWrap w:val="false"/>
          </w:tcPr>
          <w:p>
            <w:pPr>
              <w:jc w:val="center"/>
              <w:rPr>
                <w:lang w:val="en-US"/>
                <w:ins w:id="3718" w:author="Eryk Schiller" w:date="2023-06-09T00:04:00Z"/>
              </w:rPr>
            </w:pPr>
            <w:r>
              <w:rPr>
                <w:lang w:val="en-US"/>
              </w:rPr>
            </w:r>
            <w:ins w:id="3719" w:author="Eryk Schiller" w:date="2023-06-09T00:04:00Z">
              <w:r/>
            </w:ins>
          </w:p>
          <w:p>
            <w:pPr>
              <w:jc w:val="center"/>
              <w:rPr>
                <w:lang w:val="en-US"/>
              </w:rPr>
            </w:pPr>
            <w:ins w:id="3720" w:author="Eryk Schiller" w:date="2023-06-09T00:04:00Z">
              <w:r>
                <w:rPr>
                  <w:sz w:val="12"/>
                  <w:szCs w:val="12"/>
                  <w:lang w:val="en-US"/>
                </w:rPr>
                <w:t xml:space="preserve">Source</w:t>
              </w:r>
            </w:ins>
            <w:r/>
          </w:p>
        </w:tc>
        <w:tc>
          <w:tcPr>
            <w:tcBorders>
              <w:left w:val="single" w:color="000000" w:sz="4" w:space="0"/>
              <w:top w:val="single" w:color="000000" w:sz="4" w:space="0"/>
              <w:right w:val="single" w:color="000000" w:sz="4" w:space="0"/>
              <w:bottom w:val="single" w:color="000000" w:sz="4" w:space="0"/>
            </w:tcBorders>
            <w:tcW w:w="505" w:type="dxa"/>
            <w:vAlign w:val="center"/>
            <w:vMerge w:val="restart"/>
            <w:textDirection w:val="lrTb"/>
            <w:noWrap w:val="false"/>
          </w:tcPr>
          <w:p>
            <w:pPr>
              <w:jc w:val="center"/>
              <w:rPr>
                <w:lang w:val="en-US"/>
              </w:rPr>
            </w:pPr>
            <w:ins w:id="3721" w:author="Eryk Schiller" w:date="2023-06-09T00:04:00Z">
              <w:r>
                <w:rPr>
                  <w:sz w:val="12"/>
                  <w:szCs w:val="12"/>
                  <w:lang w:val="en-US"/>
                </w:rPr>
                <w:t xml:space="preserve">Spoofing</w:t>
              </w:r>
            </w:ins>
            <w:r/>
          </w:p>
        </w:tc>
        <w:tc>
          <w:tcPr>
            <w:gridSpan w:val="3"/>
            <w:tcBorders>
              <w:left w:val="single" w:color="000000" w:sz="4" w:space="0"/>
              <w:top w:val="single" w:color="000000" w:sz="4" w:space="0"/>
              <w:right w:val="single" w:color="000000" w:sz="4" w:space="0"/>
              <w:bottom w:val="single" w:color="000000" w:sz="4" w:space="0"/>
            </w:tcBorders>
            <w:tcW w:w="1700" w:type="dxa"/>
            <w:vAlign w:val="center"/>
            <w:textDirection w:val="lrTb"/>
            <w:noWrap w:val="false"/>
          </w:tcPr>
          <w:p>
            <w:pPr>
              <w:jc w:val="center"/>
              <w:rPr>
                <w:lang w:val="en-US"/>
              </w:rPr>
            </w:pPr>
            <w:ins w:id="3722" w:author="Eryk Schiller" w:date="2023-06-09T00:04:00Z">
              <w:r>
                <w:rPr>
                  <w:sz w:val="12"/>
                  <w:szCs w:val="12"/>
                  <w:lang w:val="en-US"/>
                </w:rPr>
                <w:t xml:space="preserve">Tampering</w:t>
              </w:r>
            </w:ins>
            <w:r/>
          </w:p>
        </w:tc>
        <w:tc>
          <w:tcPr>
            <w:tcBorders>
              <w:left w:val="single" w:color="000000" w:sz="4" w:space="0"/>
              <w:top w:val="single" w:color="000000" w:sz="4" w:space="0"/>
              <w:right w:val="single" w:color="000000" w:sz="4" w:space="0"/>
              <w:bottom w:val="single" w:color="000000" w:sz="4" w:space="0"/>
            </w:tcBorders>
            <w:tcW w:w="465" w:type="dxa"/>
            <w:vAlign w:val="center"/>
            <w:vMerge w:val="restart"/>
            <w:textDirection w:val="lrTb"/>
            <w:noWrap w:val="false"/>
          </w:tcPr>
          <w:p>
            <w:pPr>
              <w:jc w:val="center"/>
              <w:rPr>
                <w:lang w:val="en-US"/>
              </w:rPr>
            </w:pPr>
            <w:ins w:id="3723" w:author="Eryk Schiller" w:date="2023-06-09T00:04:00Z">
              <w:r>
                <w:rPr>
                  <w:sz w:val="12"/>
                  <w:szCs w:val="12"/>
                  <w:lang w:val="en-US"/>
                </w:rPr>
                <w:t xml:space="preserve">Repud.</w:t>
              </w:r>
            </w:ins>
            <w:r/>
          </w:p>
        </w:tc>
        <w:tc>
          <w:tcPr>
            <w:gridSpan w:val="3"/>
            <w:tcBorders>
              <w:left w:val="single" w:color="000000" w:sz="4" w:space="0"/>
              <w:top w:val="single" w:color="000000" w:sz="4" w:space="0"/>
              <w:right w:val="single" w:color="000000" w:sz="4" w:space="0"/>
              <w:bottom w:val="single" w:color="000000" w:sz="4" w:space="0"/>
            </w:tcBorders>
            <w:tcW w:w="1788" w:type="dxa"/>
            <w:vAlign w:val="center"/>
            <w:textDirection w:val="lrTb"/>
            <w:noWrap w:val="false"/>
          </w:tcPr>
          <w:p>
            <w:pPr>
              <w:jc w:val="center"/>
              <w:rPr>
                <w:lang w:val="en-US"/>
              </w:rPr>
            </w:pPr>
            <w:ins w:id="3724" w:author="Eryk Schiller" w:date="2023-06-09T00:04:00Z">
              <w:r>
                <w:rPr>
                  <w:sz w:val="12"/>
                  <w:szCs w:val="12"/>
                  <w:lang w:val="en-US"/>
                </w:rPr>
                <w:t xml:space="preserve">Data Disclosure</w:t>
              </w:r>
            </w:ins>
            <w:r/>
          </w:p>
        </w:tc>
        <w:tc>
          <w:tcPr>
            <w:gridSpan w:val="3"/>
            <w:tcBorders>
              <w:left w:val="single" w:color="000000" w:sz="4" w:space="0"/>
              <w:top w:val="single" w:color="000000" w:sz="4" w:space="0"/>
              <w:right w:val="single" w:color="000000" w:sz="4" w:space="0"/>
              <w:bottom w:val="single" w:color="000000" w:sz="4" w:space="0"/>
            </w:tcBorders>
            <w:tcW w:w="1549" w:type="dxa"/>
            <w:vAlign w:val="center"/>
            <w:textDirection w:val="lrTb"/>
            <w:noWrap w:val="false"/>
          </w:tcPr>
          <w:p>
            <w:pPr>
              <w:jc w:val="center"/>
              <w:rPr>
                <w:lang w:val="en-US"/>
              </w:rPr>
            </w:pPr>
            <w:ins w:id="3725" w:author="Eryk Schiller" w:date="2023-06-09T00:04:00Z">
              <w:r>
                <w:rPr>
                  <w:sz w:val="12"/>
                  <w:szCs w:val="12"/>
                  <w:lang w:val="en-US"/>
                </w:rPr>
                <w:t xml:space="preserve">Denial of service</w:t>
              </w:r>
            </w:ins>
            <w:r/>
          </w:p>
        </w:tc>
        <w:tc>
          <w:tcPr>
            <w:tcBorders>
              <w:left w:val="single" w:color="000000" w:sz="4" w:space="0"/>
              <w:top w:val="single" w:color="000000" w:sz="4" w:space="0"/>
              <w:right w:val="single" w:color="000000" w:sz="4" w:space="0"/>
              <w:bottom w:val="single" w:color="000000" w:sz="4" w:space="0"/>
            </w:tcBorders>
            <w:tcW w:w="586" w:type="dxa"/>
            <w:vAlign w:val="center"/>
            <w:vMerge w:val="restart"/>
            <w:textDirection w:val="lrTb"/>
            <w:noWrap w:val="false"/>
          </w:tcPr>
          <w:p>
            <w:pPr>
              <w:jc w:val="center"/>
              <w:rPr>
                <w:lang w:val="en-US"/>
              </w:rPr>
            </w:pPr>
            <w:ins w:id="3726" w:author="Eryk Schiller" w:date="2023-06-09T00:04:00Z">
              <w:r>
                <w:rPr>
                  <w:sz w:val="12"/>
                  <w:szCs w:val="12"/>
                  <w:lang w:val="en-US"/>
                </w:rPr>
                <w:t xml:space="preserve">Elev. Of </w:t>
              </w:r>
            </w:ins>
            <w:ins w:id="3727" w:author="Eryk Schiller" w:date="2023-06-09T00:04:00Z">
              <w:r>
                <w:rPr>
                  <w:sz w:val="12"/>
                  <w:szCs w:val="12"/>
                  <w:lang w:val="en-US"/>
                </w:rPr>
                <w:t xml:space="preserve">privileges</w:t>
              </w:r>
            </w:ins>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vMerge w:val="continue"/>
            <w:textDirection w:val="lrTb"/>
            <w:noWrap w:val="false"/>
          </w:tcPr>
          <w:p>
            <w:pPr>
              <w:jc w:val="left"/>
            </w:pPr>
            <w:r/>
            <w:r/>
          </w:p>
        </w:tc>
        <w:tc>
          <w:tcPr>
            <w:tcBorders>
              <w:left w:val="single" w:color="000000" w:sz="4" w:space="0"/>
              <w:top w:val="single" w:color="000000" w:sz="4" w:space="0"/>
              <w:right w:val="single" w:color="000000" w:sz="4" w:space="0"/>
              <w:bottom w:val="single" w:color="000000" w:sz="4" w:space="0"/>
            </w:tcBorders>
            <w:tcW w:w="588" w:type="dxa"/>
            <w:vAlign w:val="center"/>
            <w:vMerge w:val="continue"/>
            <w:textDirection w:val="lrTb"/>
            <w:noWrap w:val="false"/>
          </w:tcPr>
          <w:p>
            <w:pPr>
              <w:jc w:val="left"/>
            </w:pPr>
            <w:r/>
            <w:r/>
          </w:p>
        </w:tc>
        <w:tc>
          <w:tcPr>
            <w:tcBorders>
              <w:left w:val="single" w:color="000000" w:sz="4" w:space="0"/>
              <w:top w:val="single" w:color="000000" w:sz="4" w:space="0"/>
              <w:right w:val="single" w:color="000000" w:sz="4" w:space="0"/>
              <w:bottom w:val="single" w:color="000000" w:sz="4" w:space="0"/>
            </w:tcBorders>
            <w:tcW w:w="566" w:type="dxa"/>
            <w:vAlign w:val="center"/>
            <w:vMerge w:val="continue"/>
            <w:textDirection w:val="lrTb"/>
            <w:noWrap w:val="false"/>
          </w:tcPr>
          <w:p>
            <w:pPr>
              <w:jc w:val="left"/>
            </w:pPr>
            <w:r/>
            <w:r/>
          </w:p>
        </w:tc>
        <w:tc>
          <w:tcPr>
            <w:tcBorders>
              <w:left w:val="single" w:color="000000" w:sz="4" w:space="0"/>
              <w:top w:val="single" w:color="000000" w:sz="4" w:space="0"/>
              <w:right w:val="single" w:color="000000" w:sz="4" w:space="0"/>
              <w:bottom w:val="single" w:color="000000" w:sz="4" w:space="0"/>
            </w:tcBorders>
            <w:tcW w:w="1114" w:type="dxa"/>
            <w:vAlign w:val="center"/>
            <w:vMerge w:val="continue"/>
            <w:textDirection w:val="lrTb"/>
            <w:noWrap w:val="false"/>
          </w:tcPr>
          <w:p>
            <w:pPr>
              <w:jc w:val="left"/>
            </w:pPr>
            <w:r/>
            <w:r/>
          </w:p>
        </w:tc>
        <w:tc>
          <w:tcPr>
            <w:tcBorders>
              <w:left w:val="single" w:color="000000" w:sz="4" w:space="0"/>
              <w:top w:val="single" w:color="000000" w:sz="4" w:space="0"/>
              <w:right w:val="single" w:color="000000" w:sz="4" w:space="0"/>
              <w:bottom w:val="single" w:color="000000" w:sz="4" w:space="0"/>
            </w:tcBorders>
            <w:tcW w:w="567" w:type="dxa"/>
            <w:vAlign w:val="center"/>
            <w:vMerge w:val="continue"/>
            <w:textDirection w:val="lrTb"/>
            <w:noWrap w:val="false"/>
          </w:tcPr>
          <w:p>
            <w:pPr>
              <w:jc w:val="left"/>
            </w:pPr>
            <w:r/>
            <w:r/>
          </w:p>
        </w:tc>
        <w:tc>
          <w:tcPr>
            <w:tcBorders>
              <w:left w:val="single" w:color="000000" w:sz="4" w:space="0"/>
              <w:top w:val="single" w:color="000000" w:sz="4" w:space="0"/>
              <w:right w:val="single" w:color="000000" w:sz="4" w:space="0"/>
              <w:bottom w:val="single" w:color="000000" w:sz="4" w:space="0"/>
            </w:tcBorders>
            <w:tcW w:w="505" w:type="dxa"/>
            <w:vAlign w:val="center"/>
            <w:vMerge w:val="continue"/>
            <w:textDirection w:val="lrTb"/>
            <w:noWrap w:val="false"/>
          </w:tcPr>
          <w:p>
            <w:pPr>
              <w:jc w:val="left"/>
            </w:p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728" w:author="Eryk Schiller" w:date="2023-06-09T00:04:00Z">
              <w:r>
                <w:rPr>
                  <w:sz w:val="12"/>
                  <w:szCs w:val="12"/>
                  <w:lang w:val="en-US"/>
                </w:rPr>
                <w:t xml:space="preserve">At Rest</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29" w:author="Eryk Schiller" w:date="2023-06-09T00:04:00Z">
              <w:r>
                <w:rPr>
                  <w:sz w:val="12"/>
                  <w:szCs w:val="12"/>
                  <w:lang w:val="en-US"/>
                </w:rPr>
                <w:t xml:space="preserve">In Process</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30" w:author="Eryk Schiller" w:date="2023-06-09T00:04:00Z">
              <w:r>
                <w:rPr>
                  <w:sz w:val="12"/>
                  <w:szCs w:val="12"/>
                  <w:lang w:val="en-US"/>
                </w:rPr>
                <w:t xml:space="preserve">In Transit</w:t>
              </w:r>
            </w:ins>
            <w:r/>
          </w:p>
        </w:tc>
        <w:tc>
          <w:tcPr>
            <w:tcBorders>
              <w:left w:val="single" w:color="000000" w:sz="4" w:space="0"/>
              <w:top w:val="single" w:color="000000" w:sz="4" w:space="0"/>
              <w:right w:val="single" w:color="000000" w:sz="4" w:space="0"/>
              <w:bottom w:val="single" w:color="000000" w:sz="4" w:space="0"/>
            </w:tcBorders>
            <w:tcW w:w="465" w:type="dxa"/>
            <w:vAlign w:val="center"/>
            <w:vMerge w:val="continue"/>
            <w:textDirection w:val="lrTb"/>
            <w:noWrap w:val="false"/>
          </w:tcPr>
          <w:p>
            <w:pPr>
              <w:jc w:val="left"/>
            </w:p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ins w:id="3731" w:author="Eryk Schiller" w:date="2023-06-09T00:04:00Z">
              <w:r>
                <w:rPr>
                  <w:sz w:val="12"/>
                  <w:szCs w:val="12"/>
                  <w:lang w:val="en-US"/>
                </w:rPr>
                <w:t xml:space="preserve">At Rest</w:t>
              </w:r>
            </w:ins>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ins w:id="3732" w:author="Eryk Schiller" w:date="2023-06-09T00:04:00Z">
              <w:r>
                <w:rPr>
                  <w:sz w:val="12"/>
                  <w:szCs w:val="12"/>
                  <w:lang w:val="en-US"/>
                </w:rPr>
                <w:t xml:space="preserve">In Process</w:t>
              </w:r>
            </w:ins>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ins w:id="3733" w:author="Eryk Schiller" w:date="2023-06-09T00:04:00Z">
              <w:r>
                <w:rPr>
                  <w:sz w:val="12"/>
                  <w:szCs w:val="12"/>
                  <w:lang w:val="en-US"/>
                </w:rPr>
                <w:t xml:space="preserve">In Transit</w:t>
              </w:r>
            </w:ins>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ins w:id="3734" w:author="Eryk Schiller" w:date="2023-06-09T00:04:00Z">
              <w:r>
                <w:rPr>
                  <w:sz w:val="12"/>
                  <w:szCs w:val="12"/>
                  <w:lang w:val="en-US"/>
                </w:rPr>
                <w:t xml:space="preserve">At Rest</w:t>
              </w:r>
            </w:ins>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ins w:id="3735" w:author="Eryk Schiller" w:date="2023-06-09T00:04:00Z">
              <w:r>
                <w:rPr>
                  <w:sz w:val="12"/>
                  <w:szCs w:val="12"/>
                  <w:lang w:val="en-US"/>
                </w:rPr>
                <w:t xml:space="preserve">In Process</w:t>
              </w:r>
            </w:ins>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ins w:id="3736" w:author="Eryk Schiller" w:date="2023-06-09T00:04:00Z">
              <w:r>
                <w:rPr>
                  <w:sz w:val="12"/>
                  <w:szCs w:val="12"/>
                  <w:lang w:val="en-US"/>
                </w:rPr>
                <w:t xml:space="preserve">In Transit</w:t>
              </w:r>
            </w:ins>
            <w:r/>
          </w:p>
        </w:tc>
        <w:tc>
          <w:tcPr>
            <w:tcBorders>
              <w:left w:val="single" w:color="000000" w:sz="4" w:space="0"/>
              <w:top w:val="single" w:color="000000" w:sz="4" w:space="0"/>
              <w:right w:val="single" w:color="000000" w:sz="4" w:space="0"/>
              <w:bottom w:val="single" w:color="000000" w:sz="4" w:space="0"/>
            </w:tcBorders>
            <w:tcW w:w="586" w:type="dxa"/>
            <w:vAlign w:val="center"/>
            <w:vMerge w:val="continue"/>
            <w:textDirection w:val="lrTb"/>
            <w:noWrap w:val="false"/>
          </w:tcPr>
          <w:p>
            <w:pPr>
              <w:jc w:val="left"/>
            </w:p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Merge w:val="restart"/>
            <w:textDirection w:val="lrTb"/>
            <w:noWrap w:val="false"/>
          </w:tcPr>
          <w:p>
            <w:pPr>
              <w:rPr>
                <w:lang w:val="en-US"/>
              </w:rPr>
            </w:pPr>
            <w:ins w:id="3737" w:author="Eryk Schiller" w:date="2023-06-09T00:04:00Z">
              <w:r>
                <w:rPr>
                  <w:sz w:val="12"/>
                  <w:szCs w:val="12"/>
                  <w:lang w:val="en-US"/>
                </w:rPr>
                <w:t xml:space="preserve">Primary Assets</w:t>
              </w:r>
            </w:ins>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738" w:author="Eryk Schiller" w:date="2023-06-09T00:04:00Z">
              <w:r>
                <w:rPr>
                  <w:sz w:val="12"/>
                  <w:szCs w:val="12"/>
                  <w:lang w:val="en-US"/>
                </w:rPr>
                <w:t xml:space="preserve">DA.01</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739" w:author="Eryk Schiller" w:date="2023-06-09T00:04:00Z">
              <w:r>
                <w:rPr>
                  <w:sz w:val="12"/>
                  <w:szCs w:val="12"/>
                  <w:lang w:val="en-US"/>
                </w:rPr>
                <w:t xml:space="preserve">T.01</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740" w:author="Eryk Schiller" w:date="2023-06-09T00:04:00Z">
              <w:r>
                <w:rPr>
                  <w:sz w:val="12"/>
                  <w:szCs w:val="12"/>
                  <w:lang w:val="en-US"/>
                </w:rPr>
                <w:t xml:space="preserve">Loss of Sensor Data</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4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4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ins w:id="3743"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ins w:id="3744"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vMerge w:val="continue"/>
            <w:textDirection w:val="lrTb"/>
            <w:noWrap w:val="false"/>
          </w:tcPr>
          <w:p>
            <w:pPr>
              <w:jc w:val="left"/>
            </w:p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745" w:author="Eryk Schiller" w:date="2023-06-09T00:04:00Z">
              <w:r>
                <w:rPr>
                  <w:sz w:val="12"/>
                  <w:szCs w:val="12"/>
                  <w:lang w:val="en-US"/>
                </w:rPr>
                <w:t xml:space="preserve">DA.01</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746" w:author="Eryk Schiller" w:date="2023-06-09T00:04:00Z">
              <w:r>
                <w:rPr>
                  <w:sz w:val="12"/>
                  <w:szCs w:val="12"/>
                  <w:lang w:val="en-US"/>
                </w:rPr>
                <w:t xml:space="preserve">T.02</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747" w:author="Eryk Schiller" w:date="2023-06-09T00:04:00Z">
              <w:r>
                <w:rPr>
                  <w:sz w:val="12"/>
                  <w:szCs w:val="12"/>
                  <w:lang w:val="en-US"/>
                </w:rPr>
                <w:t xml:space="preserve">Wrong Sensor Data</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48"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49"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ins w:id="3750"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ins w:id="375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vMerge w:val="continue"/>
            <w:textDirection w:val="lrTb"/>
            <w:noWrap w:val="false"/>
          </w:tcPr>
          <w:p>
            <w:pPr>
              <w:jc w:val="left"/>
            </w:p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752" w:author="Eryk Schiller" w:date="2023-06-09T00:04:00Z">
              <w:r>
                <w:rPr>
                  <w:sz w:val="12"/>
                  <w:szCs w:val="12"/>
                  <w:lang w:val="en-US"/>
                </w:rPr>
                <w:t xml:space="preserve">DA.01</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753" w:author="Eryk Schiller" w:date="2023-06-09T00:04:00Z">
              <w:r>
                <w:rPr>
                  <w:sz w:val="12"/>
                  <w:szCs w:val="12"/>
                  <w:lang w:val="en-US"/>
                </w:rPr>
                <w:t xml:space="preserve">T.03</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754" w:author="Eryk Schiller" w:date="2023-06-09T00:04:00Z">
              <w:r>
                <w:rPr>
                  <w:sz w:val="12"/>
                  <w:szCs w:val="12"/>
                  <w:lang w:val="en-US"/>
                </w:rPr>
                <w:t xml:space="preserve">False Sensor Data</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55"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56"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757" w:author="Eryk Schiller" w:date="2023-06-09T00:04:00Z">
              <w:r>
                <w:rPr>
                  <w:sz w:val="12"/>
                  <w:szCs w:val="12"/>
                  <w:lang w:val="en-US"/>
                </w:rPr>
                <w:t xml:space="preserve">DA.01</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758" w:author="Eryk Schiller" w:date="2023-06-09T00:04:00Z">
              <w:r>
                <w:rPr>
                  <w:sz w:val="12"/>
                  <w:szCs w:val="12"/>
                  <w:lang w:val="en-US"/>
                </w:rPr>
                <w:t xml:space="preserve">T.04</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759" w:author="Eryk Schiller" w:date="2023-06-09T00:04:00Z">
              <w:r>
                <w:rPr>
                  <w:sz w:val="12"/>
                  <w:szCs w:val="12"/>
                  <w:lang w:val="en-US"/>
                </w:rPr>
                <w:t xml:space="preserve">Wrong Logger Configuration/State</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ins w:id="3760"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76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6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63"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ins w:id="3764"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ins w:id="3765"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ins w:id="3766" w:author="Eryk Schiller" w:date="2023-06-09T00:04:00Z">
              <w:r>
                <w:rPr>
                  <w:sz w:val="12"/>
                  <w:szCs w:val="12"/>
                  <w:lang w:val="en-US"/>
                </w:rPr>
                <w:t xml:space="preserve">X</w:t>
              </w:r>
            </w:ins>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767" w:author="Eryk Schiller" w:date="2023-06-09T00:04:00Z">
              <w:r>
                <w:rPr>
                  <w:sz w:val="12"/>
                  <w:szCs w:val="12"/>
                  <w:lang w:val="en-US"/>
                </w:rPr>
                <w:t xml:space="preserve">DA.01</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768" w:author="Eryk Schiller" w:date="2023-06-09T00:04:00Z">
              <w:r>
                <w:rPr>
                  <w:sz w:val="12"/>
                  <w:szCs w:val="12"/>
                  <w:lang w:val="en-US"/>
                </w:rPr>
                <w:t xml:space="preserve">T.05</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769" w:author="Eryk Schiller" w:date="2023-06-09T00:04:00Z">
              <w:r>
                <w:rPr>
                  <w:sz w:val="12"/>
                  <w:szCs w:val="12"/>
                  <w:lang w:val="en-US"/>
                </w:rPr>
                <w:t xml:space="preserve">Software Compromised</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770"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7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ins w:id="3772" w:author="Eryk Schiller" w:date="2023-06-09T00:04:00Z">
              <w:r>
                <w:rPr>
                  <w:sz w:val="12"/>
                  <w:szCs w:val="12"/>
                  <w:lang w:val="en-US"/>
                </w:rPr>
                <w:t xml:space="preserve">X</w:t>
              </w:r>
            </w:ins>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773" w:author="Eryk Schiller" w:date="2023-06-09T00:04:00Z">
              <w:r>
                <w:rPr>
                  <w:sz w:val="12"/>
                  <w:szCs w:val="12"/>
                  <w:lang w:val="en-US"/>
                </w:rPr>
                <w:t xml:space="preserve">DA.01</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774" w:author="Eryk Schiller" w:date="2023-06-09T00:04:00Z">
              <w:r>
                <w:rPr>
                  <w:sz w:val="12"/>
                  <w:szCs w:val="12"/>
                  <w:lang w:val="en-US"/>
                </w:rPr>
                <w:t xml:space="preserve">T.06</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775" w:author="Eryk Schiller" w:date="2023-06-09T00:04:00Z">
              <w:r>
                <w:rPr>
                  <w:sz w:val="12"/>
                  <w:szCs w:val="12"/>
                  <w:lang w:val="en-US"/>
                </w:rPr>
                <w:t xml:space="preserve">Credentials </w:t>
              </w:r>
            </w:ins>
            <w:ins w:id="3776" w:author="Eryk Schiller" w:date="2023-06-09T00:04:00Z">
              <w:r>
                <w:rPr>
                  <w:sz w:val="12"/>
                  <w:szCs w:val="12"/>
                  <w:lang w:val="en-US"/>
                </w:rPr>
                <w:t xml:space="preserve">Compromised</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777"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78"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779"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ins w:id="3780"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ins w:id="378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ins w:id="378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ins w:id="3783" w:author="Eryk Schiller" w:date="2023-06-09T00:04:00Z">
              <w:r>
                <w:rPr>
                  <w:sz w:val="12"/>
                  <w:szCs w:val="12"/>
                  <w:lang w:val="en-US"/>
                </w:rPr>
                <w:t xml:space="preserve">X</w:t>
              </w:r>
            </w:ins>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784" w:author="Eryk Schiller" w:date="2023-06-09T00:04:00Z">
              <w:r>
                <w:rPr>
                  <w:sz w:val="12"/>
                  <w:szCs w:val="12"/>
                  <w:lang w:val="en-US"/>
                </w:rPr>
                <w:t xml:space="preserve">DA.02</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785" w:author="Eryk Schiller" w:date="2023-06-09T00:04:00Z">
              <w:r>
                <w:rPr>
                  <w:sz w:val="12"/>
                  <w:szCs w:val="12"/>
                  <w:lang w:val="en-US"/>
                </w:rPr>
                <w:t xml:space="preserve">T.07</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786" w:author="Eryk Schiller" w:date="2023-06-09T00:04:00Z">
              <w:r>
                <w:rPr>
                  <w:sz w:val="12"/>
                  <w:szCs w:val="12"/>
                  <w:lang w:val="en-US"/>
                </w:rPr>
                <w:t xml:space="preserve">Wrong Information</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ins w:id="3787"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ins w:id="3788"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ins w:id="3789"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ins w:id="3790"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ins w:id="379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ins w:id="3792" w:author="Eryk Schiller" w:date="2023-06-09T00:04:00Z">
              <w:r>
                <w:rPr>
                  <w:sz w:val="12"/>
                  <w:szCs w:val="12"/>
                  <w:lang w:val="en-US"/>
                </w:rPr>
                <w:t xml:space="preserve">X</w:t>
              </w:r>
            </w:ins>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793" w:author="Eryk Schiller" w:date="2023-06-09T00:04:00Z">
              <w:r>
                <w:rPr>
                  <w:sz w:val="12"/>
                  <w:szCs w:val="12"/>
                  <w:lang w:val="en-US"/>
                </w:rPr>
                <w:t xml:space="preserve">DA.02</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794" w:author="Eryk Schiller" w:date="2023-06-09T00:04:00Z">
              <w:r>
                <w:rPr>
                  <w:sz w:val="12"/>
                  <w:szCs w:val="12"/>
                  <w:lang w:val="en-US"/>
                </w:rPr>
                <w:t xml:space="preserve">T.08</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795" w:author="Eryk Schiller" w:date="2023-06-09T00:04:00Z">
              <w:r>
                <w:rPr>
                  <w:sz w:val="12"/>
                  <w:szCs w:val="12"/>
                  <w:lang w:val="en-US"/>
                </w:rPr>
                <w:t xml:space="preserve">Disclosed Information</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ins w:id="3796"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ins w:id="3797"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798" w:author="Eryk Schiller" w:date="2023-06-09T00:04:00Z">
              <w:r>
                <w:rPr>
                  <w:sz w:val="12"/>
                  <w:szCs w:val="12"/>
                  <w:lang w:val="en-US"/>
                </w:rPr>
                <w:t xml:space="preserve">FA.01</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799" w:author="Eryk Schiller" w:date="2023-06-09T00:04:00Z">
              <w:r>
                <w:rPr>
                  <w:sz w:val="12"/>
                  <w:szCs w:val="12"/>
                  <w:lang w:val="en-US"/>
                </w:rPr>
                <w:t xml:space="preserve">T.09</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00" w:author="Eryk Schiller" w:date="2023-06-09T00:04:00Z">
              <w:r>
                <w:rPr>
                  <w:sz w:val="12"/>
                  <w:szCs w:val="12"/>
                  <w:lang w:val="en-US"/>
                </w:rPr>
                <w:t xml:space="preserve">Faulty Smart Contract Logic</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ins w:id="380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ins w:id="380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ins w:id="3803"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ins w:id="3804"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ins w:id="3805"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ins w:id="3806"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ins w:id="3807"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ins w:id="3808" w:author="Eryk Schiller" w:date="2023-06-09T00:04:00Z">
              <w:r>
                <w:rPr>
                  <w:sz w:val="12"/>
                  <w:szCs w:val="12"/>
                  <w:lang w:val="en-US"/>
                </w:rPr>
                <w:t xml:space="preserve">X</w:t>
              </w:r>
            </w:ins>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09" w:author="Eryk Schiller" w:date="2023-06-09T00:04:00Z">
              <w:r>
                <w:rPr>
                  <w:sz w:val="12"/>
                  <w:szCs w:val="12"/>
                  <w:lang w:val="en-US"/>
                </w:rPr>
                <w:t xml:space="preserve">FA.02</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10" w:author="Eryk Schiller" w:date="2023-06-09T00:04:00Z">
              <w:r>
                <w:rPr>
                  <w:sz w:val="12"/>
                  <w:szCs w:val="12"/>
                  <w:lang w:val="en-US"/>
                </w:rPr>
                <w:t xml:space="preserve">T.10</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11" w:author="Eryk Schiller" w:date="2023-06-09T00:04:00Z">
              <w:r>
                <w:rPr>
                  <w:sz w:val="12"/>
                  <w:szCs w:val="12"/>
                  <w:lang w:val="en-US"/>
                </w:rPr>
                <w:t xml:space="preserve">Transaction Not Delivered</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81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813"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814"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ins w:id="3815"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ins w:id="3816"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ins w:id="3817"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18" w:author="Eryk Schiller" w:date="2023-06-09T00:04:00Z">
              <w:r>
                <w:rPr>
                  <w:sz w:val="12"/>
                  <w:szCs w:val="12"/>
                  <w:lang w:val="en-US"/>
                </w:rPr>
                <w:t xml:space="preserve">FA.02</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19" w:author="Eryk Schiller" w:date="2023-06-09T00:04:00Z">
              <w:r>
                <w:rPr>
                  <w:sz w:val="12"/>
                  <w:szCs w:val="12"/>
                  <w:lang w:val="en-US"/>
                </w:rPr>
                <w:t xml:space="preserve">T.11</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20" w:author="Eryk Schiller" w:date="2023-06-09T00:04:00Z">
              <w:r>
                <w:rPr>
                  <w:sz w:val="12"/>
                  <w:szCs w:val="12"/>
                  <w:lang w:val="en-US"/>
                </w:rPr>
                <w:t xml:space="preserve">Disclosed Information</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ins w:id="382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82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823"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824"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ins w:id="3825"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ins w:id="3826"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ins w:id="3827"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28" w:author="Eryk Schiller" w:date="2023-06-09T00:04:00Z">
              <w:r>
                <w:rPr>
                  <w:sz w:val="12"/>
                  <w:szCs w:val="12"/>
                  <w:lang w:val="en-US"/>
                </w:rPr>
                <w:t xml:space="preserve">FA.03</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29" w:author="Eryk Schiller" w:date="2023-06-09T00:04:00Z">
              <w:r>
                <w:rPr>
                  <w:sz w:val="12"/>
                  <w:szCs w:val="12"/>
                  <w:lang w:val="en-US"/>
                </w:rPr>
                <w:t xml:space="preserve">T.12</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30" w:author="Eryk Schiller" w:date="2023-06-09T00:04:00Z">
              <w:r>
                <w:rPr>
                  <w:sz w:val="12"/>
                  <w:szCs w:val="12"/>
                  <w:lang w:val="en-US"/>
                </w:rPr>
                <w:t xml:space="preserve">Loss of availability of OTA, security, configuration service</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83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83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833"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ins w:id="3834"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ins w:id="3835"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ins w:id="3836"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37" w:author="Eryk Schiller" w:date="2023-06-09T00:04:00Z">
              <w:r>
                <w:rPr>
                  <w:sz w:val="12"/>
                  <w:szCs w:val="12"/>
                  <w:lang w:val="en-US"/>
                </w:rPr>
                <w:t xml:space="preserve">DA.03</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38" w:author="Eryk Schiller" w:date="2023-06-09T00:04:00Z">
              <w:r>
                <w:rPr>
                  <w:sz w:val="12"/>
                  <w:szCs w:val="12"/>
                  <w:lang w:val="en-US"/>
                </w:rPr>
                <w:t xml:space="preserve">T_DA.03_Tampering</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39" w:author="Eryk Schiller" w:date="2023-06-09T00:04:00Z">
              <w:r>
                <w:rPr>
                  <w:sz w:val="12"/>
                  <w:szCs w:val="12"/>
                  <w:lang w:val="en-US"/>
                </w:rPr>
                <w:t xml:space="preserve">Custody change Event Data and Environmental Sensor Data Tampering</w:t>
              </w:r>
            </w:ins>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ins w:id="3840" w:author="Eryk Schiller" w:date="2023-06-09T00:04:00Z">
              <w:r>
                <w:rPr>
                  <w:sz w:val="12"/>
                  <w:szCs w:val="12"/>
                  <w:lang w:val="en-US"/>
                </w:rPr>
                <w:t xml:space="preserve">Local </w:t>
              </w:r>
            </w:ins>
            <w:ins w:id="3841" w:author="Eryk Schiller" w:date="2023-06-09T00:04:00Z">
              <w:r>
                <w:rPr>
                  <w:sz w:val="12"/>
                  <w:szCs w:val="12"/>
                  <w:lang w:val="en-US"/>
                </w:rPr>
                <w:t xml:space="preserve">attacker with specific equipment</w:t>
              </w:r>
            </w:ins>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84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843"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44" w:author="Eryk Schiller" w:date="2023-06-09T00:04:00Z">
              <w:r>
                <w:rPr>
                  <w:sz w:val="12"/>
                  <w:szCs w:val="12"/>
                  <w:lang w:val="en-US"/>
                </w:rPr>
                <w:t xml:space="preserve">DA.03</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45" w:author="Eryk Schiller" w:date="2023-06-09T00:04:00Z">
              <w:r>
                <w:rPr>
                  <w:sz w:val="12"/>
                  <w:szCs w:val="12"/>
                  <w:lang w:val="en-US"/>
                </w:rPr>
                <w:t xml:space="preserve">T_DA.03_Disclose</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46" w:author="Eryk Schiller" w:date="2023-06-09T00:04:00Z">
              <w:r>
                <w:rPr>
                  <w:sz w:val="12"/>
                  <w:szCs w:val="12"/>
                  <w:lang w:val="en-US"/>
                </w:rPr>
                <w:t xml:space="preserve">Custody change Event Data and Environmental Sensor Data disclosure</w:t>
              </w:r>
            </w:ins>
            <w:r/>
          </w:p>
        </w:tc>
        <w:tc>
          <w:tcPr>
            <w:tcBorders>
              <w:left w:val="single" w:color="000000" w:sz="4" w:space="0"/>
              <w:top w:val="single" w:color="000000" w:sz="4" w:space="0"/>
              <w:right w:val="single" w:color="000000" w:sz="4" w:space="0"/>
              <w:bottom w:val="single" w:color="000000" w:sz="4" w:space="0"/>
            </w:tcBorders>
            <w:tcW w:w="567" w:type="dxa"/>
            <w:textDirection w:val="lrTb"/>
            <w:noWrap w:val="false"/>
          </w:tcPr>
          <w:p>
            <w:pPr>
              <w:jc w:val="center"/>
              <w:rPr>
                <w:lang w:val="en-US"/>
              </w:rPr>
            </w:pPr>
            <w:ins w:id="3847" w:author="Eryk Schiller" w:date="2023-06-09T00:04:00Z">
              <w:r>
                <w:rPr>
                  <w:sz w:val="12"/>
                  <w:szCs w:val="12"/>
                  <w:lang w:val="en-US"/>
                </w:rPr>
                <w:t xml:space="preserve">Local attacker with specific equipment</w:t>
              </w:r>
            </w:ins>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ins w:id="3848"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ins w:id="3849"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50" w:author="Eryk Schiller" w:date="2023-06-09T00:04:00Z">
              <w:r>
                <w:rPr>
                  <w:sz w:val="12"/>
                  <w:szCs w:val="12"/>
                  <w:lang w:val="en-US"/>
                </w:rPr>
                <w:t xml:space="preserve">DA.04</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51" w:author="Eryk Schiller" w:date="2023-06-09T00:04:00Z">
              <w:r>
                <w:rPr>
                  <w:sz w:val="12"/>
                  <w:szCs w:val="12"/>
                  <w:lang w:val="en-US"/>
                </w:rPr>
                <w:t xml:space="preserve">T_DA.04_Tampering</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52" w:author="Eryk Schiller" w:date="2023-06-09T00:04:00Z">
              <w:r>
                <w:rPr>
                  <w:sz w:val="12"/>
                  <w:szCs w:val="12"/>
                  <w:lang w:val="en-US"/>
                </w:rPr>
                <w:t xml:space="preserve">IoT Device Configuration Data </w:t>
              </w:r>
            </w:ins>
            <w:ins w:id="3853" w:author="Eryk Schiller" w:date="2023-06-09T00:04:00Z">
              <w:r>
                <w:rPr>
                  <w:sz w:val="12"/>
                  <w:szCs w:val="12"/>
                  <w:lang w:val="en-US"/>
                </w:rPr>
                <w:t xml:space="preserve">Tampering</w:t>
              </w:r>
            </w:ins>
            <w:r/>
          </w:p>
        </w:tc>
        <w:tc>
          <w:tcPr>
            <w:tcBorders>
              <w:left w:val="single" w:color="000000" w:sz="4" w:space="0"/>
              <w:top w:val="single" w:color="000000" w:sz="4" w:space="0"/>
              <w:right w:val="single" w:color="000000" w:sz="4" w:space="0"/>
              <w:bottom w:val="single" w:color="000000" w:sz="4" w:space="0"/>
            </w:tcBorders>
            <w:tcW w:w="567" w:type="dxa"/>
            <w:textDirection w:val="lrTb"/>
            <w:noWrap w:val="false"/>
          </w:tcPr>
          <w:p>
            <w:pPr>
              <w:jc w:val="center"/>
              <w:rPr>
                <w:lang w:val="en-US"/>
              </w:rPr>
            </w:pPr>
            <w:ins w:id="3854" w:author="Eryk Schiller" w:date="2023-06-09T00:04:00Z">
              <w:r>
                <w:rPr>
                  <w:sz w:val="12"/>
                  <w:szCs w:val="12"/>
                  <w:lang w:val="en-US"/>
                </w:rPr>
                <w:t xml:space="preserve">Local attacker with specific equipment</w:t>
              </w:r>
            </w:ins>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855"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ins w:id="3856"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ins w:id="3857"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ins w:id="3858"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59" w:author="Eryk Schiller" w:date="2023-06-09T00:04:00Z">
              <w:r>
                <w:rPr>
                  <w:sz w:val="12"/>
                  <w:szCs w:val="12"/>
                  <w:lang w:val="en-US"/>
                </w:rPr>
                <w:t xml:space="preserve">DA.05</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60" w:author="Eryk Schiller" w:date="2023-06-09T00:04:00Z">
              <w:r>
                <w:rPr>
                  <w:sz w:val="12"/>
                  <w:szCs w:val="12"/>
                  <w:lang w:val="en-US"/>
                </w:rPr>
                <w:t xml:space="preserve">T_DA.05_Tampering</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61" w:author="Eryk Schiller" w:date="2023-06-09T00:04:00Z">
              <w:r>
                <w:rPr>
                  <w:sz w:val="12"/>
                  <w:szCs w:val="12"/>
                  <w:lang w:val="en-US"/>
                </w:rPr>
                <w:t xml:space="preserve">Cryptographic Secret Keys and Authentication data Tampering</w:t>
              </w:r>
            </w:ins>
            <w:r/>
          </w:p>
        </w:tc>
        <w:tc>
          <w:tcPr>
            <w:tcBorders>
              <w:left w:val="single" w:color="000000" w:sz="4" w:space="0"/>
              <w:top w:val="single" w:color="000000" w:sz="4" w:space="0"/>
              <w:right w:val="single" w:color="000000" w:sz="4" w:space="0"/>
              <w:bottom w:val="single" w:color="000000" w:sz="4" w:space="0"/>
            </w:tcBorders>
            <w:tcW w:w="567" w:type="dxa"/>
            <w:textDirection w:val="lrTb"/>
            <w:noWrap w:val="false"/>
          </w:tcPr>
          <w:p>
            <w:pPr>
              <w:jc w:val="center"/>
              <w:rPr>
                <w:lang w:val="en-US"/>
              </w:rPr>
            </w:pPr>
            <w:ins w:id="3862" w:author="Eryk Schiller" w:date="2023-06-09T00:04:00Z">
              <w:r>
                <w:rPr>
                  <w:sz w:val="12"/>
                  <w:szCs w:val="12"/>
                  <w:lang w:val="en-US"/>
                </w:rPr>
                <w:t xml:space="preserve">Local attacker with specific equipment</w:t>
              </w:r>
            </w:ins>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ins w:id="3863"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864"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65" w:author="Eryk Schiller" w:date="2023-06-09T00:04:00Z">
              <w:r>
                <w:rPr>
                  <w:sz w:val="12"/>
                  <w:szCs w:val="12"/>
                  <w:lang w:val="en-US"/>
                </w:rPr>
                <w:t xml:space="preserve">DA.05</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66" w:author="Eryk Schiller" w:date="2023-06-09T00:04:00Z">
              <w:r>
                <w:rPr>
                  <w:sz w:val="12"/>
                  <w:szCs w:val="12"/>
                  <w:lang w:val="en-US"/>
                </w:rPr>
                <w:t xml:space="preserve">T_DA.03_Disclose</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67" w:author="Eryk Schiller" w:date="2023-06-09T00:04:00Z">
              <w:r>
                <w:rPr>
                  <w:sz w:val="12"/>
                  <w:szCs w:val="12"/>
                  <w:lang w:val="en-US"/>
                </w:rPr>
                <w:t xml:space="preserve">Cryptographic Secret </w:t>
              </w:r>
            </w:ins>
            <w:ins w:id="3868" w:author="Eryk Schiller" w:date="2023-06-09T00:04:00Z">
              <w:r>
                <w:rPr>
                  <w:sz w:val="12"/>
                  <w:szCs w:val="12"/>
                  <w:lang w:val="en-US"/>
                </w:rPr>
                <w:t xml:space="preserve">Keys and Authentication data disclosure</w:t>
              </w:r>
            </w:ins>
            <w:r/>
          </w:p>
        </w:tc>
        <w:tc>
          <w:tcPr>
            <w:tcBorders>
              <w:left w:val="single" w:color="000000" w:sz="4" w:space="0"/>
              <w:top w:val="single" w:color="000000" w:sz="4" w:space="0"/>
              <w:right w:val="single" w:color="000000" w:sz="4" w:space="0"/>
              <w:bottom w:val="single" w:color="000000" w:sz="4" w:space="0"/>
            </w:tcBorders>
            <w:tcW w:w="567" w:type="dxa"/>
            <w:textDirection w:val="lrTb"/>
            <w:noWrap w:val="false"/>
          </w:tcPr>
          <w:p>
            <w:pPr>
              <w:jc w:val="center"/>
              <w:rPr>
                <w:lang w:val="en-US"/>
              </w:rPr>
            </w:pPr>
            <w:ins w:id="3869" w:author="Eryk Schiller" w:date="2023-06-09T00:04:00Z">
              <w:r>
                <w:rPr>
                  <w:sz w:val="12"/>
                  <w:szCs w:val="12"/>
                  <w:lang w:val="en-US"/>
                </w:rPr>
                <w:t xml:space="preserve">Local attacker with specific equipment</w:t>
              </w:r>
            </w:ins>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ins w:id="3870"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ins w:id="387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ins w:id="387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73" w:author="Eryk Schiller" w:date="2023-06-09T00:04:00Z">
              <w:r>
                <w:rPr>
                  <w:sz w:val="12"/>
                  <w:szCs w:val="12"/>
                  <w:lang w:val="en-US"/>
                </w:rPr>
                <w:t xml:space="preserve">FA.04</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74" w:author="Eryk Schiller" w:date="2023-06-09T00:04:00Z">
              <w:r>
                <w:rPr>
                  <w:sz w:val="12"/>
                  <w:szCs w:val="12"/>
                  <w:lang w:val="en-US"/>
                </w:rPr>
                <w:t xml:space="preserve">T_FA.04_Fault_Injection</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75" w:author="Eryk Schiller" w:date="2023-06-09T00:04:00Z">
              <w:r>
                <w:rPr>
                  <w:sz w:val="12"/>
                  <w:szCs w:val="12"/>
                  <w:lang w:val="en-US"/>
                </w:rPr>
                <w:t xml:space="preserve">Cryptographic function processing flow Tampering</w:t>
              </w:r>
            </w:ins>
            <w:r/>
          </w:p>
        </w:tc>
        <w:tc>
          <w:tcPr>
            <w:tcBorders>
              <w:left w:val="single" w:color="000000" w:sz="4" w:space="0"/>
              <w:top w:val="single" w:color="000000" w:sz="4" w:space="0"/>
              <w:right w:val="single" w:color="000000" w:sz="4" w:space="0"/>
              <w:bottom w:val="single" w:color="000000" w:sz="4" w:space="0"/>
            </w:tcBorders>
            <w:tcW w:w="567" w:type="dxa"/>
            <w:textDirection w:val="lrTb"/>
            <w:noWrap w:val="false"/>
          </w:tcPr>
          <w:p>
            <w:pPr>
              <w:jc w:val="center"/>
              <w:rPr>
                <w:lang w:val="en-US"/>
              </w:rPr>
            </w:pPr>
            <w:ins w:id="3876" w:author="Eryk Schiller" w:date="2023-06-09T00:04:00Z">
              <w:r>
                <w:rPr>
                  <w:sz w:val="12"/>
                  <w:szCs w:val="12"/>
                  <w:lang w:val="en-US"/>
                </w:rPr>
                <w:t xml:space="preserve">Local attacker with specific equipment</w:t>
              </w:r>
            </w:ins>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ins w:id="3877"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878"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ins w:id="3879"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ins w:id="3880"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81" w:author="Eryk Schiller" w:date="2023-06-09T00:04:00Z">
              <w:r>
                <w:rPr>
                  <w:sz w:val="12"/>
                  <w:szCs w:val="12"/>
                  <w:lang w:val="en-US"/>
                </w:rPr>
                <w:t xml:space="preserve">FA.05</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82" w:author="Eryk Schiller" w:date="2023-06-09T00:04:00Z">
              <w:r>
                <w:rPr>
                  <w:sz w:val="12"/>
                  <w:szCs w:val="12"/>
                  <w:lang w:val="en-US"/>
                </w:rPr>
                <w:t xml:space="preserve">T_FA.05_Fault_Injection</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83" w:author="Eryk Schiller" w:date="2023-06-09T00:04:00Z">
              <w:r>
                <w:rPr>
                  <w:sz w:val="12"/>
                  <w:szCs w:val="12"/>
                  <w:lang w:val="en-US"/>
                </w:rPr>
                <w:t xml:space="preserve">Reporting function processing flow Tampering</w:t>
              </w:r>
            </w:ins>
            <w:r/>
          </w:p>
        </w:tc>
        <w:tc>
          <w:tcPr>
            <w:tcBorders>
              <w:left w:val="single" w:color="000000" w:sz="4" w:space="0"/>
              <w:top w:val="single" w:color="000000" w:sz="4" w:space="0"/>
              <w:right w:val="single" w:color="000000" w:sz="4" w:space="0"/>
              <w:bottom w:val="single" w:color="000000" w:sz="4" w:space="0"/>
            </w:tcBorders>
            <w:tcW w:w="567" w:type="dxa"/>
            <w:textDirection w:val="lrTb"/>
            <w:noWrap w:val="false"/>
          </w:tcPr>
          <w:p>
            <w:pPr>
              <w:jc w:val="center"/>
              <w:rPr>
                <w:lang w:val="en-US"/>
              </w:rPr>
            </w:pPr>
            <w:ins w:id="3884" w:author="Eryk Schiller" w:date="2023-06-09T00:04:00Z">
              <w:r>
                <w:rPr>
                  <w:sz w:val="12"/>
                  <w:szCs w:val="12"/>
                  <w:lang w:val="en-US"/>
                </w:rPr>
                <w:t xml:space="preserve">Local attacker with specific equipment</w:t>
              </w:r>
            </w:ins>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885"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ins w:id="3886"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ins w:id="3887" w:author="Eryk Schiller" w:date="2023-06-09T00:04:00Z">
              <w:r>
                <w:rPr>
                  <w:sz w:val="12"/>
                  <w:szCs w:val="12"/>
                  <w:lang w:val="en-US"/>
                </w:rPr>
                <w:t xml:space="preserve">FA.06</w:t>
              </w:r>
            </w:ins>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ins w:id="3888" w:author="Eryk Schiller" w:date="2023-06-09T00:04:00Z">
              <w:r>
                <w:rPr>
                  <w:sz w:val="12"/>
                  <w:szCs w:val="12"/>
                  <w:lang w:val="en-US"/>
                </w:rPr>
                <w:t xml:space="preserve">T_FA.06_Fault_Injection</w:t>
              </w:r>
            </w:ins>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ins w:id="3889" w:author="Eryk Schiller" w:date="2023-06-09T00:04:00Z">
              <w:r>
                <w:rPr>
                  <w:sz w:val="12"/>
                  <w:szCs w:val="12"/>
                  <w:lang w:val="en-US"/>
                </w:rPr>
                <w:t xml:space="preserve">Reconfiguration function processing flow Tampering</w:t>
              </w:r>
            </w:ins>
            <w:r/>
          </w:p>
        </w:tc>
        <w:tc>
          <w:tcPr>
            <w:tcBorders>
              <w:left w:val="single" w:color="000000" w:sz="4" w:space="0"/>
              <w:top w:val="single" w:color="000000" w:sz="4" w:space="0"/>
              <w:right w:val="single" w:color="000000" w:sz="4" w:space="0"/>
              <w:bottom w:val="single" w:color="000000" w:sz="4" w:space="0"/>
            </w:tcBorders>
            <w:tcW w:w="567" w:type="dxa"/>
            <w:textDirection w:val="lrTb"/>
            <w:noWrap w:val="false"/>
          </w:tcPr>
          <w:p>
            <w:pPr>
              <w:jc w:val="center"/>
              <w:rPr>
                <w:lang w:val="en-US"/>
              </w:rPr>
            </w:pPr>
            <w:ins w:id="3890" w:author="Eryk Schiller" w:date="2023-06-09T00:04:00Z">
              <w:r>
                <w:rPr>
                  <w:sz w:val="12"/>
                  <w:szCs w:val="12"/>
                  <w:lang w:val="en-US"/>
                </w:rPr>
                <w:t xml:space="preserve">Local attacker with specific equipment</w:t>
              </w:r>
            </w:ins>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ins w:id="3891"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ins w:id="3892"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ins w:id="3893" w:author="Eryk Schiller" w:date="2023-06-09T00:04:00Z">
              <w:r>
                <w:rPr>
                  <w:sz w:val="12"/>
                  <w:szCs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vMerge w:val="restart"/>
            <w:textDirection w:val="lrTb"/>
            <w:noWrap w:val="false"/>
          </w:tcPr>
          <w:p>
            <w:pPr>
              <w:rPr>
                <w:lang w:val="en-US"/>
              </w:rPr>
            </w:pPr>
            <w:ins w:id="3894" w:author="Eryk Schiller" w:date="2023-06-09T00:04:00Z">
              <w:r>
                <w:rPr>
                  <w:sz w:val="12"/>
                  <w:lang w:val="en-US"/>
                </w:rPr>
                <w:t xml:space="preserve">FA.01</w:t>
              </w:r>
            </w:ins>
            <w:r/>
          </w:p>
        </w:tc>
        <w:tc>
          <w:tcPr>
            <w:tcBorders>
              <w:left w:val="single" w:color="000000" w:sz="4" w:space="0"/>
              <w:top w:val="single" w:color="000000" w:sz="4" w:space="0"/>
              <w:right w:val="single" w:color="000000" w:sz="4" w:space="0"/>
              <w:bottom w:val="single" w:color="000000" w:sz="4" w:space="0"/>
            </w:tcBorders>
            <w:tcW w:w="566" w:type="dxa"/>
            <w:vMerge w:val="restart"/>
            <w:textDirection w:val="lrTb"/>
            <w:noWrap w:val="false"/>
          </w:tcPr>
          <w:p>
            <w:pPr>
              <w:rPr>
                <w:lang w:val="en-US"/>
              </w:rPr>
            </w:pPr>
            <w:ins w:id="3895" w:author="Eryk Schiller" w:date="2023-06-09T00:04:00Z">
              <w:r>
                <w:rPr>
                  <w:sz w:val="12"/>
                  <w:lang w:val="en-US"/>
                </w:rPr>
                <w:t xml:space="preserve">F_FA.01_Tampering</w:t>
              </w:r>
            </w:ins>
            <w:r/>
          </w:p>
        </w:tc>
        <w:tc>
          <w:tcPr>
            <w:tcBorders>
              <w:left w:val="single" w:color="000000" w:sz="4" w:space="0"/>
              <w:top w:val="single" w:color="000000" w:sz="4" w:space="0"/>
              <w:right w:val="single" w:color="000000" w:sz="4" w:space="0"/>
              <w:bottom w:val="single" w:color="000000" w:sz="4" w:space="0"/>
            </w:tcBorders>
            <w:tcW w:w="1114" w:type="dxa"/>
            <w:vMerge w:val="restart"/>
            <w:textDirection w:val="lrTb"/>
            <w:noWrap w:val="false"/>
          </w:tcPr>
          <w:p>
            <w:pPr>
              <w:rPr>
                <w:lang w:val="en-US"/>
              </w:rPr>
            </w:pPr>
            <w:ins w:id="3896" w:author="Eryk Schiller" w:date="2023-06-09T00:04:00Z">
              <w:r>
                <w:rPr>
                  <w:sz w:val="12"/>
                  <w:lang w:val="en-US"/>
                </w:rPr>
                <w:t xml:space="preserve">Tampering smart contract state and functionality</w:t>
              </w:r>
            </w:ins>
            <w:r/>
          </w:p>
        </w:tc>
        <w:tc>
          <w:tcPr>
            <w:tcBorders>
              <w:left w:val="single" w:color="000000" w:sz="4" w:space="0"/>
              <w:top w:val="single" w:color="000000" w:sz="4" w:space="0"/>
              <w:right w:val="single" w:color="000000" w:sz="4" w:space="0"/>
              <w:bottom w:val="single" w:color="000000" w:sz="4" w:space="0"/>
            </w:tcBorders>
            <w:tcW w:w="567" w:type="dxa"/>
            <w:vMerge w:val="restart"/>
            <w:textDirection w:val="lrTb"/>
            <w:noWrap w:val="false"/>
          </w:tcPr>
          <w:p>
            <w:pPr>
              <w:rPr>
                <w:lang w:val="en-US"/>
              </w:rPr>
            </w:pPr>
            <w:ins w:id="3897" w:author="Eryk Schiller" w:date="2023-06-09T00:04:00Z">
              <w:r>
                <w:rPr>
                  <w:sz w:val="12"/>
                  <w:lang w:val="en-US"/>
                </w:rPr>
                <w:t xml:space="preserve">Remote attacker</w:t>
              </w:r>
            </w:ins>
            <w:r/>
          </w:p>
        </w:tc>
        <w:tc>
          <w:tcPr>
            <w:tcBorders>
              <w:left w:val="single" w:color="000000" w:sz="4" w:space="0"/>
              <w:top w:val="single" w:color="000000" w:sz="4" w:space="0"/>
              <w:right w:val="single" w:color="000000" w:sz="4" w:space="0"/>
              <w:bottom w:val="single" w:color="000000" w:sz="4" w:space="0"/>
            </w:tcBorders>
            <w:tcW w:w="505" w:type="dxa"/>
            <w:vAlign w:val="center"/>
            <w:vMerge w:val="restart"/>
            <w:textDirection w:val="lrTb"/>
            <w:noWrap w:val="false"/>
          </w:tcPr>
          <w:p>
            <w:pPr>
              <w:rPr>
                <w:lang w:val="en-US"/>
              </w:rPr>
            </w:pPr>
            <w:ins w:id="3898"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0" w:type="dxa"/>
            <w:vAlign w:val="center"/>
            <w:vMerge w:val="restart"/>
            <w:textDirection w:val="lrTb"/>
            <w:noWrap w:val="false"/>
          </w:tcPr>
          <w:p>
            <w:pPr>
              <w:rPr>
                <w:lang w:val="en-US"/>
              </w:rPr>
            </w:pPr>
            <w:ins w:id="3899"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vMerge w:val="restart"/>
            <w:textDirection w:val="lrTb"/>
            <w:noWrap w:val="false"/>
          </w:tcPr>
          <w:p>
            <w:pPr>
              <w:rPr>
                <w:lang w:val="en-US"/>
              </w:rPr>
            </w:pPr>
            <w:ins w:id="3900"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20" w:type="dxa"/>
            <w:vAlign w:val="center"/>
            <w:vMerge w:val="restart"/>
            <w:textDirection w:val="lrTb"/>
            <w:noWrap w:val="false"/>
          </w:tcPr>
          <w:p>
            <w:pPr>
              <w:rPr>
                <w:lang w:val="en-US"/>
              </w:rPr>
            </w:pPr>
            <w:ins w:id="3901"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5" w:type="dxa"/>
            <w:vAlign w:val="center"/>
            <w:vMerge w:val="restart"/>
            <w:textDirection w:val="lrTb"/>
            <w:noWrap w:val="false"/>
          </w:tcPr>
          <w:p>
            <w:pPr>
              <w:rPr>
                <w:lang w:val="en-US"/>
              </w:rPr>
            </w:pPr>
            <w:ins w:id="3902"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46"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vMerge w:val="restart"/>
            <w:textDirection w:val="lrTb"/>
            <w:noWrap w:val="false"/>
          </w:tcPr>
          <w:p>
            <w:pPr>
              <w:rPr>
                <w:lang w:val="en-US"/>
              </w:rPr>
            </w:pPr>
            <w:ins w:id="3903"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06" w:type="dxa"/>
            <w:vAlign w:val="center"/>
            <w:vMerge w:val="restart"/>
            <w:textDirection w:val="lrTb"/>
            <w:noWrap w:val="false"/>
          </w:tcPr>
          <w:p>
            <w:pPr>
              <w:rPr>
                <w:lang w:val="en-US"/>
              </w:rPr>
            </w:pPr>
            <w:ins w:id="3904"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6"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vMerge w:val="restart"/>
            <w:textDirection w:val="lrTb"/>
            <w:noWrap w:val="false"/>
          </w:tcPr>
          <w:p>
            <w:pPr>
              <w:rPr>
                <w:lang w:val="en-US"/>
              </w:rPr>
            </w:pPr>
            <w:ins w:id="3905"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77" w:type="dxa"/>
            <w:vAlign w:val="center"/>
            <w:vMerge w:val="restart"/>
            <w:textDirection w:val="lrTb"/>
            <w:noWrap w:val="false"/>
          </w:tcPr>
          <w:p>
            <w:pPr>
              <w:rPr>
                <w:lang w:val="en-US"/>
              </w:rPr>
            </w:pPr>
            <w:ins w:id="3906"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86" w:type="dxa"/>
            <w:vAlign w:val="center"/>
            <w:vMerge w:val="restart"/>
            <w:textDirection w:val="lrTb"/>
            <w:noWrap w:val="false"/>
          </w:tcPr>
          <w:p>
            <w:pPr>
              <w:rPr>
                <w:lang w:val="en-US"/>
              </w:rPr>
            </w:pPr>
            <w:ins w:id="3907" w:author="Eryk Schiller" w:date="2023-06-09T00:04:00Z">
              <w:r>
                <w:rPr>
                  <w:sz w:val="12"/>
                  <w:lang w:val="en-US"/>
                </w:rPr>
                <w:t xml:space="preserve">x</w:t>
              </w:r>
            </w:ins>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vMerge w:val="restart"/>
            <w:textDirection w:val="lrTb"/>
            <w:noWrap w:val="false"/>
          </w:tcPr>
          <w:p>
            <w:pPr>
              <w:rPr>
                <w:lang w:val="en-US"/>
              </w:rPr>
            </w:pPr>
            <w:ins w:id="3908" w:author="Eryk Schiller" w:date="2023-06-09T00:04:00Z">
              <w:r>
                <w:rPr>
                  <w:sz w:val="12"/>
                  <w:lang w:val="en-US"/>
                </w:rPr>
                <w:t xml:space="preserve">BA.01</w:t>
              </w:r>
            </w:ins>
            <w:r/>
          </w:p>
        </w:tc>
        <w:tc>
          <w:tcPr>
            <w:tcBorders>
              <w:left w:val="single" w:color="000000" w:sz="4" w:space="0"/>
              <w:top w:val="single" w:color="000000" w:sz="4" w:space="0"/>
              <w:right w:val="single" w:color="000000" w:sz="4" w:space="0"/>
              <w:bottom w:val="single" w:color="000000" w:sz="4" w:space="0"/>
            </w:tcBorders>
            <w:tcW w:w="566" w:type="dxa"/>
            <w:vMerge w:val="restart"/>
            <w:textDirection w:val="lrTb"/>
            <w:noWrap w:val="false"/>
          </w:tcPr>
          <w:p>
            <w:pPr>
              <w:rPr>
                <w:lang w:val="en-US"/>
              </w:rPr>
            </w:pPr>
            <w:ins w:id="3909" w:author="Eryk Schiller" w:date="2023-06-09T00:04:00Z">
              <w:r>
                <w:rPr>
                  <w:sz w:val="12"/>
                  <w:lang w:val="en-US"/>
                </w:rPr>
                <w:t xml:space="preserve">T_BA.01_Spoofing</w:t>
              </w:r>
            </w:ins>
            <w:r/>
          </w:p>
        </w:tc>
        <w:tc>
          <w:tcPr>
            <w:tcBorders>
              <w:left w:val="single" w:color="000000" w:sz="4" w:space="0"/>
              <w:top w:val="single" w:color="000000" w:sz="4" w:space="0"/>
              <w:right w:val="single" w:color="000000" w:sz="4" w:space="0"/>
              <w:bottom w:val="single" w:color="000000" w:sz="4" w:space="0"/>
            </w:tcBorders>
            <w:tcW w:w="1114" w:type="dxa"/>
            <w:vMerge w:val="restart"/>
            <w:textDirection w:val="lrTb"/>
            <w:noWrap w:val="false"/>
          </w:tcPr>
          <w:p>
            <w:pPr>
              <w:rPr>
                <w:lang w:val="en-US"/>
              </w:rPr>
            </w:pPr>
            <w:ins w:id="3910" w:author="Eryk Schiller" w:date="2023-06-09T00:04:00Z">
              <w:r>
                <w:rPr>
                  <w:sz w:val="12"/>
                  <w:lang w:val="en-US"/>
                </w:rPr>
                <w:t xml:space="preserve">Logger is removed or moved from a legitimate/illegitimate artwork</w:t>
              </w:r>
            </w:ins>
            <w:r/>
          </w:p>
        </w:tc>
        <w:tc>
          <w:tcPr>
            <w:tcBorders>
              <w:left w:val="single" w:color="000000" w:sz="4" w:space="0"/>
              <w:top w:val="single" w:color="000000" w:sz="4" w:space="0"/>
              <w:right w:val="single" w:color="000000" w:sz="4" w:space="0"/>
              <w:bottom w:val="single" w:color="000000" w:sz="4" w:space="0"/>
            </w:tcBorders>
            <w:tcW w:w="567" w:type="dxa"/>
            <w:vMerge w:val="restart"/>
            <w:textDirection w:val="lrTb"/>
            <w:noWrap w:val="false"/>
          </w:tcPr>
          <w:p>
            <w:pPr>
              <w:rPr>
                <w:lang w:val="en-US"/>
              </w:rPr>
            </w:pPr>
            <w:ins w:id="3911" w:author="Eryk Schiller" w:date="2023-06-09T00:04:00Z">
              <w:r>
                <w:rPr>
                  <w:sz w:val="12"/>
                  <w:lang w:val="en-US"/>
                </w:rPr>
                <w:t xml:space="preserve">Insider artwork</w:t>
              </w:r>
            </w:ins>
            <w:r/>
          </w:p>
        </w:tc>
        <w:tc>
          <w:tcPr>
            <w:tcBorders>
              <w:left w:val="single" w:color="000000" w:sz="4" w:space="0"/>
              <w:top w:val="single" w:color="000000" w:sz="4" w:space="0"/>
              <w:right w:val="single" w:color="000000" w:sz="4" w:space="0"/>
              <w:bottom w:val="single" w:color="000000" w:sz="4" w:space="0"/>
            </w:tcBorders>
            <w:tcW w:w="505" w:type="dxa"/>
            <w:vAlign w:val="center"/>
            <w:vMerge w:val="restart"/>
            <w:textDirection w:val="lrTb"/>
            <w:noWrap w:val="false"/>
          </w:tcPr>
          <w:p>
            <w:pPr>
              <w:rPr>
                <w:lang w:val="en-US"/>
              </w:rPr>
            </w:pPr>
            <w:ins w:id="3912"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0"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vMerge w:val="restart"/>
            <w:textDirection w:val="lrTb"/>
            <w:noWrap w:val="false"/>
          </w:tcPr>
          <w:p>
            <w:pPr>
              <w:rPr>
                <w:lang w:val="en-US"/>
              </w:rPr>
            </w:pPr>
            <w:ins w:id="3913"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546"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vMerge w:val="restart"/>
            <w:textDirection w:val="lrTb"/>
            <w:noWrap w:val="false"/>
          </w:tcPr>
          <w:p>
            <w:pP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8" w:type="dxa"/>
            <w:vMerge w:val="restart"/>
            <w:textDirection w:val="lrTb"/>
            <w:noWrap w:val="false"/>
          </w:tcPr>
          <w:p>
            <w:pPr>
              <w:rPr>
                <w:lang w:val="en-US"/>
              </w:rPr>
            </w:pPr>
            <w:ins w:id="3914" w:author="Eryk Schiller" w:date="2023-06-09T00:04:00Z">
              <w:r>
                <w:rPr>
                  <w:sz w:val="12"/>
                  <w:szCs w:val="12"/>
                  <w:lang w:val="en-US"/>
                </w:rPr>
                <w:t xml:space="preserve">DA.03</w:t>
              </w:r>
            </w:ins>
            <w:r/>
          </w:p>
        </w:tc>
        <w:tc>
          <w:tcPr>
            <w:tcBorders>
              <w:left w:val="single" w:color="000000" w:sz="4" w:space="0"/>
              <w:top w:val="single" w:color="000000" w:sz="4" w:space="0"/>
              <w:right w:val="single" w:color="000000" w:sz="4" w:space="0"/>
              <w:bottom w:val="single" w:color="000000" w:sz="4" w:space="0"/>
            </w:tcBorders>
            <w:tcW w:w="566" w:type="dxa"/>
            <w:vMerge w:val="restart"/>
            <w:textDirection w:val="lrTb"/>
            <w:noWrap w:val="false"/>
          </w:tcPr>
          <w:p>
            <w:pPr>
              <w:rPr>
                <w:lang w:val="en-US"/>
              </w:rPr>
            </w:pPr>
            <w:ins w:id="3915" w:author="Eryk Schiller" w:date="2023-06-09T00:04:00Z">
              <w:r>
                <w:rPr>
                  <w:sz w:val="12"/>
                  <w:lang w:val="en-US"/>
                </w:rPr>
                <w:t xml:space="preserve">T_FA.01_Disclose</w:t>
              </w:r>
            </w:ins>
            <w:r/>
          </w:p>
        </w:tc>
        <w:tc>
          <w:tcPr>
            <w:tcBorders>
              <w:left w:val="single" w:color="000000" w:sz="4" w:space="0"/>
              <w:top w:val="single" w:color="000000" w:sz="4" w:space="0"/>
              <w:right w:val="single" w:color="000000" w:sz="4" w:space="0"/>
              <w:bottom w:val="single" w:color="000000" w:sz="4" w:space="0"/>
            </w:tcBorders>
            <w:tcW w:w="1114" w:type="dxa"/>
            <w:vMerge w:val="restart"/>
            <w:textDirection w:val="lrTb"/>
            <w:noWrap w:val="false"/>
          </w:tcPr>
          <w:p>
            <w:pPr>
              <w:jc w:val="left"/>
              <w:rPr>
                <w:lang w:val="en-US"/>
                <w:ins w:id="3916" w:author="Eryk Schiller" w:date="2023-06-09T00:04:00Z"/>
              </w:rPr>
            </w:pPr>
            <w:ins w:id="3917" w:author="Eryk Schiller" w:date="2023-06-09T00:04:00Z">
              <w:r>
                <w:rPr>
                  <w:sz w:val="12"/>
                  <w:szCs w:val="12"/>
                  <w:lang w:val="en-US"/>
                </w:rPr>
                <w:t xml:space="preserve">Custody change Event Data and Environmental Sensor Data disclosure</w:t>
              </w:r>
            </w:ins>
            <w:ins w:id="3918" w:author="Eryk Schiller" w:date="2023-06-09T00:04:00Z">
              <w:r/>
            </w:ins>
          </w:p>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67" w:type="dxa"/>
            <w:vMerge w:val="restart"/>
            <w:textDirection w:val="lrTb"/>
            <w:noWrap w:val="false"/>
          </w:tcPr>
          <w:p>
            <w:pPr>
              <w:rPr>
                <w:lang w:val="en-US"/>
              </w:rPr>
            </w:pPr>
            <w:ins w:id="3919" w:author="Eryk Schiller" w:date="2023-06-09T00:04:00Z">
              <w:r>
                <w:rPr>
                  <w:sz w:val="12"/>
                  <w:lang w:val="en-US"/>
                </w:rPr>
                <w:t xml:space="preserve">Remote attacker</w:t>
              </w:r>
            </w:ins>
            <w:r/>
          </w:p>
        </w:tc>
        <w:tc>
          <w:tcPr>
            <w:tcBorders>
              <w:left w:val="single" w:color="000000" w:sz="4" w:space="0"/>
              <w:top w:val="single" w:color="000000" w:sz="4" w:space="0"/>
              <w:right w:val="single" w:color="000000" w:sz="4" w:space="0"/>
              <w:bottom w:val="single" w:color="000000" w:sz="4" w:space="0"/>
            </w:tcBorders>
            <w:tcW w:w="505"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vMerge w:val="restart"/>
            <w:textDirection w:val="lrTb"/>
            <w:noWrap w:val="false"/>
          </w:tcPr>
          <w:p>
            <w:pPr>
              <w:rPr>
                <w:lang w:val="en-US"/>
              </w:rPr>
            </w:pPr>
            <w:ins w:id="3920"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36" w:type="dxa"/>
            <w:vAlign w:val="center"/>
            <w:vMerge w:val="restart"/>
            <w:textDirection w:val="lrTb"/>
            <w:noWrap w:val="false"/>
          </w:tcPr>
          <w:p>
            <w:pPr>
              <w:rPr>
                <w:lang w:val="en-US"/>
              </w:rPr>
            </w:pPr>
            <w:ins w:id="3921"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606" w:type="dxa"/>
            <w:vAlign w:val="center"/>
            <w:vMerge w:val="restart"/>
            <w:textDirection w:val="lrTb"/>
            <w:noWrap w:val="false"/>
          </w:tcPr>
          <w:p>
            <w:pPr>
              <w:rPr>
                <w:lang w:val="en-US"/>
              </w:rPr>
            </w:pPr>
            <w:ins w:id="3922" w:author="Eryk Schiller" w:date="2023-06-09T00:04:00Z">
              <w:r>
                <w:rPr>
                  <w:sz w:val="12"/>
                  <w:lang w:val="en-US"/>
                </w:rPr>
                <w:t xml:space="preserve">x</w:t>
              </w:r>
            </w:ins>
            <w:r/>
          </w:p>
        </w:tc>
        <w:tc>
          <w:tcPr>
            <w:tcBorders>
              <w:left w:val="single" w:color="000000" w:sz="4" w:space="0"/>
              <w:top w:val="single" w:color="000000" w:sz="4" w:space="0"/>
              <w:right w:val="single" w:color="000000" w:sz="4" w:space="0"/>
              <w:bottom w:val="single" w:color="000000" w:sz="4" w:space="0"/>
            </w:tcBorders>
            <w:tcW w:w="466"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vMerge w:val="restart"/>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vMerge w:val="restart"/>
            <w:textDirection w:val="lrTb"/>
            <w:noWrap w:val="false"/>
          </w:tcPr>
          <w:p>
            <w:pPr>
              <w:rPr>
                <w:lang w:val="en-US"/>
              </w:rPr>
            </w:pPr>
            <w:r>
              <w:rPr>
                <w:lang w:val="en-US"/>
              </w:rPr>
            </w:r>
            <w:r/>
          </w:p>
        </w:tc>
      </w:tr>
      <w:tr>
        <w:trPr>
          <w:trHeight w:val="300"/>
        </w:trPr>
        <w:tc>
          <w:tcPr>
            <w:tcBorders>
              <w:left w:val="single" w:color="000000" w:sz="4" w:space="0"/>
              <w:top w:val="single" w:color="000000" w:sz="4" w:space="0"/>
              <w:right w:val="single" w:color="000000" w:sz="4" w:space="0"/>
              <w:bottom w:val="single" w:color="000000" w:sz="4" w:space="0"/>
            </w:tcBorders>
            <w:tcW w:w="533" w:type="dxa"/>
            <w:textDirection w:val="lrTb"/>
            <w:noWrap w:val="false"/>
          </w:tcPr>
          <w:p>
            <w:pPr>
              <w:rPr>
                <w:lang w:val="en-US"/>
              </w:rPr>
            </w:pPr>
            <w:ins w:id="3923" w:author="Eryk Schiller" w:date="2023-06-09T00:04:00Z">
              <w:r>
                <w:rPr>
                  <w:sz w:val="12"/>
                  <w:szCs w:val="12"/>
                  <w:lang w:val="en-US"/>
                </w:rPr>
                <w:t xml:space="preserve">Secondary Assets</w:t>
              </w:r>
            </w:ins>
            <w:r/>
          </w:p>
        </w:tc>
        <w:tc>
          <w:tcPr>
            <w:tcBorders>
              <w:left w:val="single" w:color="000000" w:sz="4" w:space="0"/>
              <w:top w:val="single" w:color="000000" w:sz="4" w:space="0"/>
              <w:right w:val="single" w:color="000000" w:sz="4" w:space="0"/>
              <w:bottom w:val="single" w:color="000000" w:sz="4" w:space="0"/>
            </w:tcBorders>
            <w:tcW w:w="588" w:type="dxa"/>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66" w:type="dxa"/>
            <w:textDirection w:val="lrTb"/>
            <w:noWrap w:val="false"/>
          </w:tcPr>
          <w:p>
            <w:pP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1114" w:type="dxa"/>
            <w:textDirection w:val="lrTb"/>
            <w:noWrap w:val="false"/>
          </w:tcPr>
          <w:p>
            <w:pPr>
              <w:jc w:val="left"/>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6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20"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5"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4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3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6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46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06"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77" w:type="dxa"/>
            <w:vAlign w:val="center"/>
            <w:textDirection w:val="lrTb"/>
            <w:noWrap w:val="false"/>
          </w:tcPr>
          <w:p>
            <w:pPr>
              <w:jc w:val="center"/>
              <w:rPr>
                <w:lang w:val="en-US"/>
              </w:rPr>
            </w:pPr>
            <w:r>
              <w:rPr>
                <w:lang w:val="en-US"/>
              </w:rPr>
            </w:r>
            <w:r/>
          </w:p>
        </w:tc>
        <w:tc>
          <w:tcPr>
            <w:tcBorders>
              <w:left w:val="single" w:color="000000" w:sz="4" w:space="0"/>
              <w:top w:val="single" w:color="000000" w:sz="4" w:space="0"/>
              <w:right w:val="single" w:color="000000" w:sz="4" w:space="0"/>
              <w:bottom w:val="single" w:color="000000" w:sz="4" w:space="0"/>
            </w:tcBorders>
            <w:tcW w:w="586" w:type="dxa"/>
            <w:vAlign w:val="center"/>
            <w:textDirection w:val="lrTb"/>
            <w:noWrap w:val="false"/>
          </w:tcPr>
          <w:p>
            <w:pPr>
              <w:jc w:val="center"/>
              <w:rPr>
                <w:lang w:val="en-US"/>
              </w:rPr>
            </w:pPr>
            <w:r>
              <w:rPr>
                <w:lang w:val="en-US"/>
              </w:rPr>
            </w:r>
            <w:r/>
          </w:p>
        </w:tc>
      </w:tr>
    </w:tbl>
    <w:p>
      <w:pPr>
        <w:pStyle w:val="411"/>
        <w:numPr>
          <w:ilvl w:val="0"/>
          <w:numId w:val="0"/>
        </w:numPr>
        <w:rPr>
          <w:lang w:val="en-US"/>
          <w:ins w:id="3924" w:author="Eryk Schiller" w:date="2023-06-09T00:04:00Z"/>
        </w:rPr>
        <w:pPrChange w:id="3925" w:author="Eryk Schiller" w:date="2023-06-09T00:05:00Z">
          <w:pPr>
            <w:pStyle w:val="411"/>
            <w:numPr>
              <w:ilvl w:val="0"/>
            </w:numPr>
            <w:ind w:left="360" w:hanging="346"/>
          </w:pPr>
        </w:pPrChange>
      </w:pPr>
      <w:ins w:id="3926" w:author="Eryk Schiller" w:date="2023-06-09T00:04:00Z">
        <w:r>
          <w:rPr>
            <w:lang w:val="en-US"/>
          </w:rPr>
          <w:t xml:space="preserve">Threat Scenarios</w:t>
        </w:r>
      </w:ins>
      <w:ins w:id="3927" w:author="Eryk Schiller" w:date="2023-06-09T00:04:00Z">
        <w:r/>
      </w:ins>
    </w:p>
    <w:p>
      <w:pPr>
        <w:rPr>
          <w:lang w:val="en-US"/>
          <w:ins w:id="3928" w:author="Eryk Schiller" w:date="2023-06-09T00:04:00Z"/>
        </w:rPr>
      </w:pPr>
      <w:ins w:id="3929" w:author="Eryk Schiller" w:date="2023-06-09T00:04:00Z">
        <w:r>
          <w:rPr>
            <w:lang w:val="en-US"/>
          </w:rPr>
          <w:t xml:space="preserve">In the first iteration of this SecRA, we perform a simplified analysis without </w:t>
        </w:r>
      </w:ins>
      <w:ins w:id="3930" w:author="Eryk Schiller" w:date="2023-06-09T00:04:00Z">
        <w:r>
          <w:rPr>
            <w:lang w:val="en-US"/>
          </w:rPr>
          <w:t xml:space="preserve">considering the concrete Threat Scenarios. Refinement of the Use Case SW/HW architecture will provide more content to expand the study to those areas in the second stage.</w:t>
        </w:r>
      </w:ins>
      <w:ins w:id="3931" w:author="Eryk Schiller" w:date="2023-06-09T00:04:00Z">
        <w:r/>
      </w:ins>
    </w:p>
    <w:p>
      <w:pPr>
        <w:rPr>
          <w:lang w:val="en-US"/>
          <w:ins w:id="3932" w:author="Eryk Schiller" w:date="2023-06-09T00:04:00Z"/>
        </w:rPr>
      </w:pPr>
      <w:ins w:id="3933" w:author="Eryk Schiller" w:date="2023-06-09T00:04:00Z">
        <w:r>
          <w:rPr>
            <w:lang w:val="en-US"/>
          </w:rPr>
          <w:t xml:space="preserve">Threat Scenarios provide a concretization of a Threat, that is they describe a concre</w:t>
        </w:r>
      </w:ins>
      <w:ins w:id="3934" w:author="Eryk Schiller" w:date="2023-06-09T00:04:00Z">
        <w:r>
          <w:rPr>
            <w:lang w:val="en-US"/>
          </w:rPr>
          <w:t xml:space="preserve">te way in which a Threat can be realized. A Threat Scenario first describes an attack vector (the primary entry point for the Threat at the Security Perimeter), then the intermediate steps through which a Threat can traverse the SUA architecture, in partic</w:t>
        </w:r>
      </w:ins>
      <w:ins w:id="3935" w:author="Eryk Schiller" w:date="2023-06-09T00:04:00Z">
        <w:r>
          <w:rPr>
            <w:lang w:val="en-US"/>
          </w:rPr>
          <w:t xml:space="preserve">ular describing if there are ways to circumvent standard Security Measures, and finally to achieve a Threat Condition. The Threat Scenario includes the current Risk Scoring of the specific Threat Scenario, the current Mitigation Plan, and the current statu</w:t>
        </w:r>
      </w:ins>
      <w:ins w:id="3936" w:author="Eryk Schiller" w:date="2023-06-09T00:04:00Z">
        <w:r>
          <w:rPr>
            <w:lang w:val="en-US"/>
          </w:rPr>
          <w:t xml:space="preserve">s of implementation of the identified Security Measures. We will describe all these aspects later (in the next Section). Threat Scenarios are important to provide concrete elements to evaluate the feasibility of a specific Threat and the associated level o</w:t>
        </w:r>
      </w:ins>
      <w:ins w:id="3937" w:author="Eryk Schiller" w:date="2023-06-09T00:04:00Z">
        <w:r>
          <w:rPr>
            <w:lang w:val="en-US"/>
          </w:rPr>
          <w:t xml:space="preserve">f risk.</w:t>
        </w:r>
      </w:ins>
      <w:ins w:id="3938" w:author="Eryk Schiller" w:date="2023-06-09T00:04:00Z">
        <w:r/>
      </w:ins>
    </w:p>
    <w:p>
      <w:pPr>
        <w:rPr>
          <w:lang w:val="en-US"/>
          <w:ins w:id="3939" w:author="Eryk Schiller" w:date="2023-06-09T00:04:00Z"/>
        </w:rPr>
      </w:pPr>
      <w:ins w:id="3940" w:author="Eryk Schiller" w:date="2023-06-09T00:04:00Z">
        <w:r>
          <w:rPr>
            <w:lang w:val="en-US"/>
          </w:rPr>
          <w:t xml:space="preserve">Threat Scenarios are documented through a table, according to the following template, as well as (possibly) through an attack tree/graph, on need.</w:t>
        </w:r>
      </w:ins>
      <w:ins w:id="3941" w:author="Eryk Schiller" w:date="2023-06-09T00:04:00Z">
        <w:r/>
      </w:ins>
    </w:p>
    <w:p>
      <w:pPr>
        <w:rPr>
          <w:ins w:id="3942" w:author="Eryk Schiller" w:date="2023-06-09T00:04:00Z"/>
        </w:rPr>
      </w:pPr>
      <w:ins w:id="3943" w:author="Eryk Schiller" w:date="2023-06-09T00:04:00Z">
        <w:r>
          <w:rPr>
            <w:lang w:val="en-US"/>
          </w:rPr>
          <w:br w:type="page"/>
        </w:r>
      </w:ins>
      <w:ins w:id="3944" w:author="Eryk Schiller" w:date="2023-06-09T00:04:00Z">
        <w:r/>
      </w:ins>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1639"/>
        <w:gridCol w:w="8391"/>
      </w:tblGrid>
      <w:tr>
        <w:trPr>
          <w:trHeight w:val="377"/>
        </w:trPr>
        <w:tc>
          <w:tcPr>
            <w:gridSpan w:val="2"/>
            <w:shd w:val="clear" w:color="auto" w:fill="5B9BD5"/>
            <w:tcBorders>
              <w:left w:val="single" w:color="FFFFFF" w:sz="8" w:space="0"/>
              <w:top w:val="single" w:color="FFFFFF" w:sz="8" w:space="0"/>
              <w:right w:val="single" w:color="FFFFFF" w:sz="8" w:space="0"/>
              <w:bottom w:val="single" w:color="FFFFFF" w:sz="8" w:space="0"/>
            </w:tcBorders>
            <w:tcMar>
              <w:left w:w="108" w:type="dxa"/>
              <w:top w:w="0" w:type="dxa"/>
              <w:right w:w="108" w:type="dxa"/>
              <w:bottom w:w="0" w:type="dxa"/>
            </w:tcMar>
            <w:tcW w:w="10029" w:type="dxa"/>
            <w:textDirection w:val="lrTb"/>
            <w:noWrap w:val="false"/>
          </w:tcPr>
          <w:p>
            <w:pPr>
              <w:spacing w:lineRule="atLeast" w:line="257" w:after="160"/>
              <w:rPr>
                <w:lang w:val="en-US"/>
              </w:rPr>
            </w:pPr>
            <w:ins w:id="3945" w:author="Eryk Schiller" w:date="2023-06-09T00:04:00Z">
              <w:r>
                <w:rPr>
                  <w:rFonts w:cs="Calibri" w:eastAsia="Calibri"/>
                  <w:b/>
                  <w:color w:val="FFFFFF"/>
                  <w:sz w:val="20"/>
                  <w:lang w:val="en-US"/>
                </w:rPr>
                <w:t xml:space="preserve">TS1_LOG_CONF_DATA_Tampering</w:t>
              </w:r>
            </w:ins>
            <w:r/>
          </w:p>
        </w:tc>
      </w:tr>
      <w:tr>
        <w:trPr>
          <w:trHeight w:val="362"/>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3946" w:author="Eryk Schiller" w:date="2023-06-09T00:04:00Z">
              <w:r>
                <w:rPr>
                  <w:rFonts w:cs="Calibri" w:eastAsia="Calibri"/>
                  <w:b/>
                  <w:color w:val="FFFFFF"/>
                  <w:sz w:val="20"/>
                  <w:lang w:val="en-US"/>
                </w:rPr>
                <w:t xml:space="preserve">Description:</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rPr>
                <w:lang w:val="en-US"/>
                <w:ins w:id="3947" w:author="Eryk Schiller" w:date="2023-06-09T00:04:00Z"/>
              </w:rPr>
            </w:pPr>
            <w:ins w:id="3948" w:author="Eryk Schiller" w:date="2023-06-09T00:04:00Z">
              <w:r>
                <w:rPr>
                  <w:rFonts w:cs="Calibri" w:eastAsia="Calibri"/>
                  <w:color w:val="000000"/>
                  <w:sz w:val="20"/>
                  <w:lang w:val="en-US"/>
                </w:rPr>
                <w:t xml:space="preserve">In this scenario the attacker targets the </w:t>
              </w:r>
            </w:ins>
            <w:ins w:id="3949" w:author="Eryk Schiller" w:date="2023-06-09T00:04:00Z">
              <w:r>
                <w:rPr>
                  <w:rFonts w:cs="Calibri" w:eastAsia="Calibri"/>
                  <w:color w:val="000000"/>
                  <w:sz w:val="20"/>
                  <w:lang w:val="en-US"/>
                </w:rPr>
                <w:t xml:space="preserve">tampering of the “Custody change Event Data”, the “Environmental Sensor Data” and the “Configuration Data” of the IoT device. Both the data stored in the IoT Device and the data transmitted on the communication link with the back-end system are in the scop</w:t>
              </w:r>
            </w:ins>
            <w:ins w:id="3950" w:author="Eryk Schiller" w:date="2023-06-09T00:04:00Z">
              <w:r>
                <w:rPr>
                  <w:rFonts w:cs="Calibri" w:eastAsia="Calibri"/>
                  <w:color w:val="000000"/>
                  <w:sz w:val="20"/>
                  <w:lang w:val="en-US"/>
                </w:rPr>
                <w:t xml:space="preserve">e of this threat scenario.</w:t>
              </w:r>
            </w:ins>
            <w:ins w:id="3951" w:author="Eryk Schiller" w:date="2023-06-09T00:04:00Z">
              <w:r/>
            </w:ins>
          </w:p>
          <w:p>
            <w:pPr>
              <w:spacing w:lineRule="atLeast" w:line="257" w:after="160"/>
              <w:rPr>
                <w:lang w:val="en-US"/>
                <w:ins w:id="3952" w:author="Eryk Schiller" w:date="2023-06-09T00:04:00Z"/>
              </w:rPr>
            </w:pPr>
            <w:ins w:id="3953" w:author="Eryk Schiller" w:date="2023-06-09T00:04:00Z">
              <w:r>
                <w:rPr>
                  <w:rFonts w:cs="Calibri" w:eastAsia="Calibri"/>
                  <w:color w:val="000000"/>
                  <w:sz w:val="20"/>
                  <w:lang w:val="en-US"/>
                </w:rPr>
                <w:t xml:space="preserve"> </w:t>
              </w:r>
            </w:ins>
            <w:ins w:id="3954" w:author="Eryk Schiller" w:date="2023-06-09T00:04:00Z">
              <w:r/>
            </w:ins>
          </w:p>
          <w:p>
            <w:pPr>
              <w:spacing w:lineRule="atLeast" w:line="257" w:after="160"/>
              <w:rPr>
                <w:lang w:val="en-US"/>
                <w:ins w:id="3955" w:author="Eryk Schiller" w:date="2023-06-09T00:04:00Z"/>
              </w:rPr>
            </w:pPr>
            <w:ins w:id="3956" w:author="Eryk Schiller" w:date="2023-06-09T00:04:00Z">
              <w:r>
                <w:rPr>
                  <w:rFonts w:cs="Calibri" w:eastAsia="Calibri"/>
                  <w:b/>
                  <w:color w:val="000000"/>
                  <w:sz w:val="20"/>
                  <w:lang w:val="en-US"/>
                </w:rPr>
                <w:t xml:space="preserve">Scenario set up:</w:t>
              </w:r>
            </w:ins>
            <w:ins w:id="3957" w:author="Eryk Schiller" w:date="2023-06-09T00:04:00Z">
              <w:r/>
            </w:ins>
          </w:p>
          <w:p>
            <w:pPr>
              <w:rPr>
                <w:lang w:val="en-US"/>
                <w:ins w:id="3958" w:author="Eryk Schiller" w:date="2023-06-09T00:04:00Z"/>
              </w:rPr>
            </w:pPr>
            <w:ins w:id="3959" w:author="Eryk Schiller" w:date="2023-06-09T00:04:00Z">
              <w:r>
                <w:rPr>
                  <w:rFonts w:cs="Calibri" w:eastAsia="Calibri"/>
                  <w:b/>
                  <w:color w:val="000000"/>
                  <w:sz w:val="20"/>
                  <w:lang w:val="en-US"/>
                </w:rPr>
                <w:t xml:space="preserve">Step 1:</w:t>
              </w:r>
            </w:ins>
            <w:ins w:id="3960" w:author="Eryk Schiller" w:date="2023-06-09T00:04:00Z">
              <w:r>
                <w:rPr>
                  <w:rFonts w:cs="Calibri" w:eastAsia="Calibri"/>
                  <w:color w:val="000000"/>
                  <w:sz w:val="20"/>
                  <w:lang w:val="en-US"/>
                </w:rPr>
                <w:t xml:space="preserve"> The attacker has access to the IoT device. We assume that the IoT device is not subject to strict surveillance. The device is available to the attacker in a limited time frame (minutes/hours).</w:t>
              </w:r>
            </w:ins>
            <w:ins w:id="3961" w:author="Eryk Schiller" w:date="2023-06-09T00:04:00Z">
              <w:r/>
            </w:ins>
          </w:p>
          <w:p>
            <w:pPr>
              <w:rPr>
                <w:lang w:val="en-US"/>
                <w:ins w:id="3962" w:author="Eryk Schiller" w:date="2023-06-09T00:04:00Z"/>
              </w:rPr>
            </w:pPr>
            <w:ins w:id="3963" w:author="Eryk Schiller" w:date="2023-06-09T00:04:00Z">
              <w:r>
                <w:rPr>
                  <w:rFonts w:cs="Calibri" w:eastAsia="Calibri"/>
                  <w:color w:val="000000"/>
                  <w:sz w:val="20"/>
                  <w:lang w:val="en-US"/>
                </w:rPr>
                <w:t xml:space="preserve"> </w:t>
              </w:r>
            </w:ins>
            <w:ins w:id="3964" w:author="Eryk Schiller" w:date="2023-06-09T00:04:00Z">
              <w:r/>
            </w:ins>
          </w:p>
          <w:p>
            <w:pPr>
              <w:rPr>
                <w:lang w:val="en-US"/>
                <w:ins w:id="3965" w:author="Eryk Schiller" w:date="2023-06-09T00:04:00Z"/>
              </w:rPr>
            </w:pPr>
            <w:ins w:id="3966" w:author="Eryk Schiller" w:date="2023-06-09T00:04:00Z">
              <w:r>
                <w:rPr>
                  <w:rFonts w:cs="Calibri" w:eastAsia="Calibri"/>
                  <w:b/>
                  <w:color w:val="000000"/>
                  <w:sz w:val="20"/>
                  <w:lang w:val="en-US"/>
                </w:rPr>
                <w:t xml:space="preserve">Step 2:</w:t>
              </w:r>
            </w:ins>
            <w:ins w:id="3967" w:author="Eryk Schiller" w:date="2023-06-09T00:04:00Z">
              <w:r>
                <w:rPr>
                  <w:rFonts w:cs="Calibri" w:eastAsia="Calibri"/>
                  <w:color w:val="000000"/>
                  <w:sz w:val="20"/>
                  <w:lang w:val="en-US"/>
                </w:rPr>
                <w:t xml:space="preserve"> The attacker will alter the Environmental parameters (Temperature, Pressure, Humidity) creating/simulating artificial, unreal, extreme environmental conditions. This can make the monitoring of environmental parameters unreliable.</w:t>
              </w:r>
            </w:ins>
            <w:ins w:id="3968" w:author="Eryk Schiller" w:date="2023-06-09T00:04:00Z">
              <w:r/>
            </w:ins>
          </w:p>
          <w:p>
            <w:pPr>
              <w:rPr>
                <w:lang w:val="en-US"/>
                <w:ins w:id="3969" w:author="Eryk Schiller" w:date="2023-06-09T00:04:00Z"/>
              </w:rPr>
            </w:pPr>
            <w:ins w:id="3970" w:author="Eryk Schiller" w:date="2023-06-09T00:04:00Z">
              <w:r>
                <w:rPr>
                  <w:rFonts w:cs="Calibri" w:eastAsia="Calibri"/>
                  <w:color w:val="000000"/>
                  <w:sz w:val="20"/>
                  <w:lang w:val="en-US"/>
                </w:rPr>
                <w:t xml:space="preserve"> </w:t>
              </w:r>
            </w:ins>
            <w:ins w:id="3971" w:author="Eryk Schiller" w:date="2023-06-09T00:04:00Z">
              <w:r/>
            </w:ins>
          </w:p>
          <w:p>
            <w:pPr>
              <w:spacing w:lineRule="atLeast" w:line="257" w:after="160"/>
              <w:rPr>
                <w:lang w:val="en-US"/>
              </w:rPr>
            </w:pPr>
            <w:ins w:id="3972" w:author="Eryk Schiller" w:date="2023-06-09T00:04:00Z">
              <w:r>
                <w:rPr>
                  <w:rFonts w:cs="Calibri" w:eastAsia="Calibri"/>
                  <w:b/>
                  <w:color w:val="000000"/>
                  <w:sz w:val="20"/>
                  <w:lang w:val="en-US"/>
                </w:rPr>
                <w:t xml:space="preserve">Step 3:</w:t>
              </w:r>
            </w:ins>
            <w:ins w:id="3973" w:author="Eryk Schiller" w:date="2023-06-09T00:04:00Z">
              <w:r>
                <w:rPr>
                  <w:rFonts w:cs="Calibri" w:eastAsia="Calibri"/>
                  <w:color w:val="000000"/>
                  <w:sz w:val="20"/>
                  <w:lang w:val="en-US"/>
                </w:rPr>
                <w:t xml:space="preserve"> The attacker will focus the communication link between the IoT Device and the back-end system using adequate equipment to eavesdrop/capture/disturb the exchanged data. Modifying the IoT device data set might result in “data tampering”, “denial of service”</w:t>
              </w:r>
            </w:ins>
            <w:ins w:id="3974" w:author="Eryk Schiller" w:date="2023-06-09T00:04:00Z">
              <w:r>
                <w:rPr>
                  <w:rFonts w:cs="Calibri" w:eastAsia="Calibri"/>
                  <w:color w:val="000000"/>
                  <w:sz w:val="20"/>
                  <w:lang w:val="en-US"/>
                </w:rPr>
                <w:t xml:space="preserve"> and/or unpredictable device behaviour.</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3975" w:author="Eryk Schiller" w:date="2023-06-09T00:04:00Z">
              <w:r>
                <w:rPr>
                  <w:rFonts w:cs="Calibri" w:eastAsia="Calibri"/>
                  <w:b/>
                  <w:color w:val="FFFFFF"/>
                  <w:sz w:val="20"/>
                  <w:lang w:val="en-US"/>
                </w:rPr>
                <w:t xml:space="preserve">Threat ID:</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ins w:id="3976" w:author="Eryk Schiller" w:date="2023-06-09T00:04:00Z"/>
              </w:rPr>
            </w:pPr>
            <w:ins w:id="3977" w:author="Eryk Schiller" w:date="2023-06-09T00:04:00Z">
              <w:r>
                <w:rPr>
                  <w:rFonts w:cs="Calibri" w:eastAsia="Calibri"/>
                  <w:b/>
                  <w:color w:val="000000"/>
                  <w:sz w:val="20"/>
                  <w:lang w:val="en-US"/>
                </w:rPr>
                <w:t xml:space="preserve">T_DA.03_Tampering</w:t>
              </w:r>
            </w:ins>
            <w:ins w:id="3978" w:author="Eryk Schiller" w:date="2023-06-09T00:04:00Z">
              <w:r>
                <w:rPr>
                  <w:rFonts w:cs="Calibri" w:eastAsia="Calibri"/>
                  <w:color w:val="000000"/>
                  <w:sz w:val="20"/>
                  <w:lang w:val="en-US"/>
                </w:rPr>
                <w:t xml:space="preserve"> - Custody change Event Data and Environmental Sensor Data Tampering</w:t>
              </w:r>
            </w:ins>
            <w:ins w:id="3979" w:author="Eryk Schiller" w:date="2023-06-09T00:04:00Z">
              <w:r/>
            </w:ins>
          </w:p>
          <w:p>
            <w:pPr>
              <w:spacing w:lineRule="atLeast" w:line="257" w:after="160"/>
              <w:rPr>
                <w:lang w:val="en-US"/>
              </w:rPr>
            </w:pPr>
            <w:ins w:id="3980" w:author="Eryk Schiller" w:date="2023-06-09T00:04:00Z">
              <w:r>
                <w:rPr>
                  <w:rFonts w:cs="Calibri" w:eastAsia="Calibri"/>
                  <w:b/>
                  <w:color w:val="000000"/>
                  <w:sz w:val="20"/>
                  <w:lang w:val="en-US"/>
                </w:rPr>
                <w:t xml:space="preserve">T_DA.04_Tampering</w:t>
              </w:r>
            </w:ins>
            <w:ins w:id="3981" w:author="Eryk Schiller" w:date="2023-06-09T00:04:00Z">
              <w:r>
                <w:rPr>
                  <w:rFonts w:cs="Calibri" w:eastAsia="Calibri"/>
                  <w:color w:val="000000"/>
                  <w:sz w:val="20"/>
                  <w:lang w:val="en-US"/>
                </w:rPr>
                <w:t xml:space="preserve"> - IoT Device Configuration Data Tampering</w:t>
              </w:r>
            </w:ins>
            <w:r/>
          </w:p>
        </w:tc>
      </w:tr>
      <w:tr>
        <w:trPr>
          <w:trHeight w:val="310"/>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3982" w:author="Eryk Schiller" w:date="2023-06-09T00:04:00Z">
              <w:r>
                <w:rPr>
                  <w:rFonts w:cs="Calibri" w:eastAsia="Calibri"/>
                  <w:b/>
                  <w:color w:val="FFFFFF"/>
                  <w:sz w:val="20"/>
                  <w:lang w:val="en-US"/>
                </w:rPr>
                <w:t xml:space="preserve">Source:</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rPr>
            </w:pPr>
            <w:ins w:id="3983" w:author="Eryk Schiller" w:date="2023-06-09T00:04:00Z">
              <w:r>
                <w:rPr>
                  <w:rFonts w:cs="Calibri" w:eastAsia="Calibri"/>
                  <w:color w:val="000000"/>
                  <w:sz w:val="20"/>
                  <w:lang w:val="en-US"/>
                </w:rPr>
                <w:t xml:space="preserve">IoT device, Network, Back-end system</w:t>
              </w:r>
            </w:ins>
            <w:r/>
          </w:p>
        </w:tc>
      </w:tr>
      <w:tr>
        <w:trPr>
          <w:trHeight w:val="685"/>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vMerge w:val="restart"/>
            <w:textDirection w:val="lrTb"/>
            <w:noWrap w:val="false"/>
          </w:tcPr>
          <w:p>
            <w:pPr>
              <w:spacing w:lineRule="atLeast" w:line="257" w:after="160"/>
              <w:rPr>
                <w:lang w:val="en-US"/>
              </w:rPr>
            </w:pPr>
            <w:ins w:id="3984" w:author="Eryk Schiller" w:date="2023-06-09T00:04:00Z">
              <w:r>
                <w:rPr>
                  <w:rFonts w:cs="Calibri" w:eastAsia="Calibri"/>
                  <w:b/>
                  <w:color w:val="FFFFFF"/>
                  <w:sz w:val="20"/>
                  <w:lang w:val="en-US"/>
                </w:rPr>
                <w:t xml:space="preserve">Scoring:</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1" w:type="dxa"/>
            <w:textDirection w:val="lrTb"/>
            <w:noWrap w:val="false"/>
          </w:tcPr>
          <w:p>
            <w:pPr>
              <w:rPr>
                <w:lang w:val="en-US"/>
                <w:ins w:id="3985" w:author="Eryk Schiller" w:date="2023-06-09T00:04:00Z"/>
              </w:rPr>
            </w:pPr>
            <w:ins w:id="3986" w:author="Eryk Schiller" w:date="2023-06-09T00:04:00Z">
              <w:r>
                <w:rPr>
                  <w:rFonts w:cs="Calibri" w:eastAsia="Calibri"/>
                  <w:color w:val="000000"/>
                  <w:sz w:val="20"/>
                  <w:lang w:val="en-US"/>
                </w:rPr>
                <w:t xml:space="preserve">Threat Likelihood rating = Very Likely</w:t>
              </w:r>
            </w:ins>
            <w:ins w:id="3987" w:author="Eryk Schiller" w:date="2023-06-09T00:04:00Z">
              <w:r/>
            </w:ins>
          </w:p>
          <w:p>
            <w:pPr>
              <w:spacing w:lineRule="atLeast" w:line="257" w:after="160"/>
              <w:rPr>
                <w:lang w:val="en-US"/>
              </w:rPr>
            </w:pPr>
            <w:ins w:id="3988" w:author="Eryk Schiller" w:date="2023-06-09T00:04:00Z">
              <w:r>
                <w:rPr>
                  <w:rFonts w:cs="Calibri" w:eastAsia="Calibri"/>
                  <w:color w:val="000000"/>
                  <w:sz w:val="20"/>
                  <w:lang w:val="en-US"/>
                </w:rPr>
                <w:t xml:space="preserve">Impact rating = High</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rPr>
                <w:lang w:val="en-US"/>
              </w:rPr>
            </w:pPr>
            <w:ins w:id="3989" w:author="Eryk Schiller" w:date="2023-06-09T00:04:00Z">
              <w:r>
                <w:rPr>
                  <w:rFonts w:cs="Calibri" w:eastAsia="Calibri"/>
                  <w:b/>
                  <w:color w:val="FFFFFF"/>
                  <w:sz w:val="20"/>
                  <w:lang w:val="en-US"/>
                </w:rPr>
                <w:t xml:space="preserve">Mitigation:</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rPr>
                <w:lang w:val="en-US"/>
                <w:ins w:id="3990" w:author="Eryk Schiller" w:date="2023-06-09T00:04:00Z"/>
              </w:rPr>
            </w:pPr>
            <w:ins w:id="3991" w:author="Eryk Schiller" w:date="2023-06-09T00:04:00Z">
              <w:r>
                <w:rPr>
                  <w:rFonts w:cs="Calibri" w:eastAsia="Calibri"/>
                  <w:color w:val="000000"/>
                  <w:sz w:val="20"/>
                  <w:lang w:val="en-US"/>
                </w:rPr>
                <w:t xml:space="preserve">To counter the threat and mitigate the risk the following countermeasures are identified.</w:t>
              </w:r>
            </w:ins>
            <w:ins w:id="3992" w:author="Eryk Schiller" w:date="2023-06-09T00:04:00Z">
              <w:r/>
            </w:ins>
          </w:p>
          <w:p>
            <w:pPr>
              <w:rPr>
                <w:lang w:val="en-US"/>
                <w:ins w:id="3993" w:author="Eryk Schiller" w:date="2023-06-09T00:04:00Z"/>
              </w:rPr>
            </w:pPr>
            <w:ins w:id="3994" w:author="Eryk Schiller" w:date="2023-06-09T00:04:00Z">
              <w:r>
                <w:rPr>
                  <w:rFonts w:cs="Calibri" w:eastAsia="Calibri"/>
                  <w:color w:val="000000"/>
                  <w:sz w:val="20"/>
                  <w:lang w:val="en-US"/>
                </w:rPr>
                <w:t xml:space="preserve"> </w:t>
              </w:r>
            </w:ins>
            <w:ins w:id="3995" w:author="Eryk Schiller" w:date="2023-06-09T00:04:00Z">
              <w:r/>
            </w:ins>
          </w:p>
          <w:p>
            <w:pPr>
              <w:numPr>
                <w:ilvl w:val="0"/>
                <w:numId w:val="176"/>
              </w:numPr>
              <w:rPr>
                <w:lang w:val="en-US"/>
                <w:ins w:id="3996" w:author="Eryk Schiller" w:date="2023-06-09T00:04:00Z"/>
              </w:rPr>
            </w:pPr>
            <w:ins w:id="3997" w:author="Eryk Schiller" w:date="2023-06-09T00:04:00Z">
              <w:r>
                <w:rPr>
                  <w:rFonts w:cs="Calibri" w:eastAsia="Calibri"/>
                  <w:b/>
                  <w:color w:val="000000"/>
                  <w:sz w:val="20"/>
                </w:rPr>
                <w:t xml:space="preserve">TS1_SCM_1:</w:t>
              </w:r>
            </w:ins>
            <w:ins w:id="3998" w:author="Eryk Schiller" w:date="2023-06-09T00:04:00Z">
              <w:r>
                <w:rPr>
                  <w:rFonts w:cs="Calibri" w:eastAsia="Calibri"/>
                  <w:color w:val="000000"/>
                  <w:sz w:val="20"/>
                </w:rPr>
                <w:t xml:space="preserve"> </w:t>
              </w:r>
            </w:ins>
            <w:ins w:id="3999" w:author="Eryk Schiller" w:date="2023-06-09T00:04:00Z">
              <w:r>
                <w:rPr>
                  <w:rFonts w:cs="Calibri" w:eastAsia="Calibri"/>
                  <w:color w:val="000000"/>
                  <w:sz w:val="20"/>
                  <w:lang w:val="en-US"/>
                </w:rPr>
                <w:t xml:space="preserve">Protected Communication link between IoT device and back-end system. Security countermeasures for “data confidentiality”, for “data integrity” and “data authenticity” are required. </w:t>
              </w:r>
            </w:ins>
            <w:ins w:id="4000" w:author="Eryk Schiller" w:date="2023-06-09T00:04:00Z">
              <w:r/>
            </w:ins>
          </w:p>
          <w:p>
            <w:pPr>
              <w:numPr>
                <w:ilvl w:val="0"/>
                <w:numId w:val="176"/>
              </w:numPr>
              <w:rPr>
                <w:lang w:val="en-US"/>
              </w:rPr>
            </w:pPr>
            <w:ins w:id="4001" w:author="Eryk Schiller" w:date="2023-06-09T00:04:00Z">
              <w:r>
                <w:rPr>
                  <w:rFonts w:cs="Calibri" w:eastAsia="Calibri"/>
                  <w:b/>
                  <w:color w:val="000000"/>
                  <w:sz w:val="20"/>
                </w:rPr>
                <w:t xml:space="preserve">TS1_SCM_2:</w:t>
              </w:r>
            </w:ins>
            <w:ins w:id="4002" w:author="Eryk Schiller" w:date="2023-06-09T00:04:00Z">
              <w:r>
                <w:rPr>
                  <w:rFonts w:cs="Calibri" w:eastAsia="Calibri"/>
                  <w:color w:val="000000"/>
                  <w:sz w:val="20"/>
                </w:rPr>
                <w:t xml:space="preserve"> </w:t>
              </w:r>
            </w:ins>
            <w:ins w:id="4003" w:author="Eryk Schiller" w:date="2023-06-09T00:04:00Z">
              <w:r>
                <w:rPr>
                  <w:rFonts w:cs="Calibri" w:eastAsia="Calibri"/>
                  <w:color w:val="000000"/>
                  <w:sz w:val="20"/>
                  <w:lang w:val="en-US"/>
                </w:rPr>
                <w:t xml:space="preserve">Protect the IoT Device with an appropriate antitampering case/b</w:t>
              </w:r>
            </w:ins>
            <w:ins w:id="4004" w:author="Eryk Schiller" w:date="2023-06-09T00:04:00Z">
              <w:r>
                <w:rPr>
                  <w:rFonts w:cs="Calibri" w:eastAsia="Calibri"/>
                  <w:color w:val="000000"/>
                  <w:sz w:val="20"/>
                  <w:lang w:val="en-US"/>
                </w:rPr>
                <w:t xml:space="preserve">ox  </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4005" w:author="Eryk Schiller" w:date="2023-06-09T00:04:00Z">
              <w:r>
                <w:rPr>
                  <w:rFonts w:cs="Calibri" w:eastAsia="Calibri"/>
                  <w:b/>
                  <w:color w:val="FFFFFF"/>
                  <w:sz w:val="20"/>
                  <w:lang w:val="en-US"/>
                </w:rPr>
                <w:t xml:space="preserve">Mitigation Status:</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rPr>
            </w:pPr>
            <w:ins w:id="4006" w:author="Eryk Schiller" w:date="2023-06-09T00:04:00Z">
              <w:r>
                <w:rPr>
                  <w:rFonts w:cs="Calibri" w:eastAsia="Calibri"/>
                  <w:color w:val="000000"/>
                  <w:sz w:val="20"/>
                  <w:lang w:val="en-US"/>
                </w:rPr>
                <w:t xml:space="preserve">In design phase </w:t>
              </w:r>
            </w:ins>
            <w:r/>
          </w:p>
        </w:tc>
      </w:tr>
    </w:tbl>
    <w:p>
      <w:pPr>
        <w:spacing w:lineRule="exact" w:line="214" w:after="160"/>
        <w:rPr>
          <w:lang w:val="en-US"/>
          <w:ins w:id="4007" w:author="Eryk Schiller" w:date="2023-06-09T00:04:00Z"/>
        </w:rPr>
      </w:pPr>
      <w:ins w:id="4008" w:author="Eryk Schiller" w:date="2023-06-09T00:04:00Z">
        <w:r>
          <w:rPr>
            <w:rFonts w:cs="Calibri" w:eastAsia="Calibri"/>
            <w:color w:val="000000"/>
            <w:sz w:val="20"/>
            <w:lang w:val="en-US"/>
          </w:rPr>
          <w:t xml:space="preserve"> </w:t>
        </w:r>
      </w:ins>
      <w:ins w:id="4009" w:author="Eryk Schiller" w:date="2023-06-09T00:04:00Z">
        <w:r/>
      </w:ins>
    </w:p>
    <w:p>
      <w:pPr>
        <w:spacing w:lineRule="exact" w:line="214" w:after="160"/>
        <w:rPr>
          <w:lang w:val="en-US"/>
          <w:ins w:id="4010" w:author="Eryk Schiller" w:date="2023-06-09T00:04:00Z"/>
        </w:rPr>
      </w:pPr>
      <w:r>
        <w:rPr>
          <w:lang w:val="en-US"/>
        </w:rPr>
      </w:r>
      <w:ins w:id="4011" w:author="Eryk Schiller" w:date="2023-06-09T00:04:00Z">
        <w:r/>
      </w:ins>
    </w:p>
    <w:p>
      <w:pPr>
        <w:rPr>
          <w:rFonts w:cs="Calibri" w:eastAsia="Calibri"/>
          <w:color w:val="000000"/>
          <w:lang w:val="en-US"/>
          <w:ins w:id="4012" w:author="Eryk Schiller" w:date="2023-06-09T00:04:00Z"/>
        </w:rPr>
      </w:pPr>
      <w:ins w:id="4013" w:author="Eryk Schiller" w:date="2023-06-09T00:04:00Z">
        <w:r>
          <w:rPr>
            <w:rFonts w:cs="Calibri" w:eastAsia="Calibri"/>
            <w:color w:val="000000"/>
            <w:sz w:val="20"/>
            <w:lang w:val="en-US"/>
          </w:rPr>
          <w:br w:type="page"/>
        </w:r>
      </w:ins>
      <w:ins w:id="4014" w:author="Eryk Schiller" w:date="2023-06-09T00:04:00Z">
        <w:r/>
      </w:ins>
    </w:p>
    <w:p>
      <w:pPr>
        <w:spacing w:lineRule="exact" w:line="214" w:after="160"/>
        <w:rPr>
          <w:lang w:val="en-US"/>
          <w:ins w:id="4015" w:author="Eryk Schiller" w:date="2023-06-09T00:04:00Z"/>
        </w:rPr>
      </w:pPr>
      <w:r>
        <w:rPr>
          <w:lang w:val="en-US"/>
        </w:rPr>
      </w:r>
      <w:ins w:id="4016" w:author="Eryk Schiller" w:date="2023-06-09T00:04:00Z">
        <w:r/>
      </w:ins>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1641"/>
        <w:gridCol w:w="8388"/>
      </w:tblGrid>
      <w:tr>
        <w:trPr>
          <w:trHeight w:val="377"/>
        </w:trPr>
        <w:tc>
          <w:tcPr>
            <w:gridSpan w:val="2"/>
            <w:shd w:val="clear" w:color="auto" w:fill="5B9BD5"/>
            <w:tcBorders>
              <w:left w:val="single" w:color="FFFFFF" w:sz="8" w:space="0"/>
              <w:top w:val="single" w:color="FFFFFF" w:sz="8" w:space="0"/>
              <w:right w:val="single" w:color="FFFFFF" w:sz="8" w:space="0"/>
              <w:bottom w:val="single" w:color="FFFFFF" w:sz="8" w:space="0"/>
            </w:tcBorders>
            <w:tcMar>
              <w:left w:w="108" w:type="dxa"/>
              <w:top w:w="0" w:type="dxa"/>
              <w:right w:w="108" w:type="dxa"/>
              <w:bottom w:w="0" w:type="dxa"/>
            </w:tcMar>
            <w:tcW w:w="10029" w:type="dxa"/>
            <w:textDirection w:val="lrTb"/>
            <w:noWrap w:val="false"/>
          </w:tcPr>
          <w:p>
            <w:pPr>
              <w:spacing w:lineRule="atLeast" w:line="257" w:after="160"/>
              <w:rPr>
                <w:lang w:val="en-US"/>
              </w:rPr>
            </w:pPr>
            <w:ins w:id="4017" w:author="Eryk Schiller" w:date="2023-06-09T00:04:00Z">
              <w:r>
                <w:rPr>
                  <w:rFonts w:cs="Calibri" w:eastAsia="Calibri"/>
                  <w:b/>
                  <w:color w:val="FFFFFF"/>
                  <w:sz w:val="20"/>
                  <w:lang w:val="en-US"/>
                </w:rPr>
                <w:t xml:space="preserve">TS2_CRYPTO_AUTH_DATA_Tampering</w:t>
              </w:r>
            </w:ins>
            <w:r/>
          </w:p>
        </w:tc>
      </w:tr>
      <w:tr>
        <w:trPr>
          <w:trHeight w:val="362"/>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pPr>
              <w:spacing w:lineRule="atLeast" w:line="257" w:after="160"/>
              <w:rPr>
                <w:lang w:val="en-US"/>
              </w:rPr>
            </w:pPr>
            <w:ins w:id="4018" w:author="Eryk Schiller" w:date="2023-06-09T00:04:00Z">
              <w:r>
                <w:rPr>
                  <w:rFonts w:cs="Calibri" w:eastAsia="Calibri"/>
                  <w:b/>
                  <w:color w:val="FFFFFF"/>
                  <w:sz w:val="20"/>
                  <w:lang w:val="en-US"/>
                </w:rPr>
                <w:t xml:space="preserve">Description:</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rPr>
                <w:lang w:val="en-US"/>
                <w:ins w:id="4019" w:author="Eryk Schiller" w:date="2023-06-09T00:04:00Z"/>
              </w:rPr>
            </w:pPr>
            <w:ins w:id="4020" w:author="Eryk Schiller" w:date="2023-06-09T00:04:00Z">
              <w:r>
                <w:rPr>
                  <w:rFonts w:cs="Calibri" w:eastAsia="Calibri"/>
                  <w:color w:val="000000"/>
                  <w:sz w:val="20"/>
                  <w:lang w:val="en-US"/>
                </w:rPr>
                <w:t xml:space="preserve">In this scenario the attacker targets the tampering of the “Cryptographic Secret Keys” of the IoT device. The data are stored in the IoT Device and never </w:t>
              </w:r>
            </w:ins>
            <w:ins w:id="4021" w:author="Eryk Schiller" w:date="2023-06-09T00:04:00Z">
              <w:r>
                <w:rPr>
                  <w:rFonts w:cs="Calibri" w:eastAsia="Calibri"/>
                  <w:color w:val="000000"/>
                  <w:sz w:val="20"/>
                  <w:lang w:val="en-US"/>
                </w:rPr>
                <w:t xml:space="preserve">transmitted on the communication link with the back-end system.</w:t>
              </w:r>
            </w:ins>
            <w:ins w:id="4022" w:author="Eryk Schiller" w:date="2023-06-09T00:04:00Z">
              <w:r/>
            </w:ins>
          </w:p>
          <w:p>
            <w:pPr>
              <w:rPr>
                <w:lang w:val="en-US"/>
                <w:ins w:id="4023" w:author="Eryk Schiller" w:date="2023-06-09T00:04:00Z"/>
              </w:rPr>
            </w:pPr>
            <w:ins w:id="4024" w:author="Eryk Schiller" w:date="2023-06-09T00:04:00Z">
              <w:r>
                <w:rPr>
                  <w:rFonts w:cs="Calibri" w:eastAsia="Calibri"/>
                  <w:color w:val="000000"/>
                  <w:sz w:val="20"/>
                  <w:lang w:val="en-US"/>
                </w:rPr>
                <w:t xml:space="preserve"> </w:t>
              </w:r>
            </w:ins>
            <w:ins w:id="4025" w:author="Eryk Schiller" w:date="2023-06-09T00:04:00Z">
              <w:r/>
            </w:ins>
          </w:p>
          <w:p>
            <w:pPr>
              <w:rPr>
                <w:lang w:val="en-US"/>
                <w:ins w:id="4026" w:author="Eryk Schiller" w:date="2023-06-09T00:04:00Z"/>
              </w:rPr>
            </w:pPr>
            <w:ins w:id="4027" w:author="Eryk Schiller" w:date="2023-06-09T00:04:00Z">
              <w:r>
                <w:rPr>
                  <w:rFonts w:cs="Calibri" w:eastAsia="Calibri"/>
                  <w:color w:val="000000"/>
                  <w:sz w:val="20"/>
                  <w:lang w:val="en-US"/>
                </w:rPr>
                <w:t xml:space="preserve">In this scenario the attacker targets the tampering of the “Authentication data” of the IoT device. The data are stored in the IoT Device and transmitted on the communication link with the b</w:t>
              </w:r>
            </w:ins>
            <w:ins w:id="4028" w:author="Eryk Schiller" w:date="2023-06-09T00:04:00Z">
              <w:r>
                <w:rPr>
                  <w:rFonts w:cs="Calibri" w:eastAsia="Calibri"/>
                  <w:color w:val="000000"/>
                  <w:sz w:val="20"/>
                  <w:lang w:val="en-US"/>
                </w:rPr>
                <w:t xml:space="preserve">ack-end system.</w:t>
              </w:r>
            </w:ins>
            <w:ins w:id="4029" w:author="Eryk Schiller" w:date="2023-06-09T00:04:00Z">
              <w:r/>
            </w:ins>
          </w:p>
          <w:p>
            <w:pPr>
              <w:spacing w:lineRule="atLeast" w:line="257" w:after="160"/>
              <w:rPr>
                <w:lang w:val="en-US"/>
                <w:ins w:id="4030" w:author="Eryk Schiller" w:date="2023-06-09T00:04:00Z"/>
              </w:rPr>
            </w:pPr>
            <w:ins w:id="4031" w:author="Eryk Schiller" w:date="2023-06-09T00:04:00Z">
              <w:r>
                <w:rPr>
                  <w:rFonts w:cs="Calibri" w:eastAsia="Calibri"/>
                  <w:b/>
                  <w:color w:val="000000"/>
                  <w:sz w:val="20"/>
                  <w:lang w:val="en-US"/>
                </w:rPr>
                <w:t xml:space="preserve">Scenario set up:</w:t>
              </w:r>
            </w:ins>
            <w:ins w:id="4032" w:author="Eryk Schiller" w:date="2023-06-09T00:04:00Z">
              <w:r/>
            </w:ins>
          </w:p>
          <w:p>
            <w:pPr>
              <w:rPr>
                <w:lang w:val="en-US"/>
                <w:ins w:id="4033" w:author="Eryk Schiller" w:date="2023-06-09T00:04:00Z"/>
              </w:rPr>
            </w:pPr>
            <w:ins w:id="4034" w:author="Eryk Schiller" w:date="2023-06-09T00:04:00Z">
              <w:r>
                <w:rPr>
                  <w:rFonts w:cs="Calibri" w:eastAsia="Calibri"/>
                  <w:b/>
                  <w:color w:val="000000"/>
                  <w:sz w:val="20"/>
                  <w:lang w:val="en-US"/>
                </w:rPr>
                <w:t xml:space="preserve">Step 1:</w:t>
              </w:r>
            </w:ins>
            <w:ins w:id="4035" w:author="Eryk Schiller" w:date="2023-06-09T00:04:00Z">
              <w:r>
                <w:rPr>
                  <w:rFonts w:cs="Calibri" w:eastAsia="Calibri"/>
                  <w:color w:val="000000"/>
                  <w:sz w:val="20"/>
                  <w:lang w:val="en-US"/>
                </w:rPr>
                <w:t xml:space="preserve"> The attacker has access to the IoT device. We assume that the IoT device is not subject to strict surveillance. The device is available to the attacker in a limited time frame (minutes/hours).</w:t>
              </w:r>
            </w:ins>
            <w:ins w:id="4036" w:author="Eryk Schiller" w:date="2023-06-09T00:04:00Z">
              <w:r/>
            </w:ins>
          </w:p>
          <w:p>
            <w:pPr>
              <w:rPr>
                <w:lang w:val="en-US"/>
                <w:ins w:id="4037" w:author="Eryk Schiller" w:date="2023-06-09T00:04:00Z"/>
              </w:rPr>
            </w:pPr>
            <w:ins w:id="4038" w:author="Eryk Schiller" w:date="2023-06-09T00:04:00Z">
              <w:r>
                <w:rPr>
                  <w:rFonts w:cs="Calibri" w:eastAsia="Calibri"/>
                  <w:color w:val="000000"/>
                  <w:sz w:val="20"/>
                  <w:lang w:val="en-US"/>
                </w:rPr>
                <w:t xml:space="preserve"> </w:t>
              </w:r>
            </w:ins>
            <w:ins w:id="4039" w:author="Eryk Schiller" w:date="2023-06-09T00:04:00Z">
              <w:r/>
            </w:ins>
          </w:p>
          <w:p>
            <w:pPr>
              <w:rPr>
                <w:lang w:val="en-US"/>
                <w:ins w:id="4040" w:author="Eryk Schiller" w:date="2023-06-09T00:04:00Z"/>
              </w:rPr>
            </w:pPr>
            <w:ins w:id="4041" w:author="Eryk Schiller" w:date="2023-06-09T00:04:00Z">
              <w:r>
                <w:rPr>
                  <w:rFonts w:cs="Calibri" w:eastAsia="Calibri"/>
                  <w:b/>
                  <w:color w:val="000000"/>
                  <w:sz w:val="20"/>
                  <w:lang w:val="en-US"/>
                </w:rPr>
                <w:t xml:space="preserve">Step 2:</w:t>
              </w:r>
            </w:ins>
            <w:ins w:id="4042" w:author="Eryk Schiller" w:date="2023-06-09T00:04:00Z">
              <w:r>
                <w:rPr>
                  <w:rFonts w:cs="Calibri" w:eastAsia="Calibri"/>
                  <w:color w:val="000000"/>
                  <w:sz w:val="20"/>
                  <w:lang w:val="en-US"/>
                </w:rPr>
                <w:t xml:space="preserve"> The attacker</w:t>
              </w:r>
            </w:ins>
            <w:ins w:id="4043" w:author="Eryk Schiller" w:date="2023-06-09T00:04:00Z">
              <w:r>
                <w:rPr>
                  <w:rFonts w:cs="Calibri" w:eastAsia="Calibri"/>
                  <w:color w:val="000000"/>
                  <w:sz w:val="20"/>
                  <w:lang w:val="en-US"/>
                </w:rPr>
                <w:t xml:space="preserve"> using fault injection techniques will try to alter the “Cryptographic Secret Keys” and the “Authentication data” stored in the IoT Device memory. The alteration of such data set results in “data tampering”, “denial of service”, “authentication failure” an</w:t>
              </w:r>
            </w:ins>
            <w:ins w:id="4044" w:author="Eryk Schiller" w:date="2023-06-09T00:04:00Z">
              <w:r>
                <w:rPr>
                  <w:rFonts w:cs="Calibri" w:eastAsia="Calibri"/>
                  <w:color w:val="000000"/>
                  <w:sz w:val="20"/>
                  <w:lang w:val="en-US"/>
                </w:rPr>
                <w:t xml:space="preserve">d “wrong cryptographic data processing”.</w:t>
              </w:r>
            </w:ins>
            <w:ins w:id="4045" w:author="Eryk Schiller" w:date="2023-06-09T00:04:00Z">
              <w:r/>
            </w:ins>
          </w:p>
          <w:p>
            <w:pPr>
              <w:rPr>
                <w:lang w:val="en-US"/>
                <w:ins w:id="4046" w:author="Eryk Schiller" w:date="2023-06-09T00:04:00Z"/>
              </w:rPr>
            </w:pPr>
            <w:ins w:id="4047" w:author="Eryk Schiller" w:date="2023-06-09T00:04:00Z">
              <w:r>
                <w:rPr>
                  <w:rFonts w:cs="Calibri" w:eastAsia="Calibri"/>
                  <w:color w:val="000000"/>
                  <w:sz w:val="20"/>
                  <w:lang w:val="en-US"/>
                </w:rPr>
                <w:t xml:space="preserve"> </w:t>
              </w:r>
            </w:ins>
            <w:ins w:id="4048" w:author="Eryk Schiller" w:date="2023-06-09T00:04:00Z">
              <w:r/>
            </w:ins>
          </w:p>
          <w:p>
            <w:pPr>
              <w:spacing w:lineRule="atLeast" w:line="257" w:after="160"/>
              <w:rPr>
                <w:lang w:val="en-US"/>
              </w:rPr>
            </w:pPr>
            <w:ins w:id="4049" w:author="Eryk Schiller" w:date="2023-06-09T00:04:00Z">
              <w:r>
                <w:rPr>
                  <w:rFonts w:cs="Calibri" w:eastAsia="Calibri"/>
                  <w:b/>
                  <w:color w:val="000000"/>
                  <w:sz w:val="20"/>
                  <w:lang w:val="en-US"/>
                </w:rPr>
                <w:t xml:space="preserve">Step 3:</w:t>
              </w:r>
            </w:ins>
            <w:ins w:id="4050" w:author="Eryk Schiller" w:date="2023-06-09T00:04:00Z">
              <w:r>
                <w:rPr>
                  <w:rFonts w:cs="Calibri" w:eastAsia="Calibri"/>
                  <w:color w:val="000000"/>
                  <w:sz w:val="20"/>
                  <w:lang w:val="en-US"/>
                </w:rPr>
                <w:t xml:space="preserve"> The attacker will focus the communication link between the IoT Device and the back-end system using adequate equipment to eavesdrop/capture/disturb the exchanged “Authentication data”. Modifying the exchan</w:t>
              </w:r>
            </w:ins>
            <w:ins w:id="4051" w:author="Eryk Schiller" w:date="2023-06-09T00:04:00Z">
              <w:r>
                <w:rPr>
                  <w:rFonts w:cs="Calibri" w:eastAsia="Calibri"/>
                  <w:color w:val="000000"/>
                  <w:sz w:val="20"/>
                  <w:lang w:val="en-US"/>
                </w:rPr>
                <w:t xml:space="preserve">ged “Authentication data” set result in “data tampering”, “denial of service” and “authentication failure”.</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pPr>
              <w:spacing w:lineRule="atLeast" w:line="257" w:after="160"/>
              <w:rPr>
                <w:lang w:val="en-US"/>
              </w:rPr>
            </w:pPr>
            <w:ins w:id="4052" w:author="Eryk Schiller" w:date="2023-06-09T00:04:00Z">
              <w:r>
                <w:rPr>
                  <w:rFonts w:cs="Calibri" w:eastAsia="Calibri"/>
                  <w:b/>
                  <w:color w:val="FFFFFF"/>
                  <w:sz w:val="20"/>
                  <w:lang w:val="en-US"/>
                </w:rPr>
                <w:t xml:space="preserve">Threat ID:</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spacing w:lineRule="atLeast" w:line="257" w:after="160"/>
              <w:rPr>
                <w:lang w:val="en-US"/>
              </w:rPr>
            </w:pPr>
            <w:ins w:id="4053" w:author="Eryk Schiller" w:date="2023-06-09T00:04:00Z">
              <w:r>
                <w:rPr>
                  <w:rFonts w:cs="Calibri" w:eastAsia="Calibri"/>
                  <w:b/>
                  <w:color w:val="000000"/>
                  <w:sz w:val="20"/>
                  <w:lang w:val="en-US"/>
                </w:rPr>
                <w:t xml:space="preserve">T_DA.05_Tampering</w:t>
              </w:r>
            </w:ins>
            <w:ins w:id="4054" w:author="Eryk Schiller" w:date="2023-06-09T00:04:00Z">
              <w:r>
                <w:rPr>
                  <w:rFonts w:cs="Calibri" w:eastAsia="Calibri"/>
                  <w:color w:val="000000"/>
                  <w:sz w:val="20"/>
                  <w:lang w:val="en-US"/>
                </w:rPr>
                <w:t xml:space="preserve"> - Cryptographic Secret Keys and Authentication data Tampering</w:t>
              </w:r>
            </w:ins>
            <w:r/>
          </w:p>
        </w:tc>
      </w:tr>
      <w:tr>
        <w:trPr>
          <w:trHeight w:val="310"/>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pPr>
              <w:spacing w:lineRule="atLeast" w:line="257" w:after="160"/>
              <w:rPr>
                <w:lang w:val="en-US"/>
              </w:rPr>
            </w:pPr>
            <w:ins w:id="4055" w:author="Eryk Schiller" w:date="2023-06-09T00:04:00Z">
              <w:r>
                <w:rPr>
                  <w:rFonts w:cs="Calibri" w:eastAsia="Calibri"/>
                  <w:b/>
                  <w:color w:val="FFFFFF"/>
                  <w:sz w:val="20"/>
                  <w:lang w:val="en-US"/>
                </w:rPr>
                <w:t xml:space="preserve">Source:</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spacing w:lineRule="atLeast" w:line="257" w:after="160"/>
              <w:rPr>
                <w:lang w:val="en-US"/>
              </w:rPr>
            </w:pPr>
            <w:ins w:id="4056" w:author="Eryk Schiller" w:date="2023-06-09T00:04:00Z">
              <w:r>
                <w:rPr>
                  <w:rFonts w:cs="Calibri" w:eastAsia="Calibri"/>
                  <w:color w:val="000000"/>
                  <w:sz w:val="20"/>
                  <w:lang w:val="en-US"/>
                </w:rPr>
                <w:t xml:space="preserve">IoT device, Network, Back-end system</w:t>
              </w:r>
            </w:ins>
            <w:r/>
          </w:p>
        </w:tc>
      </w:tr>
      <w:tr>
        <w:trPr>
          <w:trHeight w:val="85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vMerge w:val="restart"/>
            <w:textDirection w:val="lrTb"/>
            <w:noWrap w:val="false"/>
          </w:tcPr>
          <w:p>
            <w:pPr>
              <w:spacing w:lineRule="atLeast" w:line="257" w:after="160"/>
              <w:rPr>
                <w:lang w:val="en-US"/>
              </w:rPr>
            </w:pPr>
            <w:ins w:id="4057" w:author="Eryk Schiller" w:date="2023-06-09T00:04:00Z">
              <w:r>
                <w:rPr>
                  <w:rFonts w:cs="Calibri" w:eastAsia="Calibri"/>
                  <w:b/>
                  <w:color w:val="FFFFFF"/>
                  <w:sz w:val="20"/>
                  <w:lang w:val="en-US"/>
                </w:rPr>
                <w:t xml:space="preserve">Scoring:</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spacing w:lineRule="atLeast" w:line="257" w:after="160"/>
              <w:rPr>
                <w:lang w:val="en-US"/>
                <w:ins w:id="4058" w:author="Eryk Schiller" w:date="2023-06-09T00:04:00Z"/>
              </w:rPr>
            </w:pPr>
            <w:ins w:id="4059" w:author="Eryk Schiller" w:date="2023-06-09T00:04:00Z">
              <w:r>
                <w:rPr>
                  <w:rFonts w:cs="Calibri" w:eastAsia="Calibri"/>
                  <w:color w:val="000000"/>
                  <w:sz w:val="20"/>
                  <w:lang w:val="en-US"/>
                </w:rPr>
                <w:t xml:space="preserve">Threat Likelihood rating = Likely</w:t>
              </w:r>
            </w:ins>
            <w:ins w:id="4060" w:author="Eryk Schiller" w:date="2023-06-09T00:04:00Z">
              <w:r/>
            </w:ins>
          </w:p>
          <w:p>
            <w:pPr>
              <w:rPr>
                <w:lang w:val="en-US"/>
              </w:rPr>
            </w:pPr>
            <w:ins w:id="4061" w:author="Eryk Schiller" w:date="2023-06-09T00:04:00Z">
              <w:r>
                <w:rPr>
                  <w:lang w:val="en-US"/>
                </w:rPr>
                <w:t xml:space="preserve">Impact rating = ?</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pPr>
              <w:rPr>
                <w:lang w:val="en-US"/>
              </w:rPr>
            </w:pPr>
            <w:ins w:id="4062" w:author="Eryk Schiller" w:date="2023-06-09T00:04:00Z">
              <w:r>
                <w:rPr>
                  <w:rFonts w:cs="Calibri" w:eastAsia="Calibri"/>
                  <w:b/>
                  <w:color w:val="FFFFFF"/>
                  <w:sz w:val="20"/>
                  <w:lang w:val="en-US"/>
                </w:rPr>
                <w:t xml:space="preserve">Mitigation:</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rPr>
                <w:lang w:val="en-US"/>
                <w:ins w:id="4063" w:author="Eryk Schiller" w:date="2023-06-09T00:04:00Z"/>
              </w:rPr>
            </w:pPr>
            <w:ins w:id="4064" w:author="Eryk Schiller" w:date="2023-06-09T00:04:00Z">
              <w:r>
                <w:rPr>
                  <w:rFonts w:cs="Calibri" w:eastAsia="Calibri"/>
                  <w:color w:val="000000"/>
                  <w:sz w:val="20"/>
                  <w:lang w:val="en-US"/>
                </w:rPr>
                <w:t xml:space="preserve">To counter the threat and mitigate the risk the following </w:t>
              </w:r>
            </w:ins>
            <w:ins w:id="4065" w:author="Eryk Schiller" w:date="2023-06-09T00:04:00Z">
              <w:r>
                <w:rPr>
                  <w:rFonts w:cs="Calibri" w:eastAsia="Calibri"/>
                  <w:color w:val="000000"/>
                  <w:sz w:val="20"/>
                  <w:lang w:val="en-US"/>
                </w:rPr>
                <w:t xml:space="preserve">countermeasures are identified.</w:t>
              </w:r>
            </w:ins>
            <w:ins w:id="4066" w:author="Eryk Schiller" w:date="2023-06-09T00:04:00Z">
              <w:r/>
            </w:ins>
          </w:p>
          <w:p>
            <w:pPr>
              <w:rPr>
                <w:lang w:val="en-US"/>
                <w:ins w:id="4067" w:author="Eryk Schiller" w:date="2023-06-09T00:04:00Z"/>
              </w:rPr>
            </w:pPr>
            <w:ins w:id="4068" w:author="Eryk Schiller" w:date="2023-06-09T00:04:00Z">
              <w:r>
                <w:rPr>
                  <w:rFonts w:cs="Calibri" w:eastAsia="Calibri"/>
                  <w:color w:val="000000"/>
                  <w:sz w:val="20"/>
                  <w:lang w:val="en-US"/>
                </w:rPr>
                <w:t xml:space="preserve"> </w:t>
              </w:r>
            </w:ins>
            <w:ins w:id="4069" w:author="Eryk Schiller" w:date="2023-06-09T00:04:00Z">
              <w:r/>
            </w:ins>
          </w:p>
          <w:p>
            <w:pPr>
              <w:numPr>
                <w:ilvl w:val="0"/>
                <w:numId w:val="185"/>
              </w:numPr>
              <w:rPr>
                <w:lang w:val="en-US"/>
                <w:ins w:id="4070" w:author="Eryk Schiller" w:date="2023-06-09T00:04:00Z"/>
              </w:rPr>
            </w:pPr>
            <w:ins w:id="4071" w:author="Eryk Schiller" w:date="2023-06-09T00:04:00Z">
              <w:r>
                <w:rPr>
                  <w:rFonts w:cs="Calibri" w:eastAsia="Calibri"/>
                  <w:b/>
                  <w:color w:val="000000"/>
                  <w:sz w:val="20"/>
                </w:rPr>
                <w:t xml:space="preserve">TS1_SCM_1:</w:t>
              </w:r>
            </w:ins>
            <w:ins w:id="4072" w:author="Eryk Schiller" w:date="2023-06-09T00:04:00Z">
              <w:r>
                <w:rPr>
                  <w:rFonts w:cs="Calibri" w:eastAsia="Calibri"/>
                  <w:color w:val="000000"/>
                  <w:sz w:val="20"/>
                </w:rPr>
                <w:t xml:space="preserve"> </w:t>
              </w:r>
            </w:ins>
            <w:ins w:id="4073" w:author="Eryk Schiller" w:date="2023-06-09T00:04:00Z">
              <w:r>
                <w:rPr>
                  <w:rFonts w:cs="Calibri" w:eastAsia="Calibri"/>
                  <w:color w:val="000000"/>
                  <w:sz w:val="20"/>
                  <w:lang w:val="en-US"/>
                </w:rPr>
                <w:t xml:space="preserve">Protected Communication link between IoT device and back-end system. Security countermeasures for “data confidentiality”, for “data integrity” and “data authenticity” are required.</w:t>
              </w:r>
            </w:ins>
            <w:ins w:id="4074" w:author="Eryk Schiller" w:date="2023-06-09T00:04:00Z">
              <w:r/>
            </w:ins>
          </w:p>
          <w:p>
            <w:pPr>
              <w:numPr>
                <w:ilvl w:val="0"/>
                <w:numId w:val="185"/>
              </w:numPr>
              <w:rPr>
                <w:lang w:val="en-US"/>
                <w:ins w:id="4075" w:author="Eryk Schiller" w:date="2023-06-09T00:04:00Z"/>
              </w:rPr>
            </w:pPr>
            <w:ins w:id="4076" w:author="Eryk Schiller" w:date="2023-06-09T00:04:00Z">
              <w:r>
                <w:rPr>
                  <w:rFonts w:cs="Calibri" w:eastAsia="Calibri"/>
                  <w:b/>
                  <w:color w:val="000000"/>
                  <w:sz w:val="20"/>
                </w:rPr>
                <w:t xml:space="preserve">TS2_SCM_2: </w:t>
              </w:r>
            </w:ins>
            <w:ins w:id="4077" w:author="Eryk Schiller" w:date="2023-06-09T00:04:00Z">
              <w:r>
                <w:rPr>
                  <w:rFonts w:cs="Calibri" w:eastAsia="Calibri"/>
                  <w:color w:val="000000"/>
                  <w:sz w:val="20"/>
                  <w:lang w:val="en-US"/>
                </w:rPr>
                <w:t xml:space="preserve">Strong </w:t>
              </w:r>
            </w:ins>
            <w:ins w:id="4078" w:author="Eryk Schiller" w:date="2023-06-09T00:04:00Z">
              <w:r>
                <w:rPr>
                  <w:rFonts w:cs="Calibri" w:eastAsia="Calibri"/>
                  <w:color w:val="000000"/>
                  <w:sz w:val="20"/>
                  <w:lang w:val="en-US"/>
                </w:rPr>
                <w:t xml:space="preserve">authentication procedures which use random parameters generated at each authentication attempt.</w:t>
              </w:r>
            </w:ins>
            <w:ins w:id="4079" w:author="Eryk Schiller" w:date="2023-06-09T00:04:00Z">
              <w:r/>
            </w:ins>
          </w:p>
          <w:p>
            <w:pPr>
              <w:numPr>
                <w:ilvl w:val="0"/>
                <w:numId w:val="185"/>
              </w:numPr>
              <w:rPr>
                <w:lang w:val="en-US"/>
                <w:ins w:id="4080" w:author="Eryk Schiller" w:date="2023-06-09T00:04:00Z"/>
              </w:rPr>
            </w:pPr>
            <w:ins w:id="4081" w:author="Eryk Schiller" w:date="2023-06-09T00:04:00Z">
              <w:r>
                <w:rPr>
                  <w:rFonts w:cs="Calibri" w:eastAsia="Calibri"/>
                  <w:b/>
                  <w:color w:val="000000"/>
                  <w:sz w:val="20"/>
                </w:rPr>
                <w:t xml:space="preserve">TS2_SCM_3: </w:t>
              </w:r>
            </w:ins>
            <w:ins w:id="4082" w:author="Eryk Schiller" w:date="2023-06-09T00:04:00Z">
              <w:r>
                <w:rPr>
                  <w:rFonts w:cs="Calibri" w:eastAsia="Calibri"/>
                  <w:color w:val="000000"/>
                  <w:sz w:val="20"/>
                  <w:lang w:val="en-US"/>
                </w:rPr>
                <w:t xml:space="preserve">Strong authentication procedures which combine maximum “wrong authentication attempt” counter with an increasing time counter for the next available </w:t>
              </w:r>
            </w:ins>
            <w:ins w:id="4083" w:author="Eryk Schiller" w:date="2023-06-09T00:04:00Z">
              <w:r>
                <w:rPr>
                  <w:rFonts w:cs="Calibri" w:eastAsia="Calibri"/>
                  <w:color w:val="000000"/>
                  <w:sz w:val="20"/>
                  <w:lang w:val="en-US"/>
                </w:rPr>
                <w:t xml:space="preserve">“authentication attempt” slot. </w:t>
              </w:r>
            </w:ins>
            <w:ins w:id="4084" w:author="Eryk Schiller" w:date="2023-06-09T00:04:00Z">
              <w:r/>
            </w:ins>
          </w:p>
          <w:p>
            <w:pPr>
              <w:numPr>
                <w:ilvl w:val="0"/>
                <w:numId w:val="185"/>
              </w:numPr>
              <w:rPr>
                <w:rFonts w:cs="Calibri" w:eastAsia="Calibri"/>
                <w:color w:val="000000"/>
                <w:lang w:val="en-US"/>
                <w:ins w:id="4085" w:author="Eryk Schiller" w:date="2023-06-09T00:04:00Z"/>
              </w:rPr>
            </w:pPr>
            <w:ins w:id="4086" w:author="Eryk Schiller" w:date="2023-06-09T00:04:00Z">
              <w:r>
                <w:rPr>
                  <w:rFonts w:cs="Calibri" w:eastAsia="Calibri"/>
                  <w:b/>
                  <w:color w:val="000000"/>
                  <w:sz w:val="20"/>
                </w:rPr>
                <w:t xml:space="preserve">TS1_SCM_2:</w:t>
              </w:r>
            </w:ins>
            <w:ins w:id="4087" w:author="Eryk Schiller" w:date="2023-06-09T00:04:00Z">
              <w:r>
                <w:rPr>
                  <w:rFonts w:cs="Calibri" w:eastAsia="Calibri"/>
                  <w:color w:val="000000"/>
                  <w:sz w:val="20"/>
                </w:rPr>
                <w:t xml:space="preserve"> </w:t>
              </w:r>
            </w:ins>
            <w:ins w:id="4088" w:author="Eryk Schiller" w:date="2023-06-09T00:04:00Z">
              <w:r>
                <w:rPr>
                  <w:rFonts w:cs="Calibri" w:eastAsia="Calibri"/>
                  <w:color w:val="000000"/>
                  <w:sz w:val="20"/>
                  <w:lang w:val="en-US"/>
                </w:rPr>
                <w:t xml:space="preserve">Protect the IoT Device with an appropriate antitampering case/box</w:t>
              </w:r>
            </w:ins>
            <w:ins w:id="4089" w:author="Eryk Schiller" w:date="2023-06-09T00:04:00Z">
              <w:r/>
            </w:ins>
          </w:p>
          <w:p>
            <w:pPr>
              <w:numPr>
                <w:ilvl w:val="0"/>
                <w:numId w:val="185"/>
              </w:numPr>
              <w:rPr>
                <w:lang w:val="en-US"/>
              </w:rPr>
            </w:pPr>
            <w:ins w:id="4090" w:author="Eryk Schiller" w:date="2023-06-09T00:04:00Z">
              <w:r>
                <w:rPr>
                  <w:rFonts w:cs="Calibri" w:eastAsia="Calibri"/>
                  <w:b/>
                  <w:color w:val="000000"/>
                  <w:sz w:val="20"/>
                  <w:lang w:val="en-US"/>
                </w:rPr>
                <w:t xml:space="preserve">TS2_SCM_4</w:t>
              </w:r>
            </w:ins>
            <w:ins w:id="4091" w:author="Eryk Schiller" w:date="2023-06-09T00:04:00Z">
              <w:r>
                <w:rPr>
                  <w:rFonts w:cs="Calibri" w:eastAsia="Calibri"/>
                  <w:color w:val="000000"/>
                  <w:sz w:val="20"/>
                  <w:lang w:val="en-US"/>
                </w:rPr>
                <w:t xml:space="preserve">: Reduce attack service by disabling any unused services, ports, etc.</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pPr>
              <w:spacing w:lineRule="atLeast" w:line="257" w:after="160"/>
              <w:rPr>
                <w:lang w:val="en-US"/>
              </w:rPr>
            </w:pPr>
            <w:ins w:id="4092" w:author="Eryk Schiller" w:date="2023-06-09T00:04:00Z">
              <w:r>
                <w:rPr>
                  <w:rFonts w:cs="Calibri" w:eastAsia="Calibri"/>
                  <w:b/>
                  <w:color w:val="FFFFFF"/>
                  <w:sz w:val="20"/>
                  <w:lang w:val="en-US"/>
                </w:rPr>
                <w:t xml:space="preserve">Mitigation Status:</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spacing w:lineRule="atLeast" w:line="257" w:after="160"/>
              <w:rPr>
                <w:lang w:val="en-US"/>
              </w:rPr>
            </w:pPr>
            <w:ins w:id="4093" w:author="Eryk Schiller" w:date="2023-06-09T00:04:00Z">
              <w:r>
                <w:rPr>
                  <w:rFonts w:cs="Calibri" w:eastAsia="Calibri"/>
                  <w:color w:val="000000"/>
                  <w:sz w:val="20"/>
                  <w:lang w:val="en-US"/>
                </w:rPr>
                <w:t xml:space="preserve">In design phase</w:t>
              </w:r>
            </w:ins>
            <w:r/>
          </w:p>
        </w:tc>
      </w:tr>
    </w:tbl>
    <w:p>
      <w:pPr>
        <w:rPr>
          <w:ins w:id="4094" w:author="Eryk Schiller" w:date="2023-06-09T00:04:00Z"/>
        </w:rPr>
      </w:pPr>
      <w:ins w:id="4095" w:author="Eryk Schiller" w:date="2023-06-09T00:04:00Z">
        <w:r>
          <w:rPr>
            <w:lang w:val="en-US"/>
          </w:rPr>
          <w:br w:type="page"/>
        </w:r>
      </w:ins>
      <w:ins w:id="4096" w:author="Eryk Schiller" w:date="2023-06-09T00:04:00Z">
        <w:r/>
      </w:ins>
    </w:p>
    <w:p>
      <w:pPr>
        <w:rPr>
          <w:lang w:val="en-US"/>
          <w:ins w:id="4097" w:author="Eryk Schiller" w:date="2023-06-09T00:04:00Z"/>
        </w:rPr>
      </w:pPr>
      <w:r>
        <w:rPr>
          <w:lang w:val="en-US"/>
        </w:rPr>
      </w:r>
      <w:ins w:id="4098" w:author="Eryk Schiller" w:date="2023-06-09T00:04:00Z">
        <w:r/>
      </w:ins>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1639"/>
        <w:gridCol w:w="8390"/>
      </w:tblGrid>
      <w:tr>
        <w:trPr>
          <w:trHeight w:val="377"/>
        </w:trPr>
        <w:tc>
          <w:tcPr>
            <w:gridSpan w:val="2"/>
            <w:shd w:val="clear" w:color="auto" w:fill="5B9BD5"/>
            <w:tcBorders>
              <w:left w:val="single" w:color="FFFFFF" w:sz="8" w:space="0"/>
              <w:top w:val="single" w:color="FFFFFF" w:sz="8" w:space="0"/>
              <w:right w:val="single" w:color="FFFFFF" w:sz="8" w:space="0"/>
              <w:bottom w:val="single" w:color="FFFFFF" w:sz="8" w:space="0"/>
            </w:tcBorders>
            <w:tcMar>
              <w:left w:w="108" w:type="dxa"/>
              <w:top w:w="0" w:type="dxa"/>
              <w:right w:w="108" w:type="dxa"/>
              <w:bottom w:w="0" w:type="dxa"/>
            </w:tcMar>
            <w:tcW w:w="10029" w:type="dxa"/>
            <w:textDirection w:val="lrTb"/>
            <w:noWrap w:val="false"/>
          </w:tcPr>
          <w:p>
            <w:pPr>
              <w:spacing w:lineRule="atLeast" w:line="257" w:after="160"/>
              <w:rPr>
                <w:lang w:val="en-US"/>
              </w:rPr>
            </w:pPr>
            <w:ins w:id="4099" w:author="Eryk Schiller" w:date="2023-06-09T00:04:00Z">
              <w:r>
                <w:rPr>
                  <w:rFonts w:cs="Calibri" w:eastAsia="Calibri"/>
                  <w:b/>
                  <w:color w:val="FFFFFF"/>
                  <w:sz w:val="20"/>
                  <w:lang w:val="en-US"/>
                </w:rPr>
                <w:t xml:space="preserve">TS3_LOG_CONF_DATA_Disclose</w:t>
              </w:r>
            </w:ins>
            <w:r/>
          </w:p>
        </w:tc>
      </w:tr>
      <w:tr>
        <w:trPr>
          <w:trHeight w:val="362"/>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4100" w:author="Eryk Schiller" w:date="2023-06-09T00:04:00Z">
              <w:r>
                <w:rPr>
                  <w:rFonts w:cs="Calibri" w:eastAsia="Calibri"/>
                  <w:b/>
                  <w:color w:val="FFFFFF"/>
                  <w:sz w:val="20"/>
                  <w:lang w:val="en-US"/>
                </w:rPr>
                <w:t xml:space="preserve">Description:</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rPr>
                <w:lang w:val="en-US"/>
                <w:ins w:id="4101" w:author="Eryk Schiller" w:date="2023-06-09T00:04:00Z"/>
              </w:rPr>
            </w:pPr>
            <w:ins w:id="4102" w:author="Eryk Schiller" w:date="2023-06-09T00:04:00Z">
              <w:r>
                <w:rPr>
                  <w:rFonts w:cs="Calibri" w:eastAsia="Calibri"/>
                  <w:color w:val="000000"/>
                  <w:sz w:val="20"/>
                  <w:lang w:val="en-US"/>
                </w:rPr>
                <w:t xml:space="preserve">In this scenario the attacker targets the disclosure of the “Custody change Event Data” and the “Environmental Sensor Data” of the IoT device. Both the data stored in the IoT Device memory and the data </w:t>
              </w:r>
            </w:ins>
            <w:ins w:id="4103" w:author="Eryk Schiller" w:date="2023-06-09T00:04:00Z">
              <w:r>
                <w:rPr>
                  <w:rFonts w:cs="Calibri" w:eastAsia="Calibri"/>
                  <w:color w:val="000000"/>
                  <w:sz w:val="20"/>
                  <w:lang w:val="en-US"/>
                </w:rPr>
                <w:t xml:space="preserve">transmitted on the communication link with the back-end system are in the scope of this threat scenario.</w:t>
              </w:r>
            </w:ins>
            <w:ins w:id="4104" w:author="Eryk Schiller" w:date="2023-06-09T00:04:00Z">
              <w:r/>
            </w:ins>
          </w:p>
          <w:p>
            <w:pPr>
              <w:spacing w:lineRule="atLeast" w:line="257" w:after="160"/>
              <w:rPr>
                <w:lang w:val="en-US"/>
                <w:ins w:id="4105" w:author="Eryk Schiller" w:date="2023-06-09T00:04:00Z"/>
              </w:rPr>
            </w:pPr>
            <w:ins w:id="4106" w:author="Eryk Schiller" w:date="2023-06-09T00:04:00Z">
              <w:r>
                <w:rPr>
                  <w:rFonts w:cs="Calibri" w:eastAsia="Calibri"/>
                  <w:color w:val="000000"/>
                  <w:sz w:val="20"/>
                  <w:lang w:val="en-US"/>
                </w:rPr>
                <w:t xml:space="preserve"> </w:t>
              </w:r>
            </w:ins>
            <w:ins w:id="4107" w:author="Eryk Schiller" w:date="2023-06-09T00:04:00Z">
              <w:r/>
            </w:ins>
          </w:p>
          <w:p>
            <w:pPr>
              <w:spacing w:lineRule="atLeast" w:line="257" w:after="160"/>
              <w:rPr>
                <w:lang w:val="en-US"/>
                <w:ins w:id="4108" w:author="Eryk Schiller" w:date="2023-06-09T00:04:00Z"/>
              </w:rPr>
            </w:pPr>
            <w:ins w:id="4109" w:author="Eryk Schiller" w:date="2023-06-09T00:04:00Z">
              <w:r>
                <w:rPr>
                  <w:rFonts w:cs="Calibri" w:eastAsia="Calibri"/>
                  <w:b/>
                  <w:color w:val="000000"/>
                  <w:sz w:val="20"/>
                  <w:lang w:val="en-US"/>
                </w:rPr>
                <w:t xml:space="preserve">Scenario set up:</w:t>
              </w:r>
            </w:ins>
            <w:ins w:id="4110" w:author="Eryk Schiller" w:date="2023-06-09T00:04:00Z">
              <w:r/>
            </w:ins>
          </w:p>
          <w:p>
            <w:pPr>
              <w:rPr>
                <w:lang w:val="en-US"/>
                <w:ins w:id="4111" w:author="Eryk Schiller" w:date="2023-06-09T00:04:00Z"/>
              </w:rPr>
            </w:pPr>
            <w:ins w:id="4112" w:author="Eryk Schiller" w:date="2023-06-09T00:04:00Z">
              <w:r>
                <w:rPr>
                  <w:rFonts w:cs="Calibri" w:eastAsia="Calibri"/>
                  <w:b/>
                  <w:color w:val="000000"/>
                  <w:sz w:val="20"/>
                  <w:lang w:val="en-US"/>
                </w:rPr>
                <w:t xml:space="preserve">Step 1:</w:t>
              </w:r>
            </w:ins>
            <w:ins w:id="4113" w:author="Eryk Schiller" w:date="2023-06-09T00:04:00Z">
              <w:r>
                <w:rPr>
                  <w:rFonts w:cs="Calibri" w:eastAsia="Calibri"/>
                  <w:color w:val="000000"/>
                  <w:sz w:val="20"/>
                  <w:lang w:val="en-US"/>
                </w:rPr>
                <w:t xml:space="preserve"> The attacker has access to the IoT device. We assume that the IoT device is not subject to strict surveillance. The device is available to the attacker in a limited time frame (minutes/hours).</w:t>
              </w:r>
            </w:ins>
            <w:ins w:id="4114" w:author="Eryk Schiller" w:date="2023-06-09T00:04:00Z">
              <w:r/>
            </w:ins>
          </w:p>
          <w:p>
            <w:pPr>
              <w:rPr>
                <w:lang w:val="en-US"/>
                <w:ins w:id="4115" w:author="Eryk Schiller" w:date="2023-06-09T00:04:00Z"/>
              </w:rPr>
            </w:pPr>
            <w:ins w:id="4116" w:author="Eryk Schiller" w:date="2023-06-09T00:04:00Z">
              <w:r>
                <w:rPr>
                  <w:rFonts w:cs="Calibri" w:eastAsia="Calibri"/>
                  <w:color w:val="000000"/>
                  <w:sz w:val="20"/>
                  <w:lang w:val="en-US"/>
                </w:rPr>
                <w:t xml:space="preserve"> </w:t>
              </w:r>
            </w:ins>
            <w:ins w:id="4117" w:author="Eryk Schiller" w:date="2023-06-09T00:04:00Z">
              <w:r/>
            </w:ins>
          </w:p>
          <w:p>
            <w:pPr>
              <w:spacing w:lineRule="atLeast" w:line="257" w:after="160"/>
              <w:rPr>
                <w:lang w:val="en-US"/>
                <w:ins w:id="4118" w:author="Eryk Schiller" w:date="2023-06-09T00:04:00Z"/>
              </w:rPr>
            </w:pPr>
            <w:ins w:id="4119" w:author="Eryk Schiller" w:date="2023-06-09T00:04:00Z">
              <w:r>
                <w:rPr>
                  <w:rFonts w:cs="Calibri" w:eastAsia="Calibri"/>
                  <w:b/>
                  <w:color w:val="000000"/>
                  <w:sz w:val="20"/>
                  <w:lang w:val="en-US"/>
                </w:rPr>
                <w:t xml:space="preserve">Step 2:</w:t>
              </w:r>
            </w:ins>
            <w:ins w:id="4120" w:author="Eryk Schiller" w:date="2023-06-09T00:04:00Z">
              <w:r>
                <w:rPr>
                  <w:rFonts w:cs="Calibri" w:eastAsia="Calibri"/>
                  <w:color w:val="000000"/>
                  <w:sz w:val="20"/>
                  <w:lang w:val="en-US"/>
                </w:rPr>
                <w:t xml:space="preserve"> The attacker will focus the communication link betwe</w:t>
              </w:r>
            </w:ins>
            <w:ins w:id="4121" w:author="Eryk Schiller" w:date="2023-06-09T00:04:00Z">
              <w:r>
                <w:rPr>
                  <w:rFonts w:cs="Calibri" w:eastAsia="Calibri"/>
                  <w:color w:val="000000"/>
                  <w:sz w:val="20"/>
                  <w:lang w:val="en-US"/>
                </w:rPr>
                <w:t xml:space="preserve">en the IoT Device and the back-end system using adequate equipment to eavesdrop and capture the exchanged “Custody change Event data and Environmental Sensor Data”. </w:t>
              </w:r>
            </w:ins>
            <w:ins w:id="4122" w:author="Eryk Schiller" w:date="2023-06-09T00:04:00Z">
              <w:r/>
            </w:ins>
          </w:p>
          <w:p>
            <w:pPr>
              <w:spacing w:lineRule="atLeast" w:line="257" w:after="160"/>
              <w:rPr>
                <w:lang w:val="en-US"/>
              </w:rPr>
            </w:pPr>
            <w:ins w:id="4123" w:author="Eryk Schiller" w:date="2023-06-09T00:04:00Z">
              <w:r>
                <w:rPr>
                  <w:rFonts w:cs="Calibri" w:eastAsia="Calibri"/>
                  <w:b/>
                  <w:color w:val="000000"/>
                  <w:sz w:val="20"/>
                  <w:lang w:val="en-US"/>
                </w:rPr>
                <w:t xml:space="preserve">Step 3:</w:t>
              </w:r>
            </w:ins>
            <w:ins w:id="4124" w:author="Eryk Schiller" w:date="2023-06-09T00:04:00Z">
              <w:r>
                <w:rPr>
                  <w:rFonts w:cs="Calibri" w:eastAsia="Calibri"/>
                  <w:color w:val="000000"/>
                  <w:sz w:val="20"/>
                  <w:lang w:val="en-US"/>
                </w:rPr>
                <w:t xml:space="preserve"> The attacker using specific tools and software will post-process the captured data</w:t>
              </w:r>
            </w:ins>
            <w:ins w:id="4125" w:author="Eryk Schiller" w:date="2023-06-09T00:04:00Z">
              <w:r>
                <w:rPr>
                  <w:rFonts w:cs="Calibri" w:eastAsia="Calibri"/>
                  <w:color w:val="000000"/>
                  <w:sz w:val="20"/>
                  <w:lang w:val="en-US"/>
                </w:rPr>
                <w:t xml:space="preserve"> with the aim to obtaining the original data and with the intent to use them for its own benefit or for other shady purposes.</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4126" w:author="Eryk Schiller" w:date="2023-06-09T00:04:00Z">
              <w:r>
                <w:rPr>
                  <w:rFonts w:cs="Calibri" w:eastAsia="Calibri"/>
                  <w:b/>
                  <w:color w:val="FFFFFF"/>
                  <w:sz w:val="20"/>
                  <w:lang w:val="en-US"/>
                </w:rPr>
                <w:t xml:space="preserve">Threat ID:</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rPr>
            </w:pPr>
            <w:ins w:id="4127" w:author="Eryk Schiller" w:date="2023-06-09T00:04:00Z">
              <w:r>
                <w:rPr>
                  <w:rFonts w:cs="Calibri" w:eastAsia="Calibri"/>
                  <w:b/>
                  <w:color w:val="000000"/>
                  <w:sz w:val="20"/>
                  <w:lang w:val="en-US"/>
                </w:rPr>
                <w:t xml:space="preserve">T_DA.03_Disclose</w:t>
              </w:r>
            </w:ins>
            <w:ins w:id="4128" w:author="Eryk Schiller" w:date="2023-06-09T00:04:00Z">
              <w:r>
                <w:rPr>
                  <w:rFonts w:cs="Calibri" w:eastAsia="Calibri"/>
                  <w:color w:val="000000"/>
                  <w:sz w:val="20"/>
                  <w:lang w:val="en-US"/>
                </w:rPr>
                <w:t xml:space="preserve"> - Custody change Event Data and Environmental Sensor Data disclosure</w:t>
              </w:r>
            </w:ins>
            <w:r/>
          </w:p>
        </w:tc>
      </w:tr>
      <w:tr>
        <w:trPr>
          <w:trHeight w:val="310"/>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4129" w:author="Eryk Schiller" w:date="2023-06-09T00:04:00Z">
              <w:r>
                <w:rPr>
                  <w:rFonts w:cs="Calibri" w:eastAsia="Calibri"/>
                  <w:b/>
                  <w:color w:val="FFFFFF"/>
                  <w:sz w:val="20"/>
                  <w:lang w:val="en-US"/>
                </w:rPr>
                <w:t xml:space="preserve">Source:</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rPr>
            </w:pPr>
            <w:ins w:id="4130" w:author="Eryk Schiller" w:date="2023-06-09T00:04:00Z">
              <w:r>
                <w:rPr>
                  <w:rFonts w:cs="Calibri" w:eastAsia="Calibri"/>
                  <w:color w:val="000000"/>
                  <w:sz w:val="20"/>
                  <w:lang w:val="en-US"/>
                </w:rPr>
                <w:t xml:space="preserve">IoT device, </w:t>
              </w:r>
            </w:ins>
            <w:ins w:id="4131" w:author="Eryk Schiller" w:date="2023-06-09T00:04:00Z">
              <w:r>
                <w:rPr>
                  <w:rFonts w:cs="Calibri" w:eastAsia="Calibri"/>
                  <w:color w:val="000000"/>
                  <w:sz w:val="20"/>
                  <w:lang w:val="en-US"/>
                </w:rPr>
                <w:t xml:space="preserve">Network, Back-end system</w:t>
              </w:r>
            </w:ins>
            <w:r/>
          </w:p>
        </w:tc>
      </w:tr>
      <w:tr>
        <w:trPr>
          <w:trHeight w:val="79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vMerge w:val="restart"/>
            <w:textDirection w:val="lrTb"/>
            <w:noWrap w:val="false"/>
          </w:tcPr>
          <w:p>
            <w:pPr>
              <w:spacing w:lineRule="atLeast" w:line="257" w:after="160"/>
              <w:rPr>
                <w:lang w:val="en-US"/>
              </w:rPr>
            </w:pPr>
            <w:ins w:id="4132" w:author="Eryk Schiller" w:date="2023-06-09T00:04:00Z">
              <w:r>
                <w:rPr>
                  <w:rFonts w:cs="Calibri" w:eastAsia="Calibri"/>
                  <w:b/>
                  <w:color w:val="FFFFFF"/>
                  <w:sz w:val="20"/>
                  <w:lang w:val="en-US"/>
                </w:rPr>
                <w:t xml:space="preserve">Scoring:</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ins w:id="4133" w:author="Eryk Schiller" w:date="2023-06-09T00:04:00Z"/>
              </w:rPr>
            </w:pPr>
            <w:ins w:id="4134" w:author="Eryk Schiller" w:date="2023-06-09T00:04:00Z">
              <w:r>
                <w:rPr>
                  <w:rFonts w:cs="Calibri" w:eastAsia="Calibri"/>
                  <w:color w:val="000000"/>
                  <w:sz w:val="20"/>
                  <w:lang w:val="en-US"/>
                </w:rPr>
                <w:t xml:space="preserve">Threat Likelihood rating = Likely</w:t>
              </w:r>
            </w:ins>
            <w:ins w:id="4135" w:author="Eryk Schiller" w:date="2023-06-09T00:04:00Z">
              <w:r/>
            </w:ins>
          </w:p>
          <w:p>
            <w:pPr>
              <w:rPr>
                <w:lang w:val="en-US"/>
              </w:rPr>
            </w:pPr>
            <w:ins w:id="4136" w:author="Eryk Schiller" w:date="2023-06-09T00:04:00Z">
              <w:r>
                <w:rPr>
                  <w:rFonts w:cs="Calibri" w:eastAsia="Calibri"/>
                  <w:color w:val="000000"/>
                  <w:sz w:val="20"/>
                  <w:lang w:val="en-US"/>
                </w:rPr>
                <w:t xml:space="preserve">Impact rating = ?</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rPr>
                <w:lang w:val="en-US"/>
              </w:rPr>
            </w:pPr>
            <w:ins w:id="4137" w:author="Eryk Schiller" w:date="2023-06-09T00:04:00Z">
              <w:r>
                <w:rPr>
                  <w:rFonts w:cs="Calibri" w:eastAsia="Calibri"/>
                  <w:b/>
                  <w:color w:val="FFFFFF"/>
                  <w:sz w:val="20"/>
                  <w:lang w:val="en-US"/>
                </w:rPr>
                <w:t xml:space="preserve">Mitigation:</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rPr>
                <w:lang w:val="en-US"/>
                <w:ins w:id="4138" w:author="Eryk Schiller" w:date="2023-06-09T00:04:00Z"/>
              </w:rPr>
            </w:pPr>
            <w:ins w:id="4139" w:author="Eryk Schiller" w:date="2023-06-09T00:04:00Z">
              <w:r>
                <w:rPr>
                  <w:rFonts w:cs="Calibri" w:eastAsia="Calibri"/>
                  <w:color w:val="000000"/>
                  <w:sz w:val="20"/>
                  <w:lang w:val="en-US"/>
                </w:rPr>
                <w:t xml:space="preserve">To counter the threat and mitigate the risk the following countermeasures are identified.</w:t>
              </w:r>
            </w:ins>
            <w:ins w:id="4140" w:author="Eryk Schiller" w:date="2023-06-09T00:04:00Z">
              <w:r/>
            </w:ins>
          </w:p>
          <w:p>
            <w:pPr>
              <w:rPr>
                <w:lang w:val="en-US"/>
                <w:ins w:id="4141" w:author="Eryk Schiller" w:date="2023-06-09T00:04:00Z"/>
              </w:rPr>
            </w:pPr>
            <w:ins w:id="4142" w:author="Eryk Schiller" w:date="2023-06-09T00:04:00Z">
              <w:r>
                <w:rPr>
                  <w:rFonts w:cs="Calibri" w:eastAsia="Calibri"/>
                  <w:color w:val="000000"/>
                  <w:sz w:val="20"/>
                  <w:lang w:val="en-US"/>
                </w:rPr>
                <w:t xml:space="preserve"> </w:t>
              </w:r>
            </w:ins>
            <w:ins w:id="4143" w:author="Eryk Schiller" w:date="2023-06-09T00:04:00Z">
              <w:r/>
            </w:ins>
          </w:p>
          <w:p>
            <w:pPr>
              <w:numPr>
                <w:ilvl w:val="0"/>
                <w:numId w:val="161"/>
              </w:numPr>
              <w:rPr>
                <w:lang w:val="en-US"/>
              </w:rPr>
            </w:pPr>
            <w:ins w:id="4144" w:author="Eryk Schiller" w:date="2023-06-09T00:04:00Z">
              <w:r>
                <w:rPr>
                  <w:rFonts w:cs="Calibri" w:eastAsia="Calibri"/>
                  <w:b/>
                  <w:color w:val="000000"/>
                  <w:sz w:val="20"/>
                </w:rPr>
                <w:t xml:space="preserve">TS1_SCM_1:</w:t>
              </w:r>
            </w:ins>
            <w:ins w:id="4145" w:author="Eryk Schiller" w:date="2023-06-09T00:04:00Z">
              <w:r>
                <w:rPr>
                  <w:rFonts w:cs="Calibri" w:eastAsia="Calibri"/>
                  <w:color w:val="000000"/>
                  <w:sz w:val="20"/>
                </w:rPr>
                <w:t xml:space="preserve"> </w:t>
              </w:r>
            </w:ins>
            <w:ins w:id="4146" w:author="Eryk Schiller" w:date="2023-06-09T00:04:00Z">
              <w:r>
                <w:rPr>
                  <w:rFonts w:cs="Calibri" w:eastAsia="Calibri"/>
                  <w:color w:val="000000"/>
                  <w:sz w:val="20"/>
                  <w:lang w:val="en-US"/>
                </w:rPr>
                <w:t xml:space="preserve">Protected Communication link between IoT device </w:t>
              </w:r>
            </w:ins>
            <w:ins w:id="4147" w:author="Eryk Schiller" w:date="2023-06-09T00:04:00Z">
              <w:r>
                <w:rPr>
                  <w:rFonts w:cs="Calibri" w:eastAsia="Calibri"/>
                  <w:color w:val="000000"/>
                  <w:sz w:val="20"/>
                  <w:lang w:val="en-US"/>
                </w:rPr>
                <w:t xml:space="preserve">and back-end system. Security countermeasures for “data confidentiality”, for “data integrity” and “data authenticity” are required.</w:t>
              </w:r>
            </w:ins>
            <w:r/>
          </w:p>
        </w:tc>
      </w:tr>
      <w:tr>
        <w:trPr>
          <w:trHeight w:val="1149"/>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4148" w:author="Eryk Schiller" w:date="2023-06-09T00:04:00Z">
              <w:r>
                <w:rPr>
                  <w:rFonts w:cs="Calibri" w:eastAsia="Calibri"/>
                  <w:b/>
                  <w:color w:val="FFFFFF"/>
                  <w:sz w:val="20"/>
                  <w:lang w:val="en-US"/>
                </w:rPr>
                <w:t xml:space="preserve">Mitigation Status:</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rPr>
            </w:pPr>
            <w:ins w:id="4149" w:author="Eryk Schiller" w:date="2023-06-09T00:04:00Z">
              <w:r>
                <w:rPr>
                  <w:rFonts w:cs="Calibri" w:eastAsia="Calibri"/>
                  <w:color w:val="000000"/>
                  <w:sz w:val="20"/>
                  <w:lang w:val="en-US"/>
                </w:rPr>
                <w:t xml:space="preserve">In design phase</w:t>
              </w:r>
            </w:ins>
            <w:r/>
          </w:p>
        </w:tc>
      </w:tr>
    </w:tbl>
    <w:p>
      <w:pPr>
        <w:rPr>
          <w:ins w:id="4150" w:author="Eryk Schiller" w:date="2023-06-09T00:04:00Z"/>
        </w:rPr>
      </w:pPr>
      <w:ins w:id="4151" w:author="Eryk Schiller" w:date="2023-06-09T00:04:00Z">
        <w:r>
          <w:rPr>
            <w:lang w:val="en-US"/>
          </w:rPr>
          <w:br w:type="page"/>
        </w:r>
      </w:ins>
      <w:ins w:id="4152" w:author="Eryk Schiller" w:date="2023-06-09T00:04:00Z">
        <w:r/>
      </w:ins>
    </w:p>
    <w:p>
      <w:pPr>
        <w:rPr>
          <w:lang w:val="en-US"/>
          <w:ins w:id="4153" w:author="Eryk Schiller" w:date="2023-06-09T00:04:00Z"/>
        </w:rPr>
      </w:pPr>
      <w:r>
        <w:rPr>
          <w:lang w:val="en-US"/>
        </w:rPr>
      </w:r>
      <w:ins w:id="4154" w:author="Eryk Schiller" w:date="2023-06-09T00:04:00Z">
        <w:r/>
      </w:ins>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1638"/>
        <w:gridCol w:w="8391"/>
      </w:tblGrid>
      <w:tr>
        <w:trPr>
          <w:trHeight w:val="377"/>
        </w:trPr>
        <w:tc>
          <w:tcPr>
            <w:gridSpan w:val="2"/>
            <w:shd w:val="clear" w:color="auto" w:fill="5B9BD5"/>
            <w:tcBorders>
              <w:left w:val="single" w:color="FFFFFF" w:sz="8" w:space="0"/>
              <w:top w:val="single" w:color="FFFFFF" w:sz="8" w:space="0"/>
              <w:right w:val="single" w:color="FFFFFF" w:sz="8" w:space="0"/>
              <w:bottom w:val="single" w:color="FFFFFF" w:sz="8" w:space="0"/>
            </w:tcBorders>
            <w:tcMar>
              <w:left w:w="108" w:type="dxa"/>
              <w:top w:w="0" w:type="dxa"/>
              <w:right w:w="108" w:type="dxa"/>
              <w:bottom w:w="0" w:type="dxa"/>
            </w:tcMar>
            <w:tcW w:w="10029" w:type="dxa"/>
            <w:textDirection w:val="lrTb"/>
            <w:noWrap w:val="false"/>
          </w:tcPr>
          <w:p>
            <w:pPr>
              <w:spacing w:lineRule="atLeast" w:line="257" w:after="160"/>
              <w:rPr>
                <w:lang w:val="en-US"/>
              </w:rPr>
            </w:pPr>
            <w:ins w:id="4155" w:author="Eryk Schiller" w:date="2023-06-09T00:04:00Z">
              <w:r>
                <w:rPr>
                  <w:rFonts w:cs="Calibri" w:eastAsia="Calibri"/>
                  <w:b/>
                  <w:color w:val="FFFFFF"/>
                  <w:sz w:val="20"/>
                  <w:lang w:val="en-US"/>
                </w:rPr>
                <w:t xml:space="preserve">TS4_CRYPTO_KEY_DATA_Disclose</w:t>
              </w:r>
            </w:ins>
            <w:r/>
          </w:p>
        </w:tc>
      </w:tr>
      <w:tr>
        <w:trPr>
          <w:trHeight w:val="362"/>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8" w:type="dxa"/>
            <w:textDirection w:val="lrTb"/>
            <w:noWrap w:val="false"/>
          </w:tcPr>
          <w:p>
            <w:pPr>
              <w:spacing w:lineRule="atLeast" w:line="257" w:after="160"/>
              <w:rPr>
                <w:lang w:val="en-US"/>
              </w:rPr>
            </w:pPr>
            <w:ins w:id="4156" w:author="Eryk Schiller" w:date="2023-06-09T00:04:00Z">
              <w:r>
                <w:rPr>
                  <w:rFonts w:cs="Calibri" w:eastAsia="Calibri"/>
                  <w:b/>
                  <w:color w:val="FFFFFF"/>
                  <w:sz w:val="20"/>
                  <w:lang w:val="en-US"/>
                </w:rPr>
                <w:t xml:space="preserve">Description:</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1" w:type="dxa"/>
            <w:textDirection w:val="lrTb"/>
            <w:noWrap w:val="false"/>
          </w:tcPr>
          <w:p>
            <w:pPr>
              <w:rPr>
                <w:lang w:val="en-US"/>
                <w:ins w:id="4157" w:author="Eryk Schiller" w:date="2023-06-09T00:04:00Z"/>
              </w:rPr>
            </w:pPr>
            <w:ins w:id="4158" w:author="Eryk Schiller" w:date="2023-06-09T00:04:00Z">
              <w:r>
                <w:rPr>
                  <w:rFonts w:cs="Calibri" w:eastAsia="Calibri"/>
                  <w:color w:val="000000"/>
                  <w:sz w:val="20"/>
                  <w:lang w:val="en-US"/>
                </w:rPr>
                <w:t xml:space="preserve">In this scenario the attacker </w:t>
              </w:r>
            </w:ins>
            <w:ins w:id="4159" w:author="Eryk Schiller" w:date="2023-06-09T00:04:00Z">
              <w:r>
                <w:rPr>
                  <w:rFonts w:cs="Calibri" w:eastAsia="Calibri"/>
                  <w:color w:val="000000"/>
                  <w:sz w:val="20"/>
                  <w:lang w:val="en-US"/>
                </w:rPr>
                <w:t xml:space="preserve">targets the disclosure of the “Cryptographic secret Keys” of the IoT device. The cryptographic secret keys are stored in the IoT Device and never transmitted on the communication link with the back-end system.</w:t>
              </w:r>
            </w:ins>
            <w:ins w:id="4160" w:author="Eryk Schiller" w:date="2023-06-09T00:04:00Z">
              <w:r/>
            </w:ins>
          </w:p>
          <w:p>
            <w:pPr>
              <w:spacing w:lineRule="atLeast" w:line="257" w:after="160"/>
              <w:rPr>
                <w:lang w:val="en-US"/>
                <w:ins w:id="4161" w:author="Eryk Schiller" w:date="2023-06-09T00:04:00Z"/>
              </w:rPr>
            </w:pPr>
            <w:ins w:id="4162" w:author="Eryk Schiller" w:date="2023-06-09T00:04:00Z">
              <w:r>
                <w:rPr>
                  <w:rFonts w:cs="Calibri" w:eastAsia="Calibri"/>
                  <w:color w:val="000000"/>
                  <w:sz w:val="20"/>
                  <w:lang w:val="en-US"/>
                </w:rPr>
                <w:t xml:space="preserve"> </w:t>
              </w:r>
            </w:ins>
            <w:ins w:id="4163" w:author="Eryk Schiller" w:date="2023-06-09T00:04:00Z">
              <w:r/>
            </w:ins>
          </w:p>
          <w:p>
            <w:pPr>
              <w:spacing w:lineRule="atLeast" w:line="257" w:after="160"/>
              <w:rPr>
                <w:lang w:val="en-US"/>
                <w:ins w:id="4164" w:author="Eryk Schiller" w:date="2023-06-09T00:04:00Z"/>
              </w:rPr>
            </w:pPr>
            <w:ins w:id="4165" w:author="Eryk Schiller" w:date="2023-06-09T00:04:00Z">
              <w:r>
                <w:rPr>
                  <w:rFonts w:cs="Calibri" w:eastAsia="Calibri"/>
                  <w:b/>
                  <w:color w:val="000000"/>
                  <w:sz w:val="20"/>
                  <w:lang w:val="en-US"/>
                </w:rPr>
                <w:t xml:space="preserve">Scenario set up:</w:t>
              </w:r>
            </w:ins>
            <w:ins w:id="4166" w:author="Eryk Schiller" w:date="2023-06-09T00:04:00Z">
              <w:r/>
            </w:ins>
          </w:p>
          <w:p>
            <w:pPr>
              <w:rPr>
                <w:lang w:val="en-US"/>
                <w:ins w:id="4167" w:author="Eryk Schiller" w:date="2023-06-09T00:04:00Z"/>
              </w:rPr>
            </w:pPr>
            <w:ins w:id="4168" w:author="Eryk Schiller" w:date="2023-06-09T00:04:00Z">
              <w:r>
                <w:rPr>
                  <w:rFonts w:cs="Calibri" w:eastAsia="Calibri"/>
                  <w:b/>
                  <w:color w:val="000000"/>
                  <w:sz w:val="20"/>
                  <w:lang w:val="en-US"/>
                </w:rPr>
                <w:t xml:space="preserve">Step 1:</w:t>
              </w:r>
            </w:ins>
            <w:ins w:id="4169" w:author="Eryk Schiller" w:date="2023-06-09T00:04:00Z">
              <w:r>
                <w:rPr>
                  <w:rFonts w:cs="Calibri" w:eastAsia="Calibri"/>
                  <w:color w:val="000000"/>
                  <w:sz w:val="20"/>
                  <w:lang w:val="en-US"/>
                </w:rPr>
                <w:t xml:space="preserve"> The attacker has ac</w:t>
              </w:r>
            </w:ins>
            <w:ins w:id="4170" w:author="Eryk Schiller" w:date="2023-06-09T00:04:00Z">
              <w:r>
                <w:rPr>
                  <w:rFonts w:cs="Calibri" w:eastAsia="Calibri"/>
                  <w:color w:val="000000"/>
                  <w:sz w:val="20"/>
                  <w:lang w:val="en-US"/>
                </w:rPr>
                <w:t xml:space="preserve">cess to the IoT device. We assume that the IoT device is not subject to strict surveillance. The device is available to the attacker in a limited time frame (minutes/hours).</w:t>
              </w:r>
            </w:ins>
            <w:ins w:id="4171" w:author="Eryk Schiller" w:date="2023-06-09T00:04:00Z">
              <w:r/>
            </w:ins>
          </w:p>
          <w:p>
            <w:pPr>
              <w:rPr>
                <w:lang w:val="en-US"/>
                <w:ins w:id="4172" w:author="Eryk Schiller" w:date="2023-06-09T00:04:00Z"/>
              </w:rPr>
            </w:pPr>
            <w:ins w:id="4173" w:author="Eryk Schiller" w:date="2023-06-09T00:04:00Z">
              <w:r>
                <w:rPr>
                  <w:rFonts w:cs="Calibri" w:eastAsia="Calibri"/>
                  <w:color w:val="000000"/>
                  <w:sz w:val="20"/>
                  <w:lang w:val="en-US"/>
                </w:rPr>
                <w:t xml:space="preserve"> </w:t>
              </w:r>
            </w:ins>
            <w:ins w:id="4174" w:author="Eryk Schiller" w:date="2023-06-09T00:04:00Z">
              <w:r/>
            </w:ins>
          </w:p>
          <w:p>
            <w:pPr>
              <w:rPr>
                <w:lang w:val="en-US"/>
              </w:rPr>
            </w:pPr>
            <w:ins w:id="4175" w:author="Eryk Schiller" w:date="2023-06-09T00:04:00Z">
              <w:r>
                <w:rPr>
                  <w:rFonts w:cs="Calibri" w:eastAsia="Calibri"/>
                  <w:b/>
                  <w:color w:val="000000"/>
                  <w:sz w:val="20"/>
                  <w:lang w:val="en-US"/>
                </w:rPr>
                <w:t xml:space="preserve">Step 2:</w:t>
              </w:r>
            </w:ins>
            <w:ins w:id="4176" w:author="Eryk Schiller" w:date="2023-06-09T00:04:00Z">
              <w:r>
                <w:rPr>
                  <w:rFonts w:cs="Calibri" w:eastAsia="Calibri"/>
                  <w:color w:val="000000"/>
                  <w:sz w:val="20"/>
                  <w:lang w:val="en-US"/>
                </w:rPr>
                <w:t xml:space="preserve"> The attacker will use side-channel techniques (DFA, SPA, DPA, Timing…) t</w:t>
              </w:r>
            </w:ins>
            <w:ins w:id="4177" w:author="Eryk Schiller" w:date="2023-06-09T00:04:00Z">
              <w:r>
                <w:rPr>
                  <w:rFonts w:cs="Calibri" w:eastAsia="Calibri"/>
                  <w:color w:val="000000"/>
                  <w:sz w:val="20"/>
                  <w:lang w:val="en-US"/>
                </w:rPr>
                <w:t xml:space="preserve">o disclose cryptographic secret keys or fault injection techniques that act on physical parameters bringing them to the limit or out of supported range.</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8" w:type="dxa"/>
            <w:textDirection w:val="lrTb"/>
            <w:noWrap w:val="false"/>
          </w:tcPr>
          <w:p>
            <w:pPr>
              <w:spacing w:lineRule="atLeast" w:line="257" w:after="160"/>
              <w:rPr>
                <w:lang w:val="en-US"/>
              </w:rPr>
            </w:pPr>
            <w:ins w:id="4178" w:author="Eryk Schiller" w:date="2023-06-09T00:04:00Z">
              <w:r>
                <w:rPr>
                  <w:rFonts w:cs="Calibri" w:eastAsia="Calibri"/>
                  <w:b/>
                  <w:color w:val="FFFFFF"/>
                  <w:sz w:val="20"/>
                  <w:lang w:val="en-US"/>
                </w:rPr>
                <w:t xml:space="preserve">Threat ID:</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1" w:type="dxa"/>
            <w:textDirection w:val="lrTb"/>
            <w:noWrap w:val="false"/>
          </w:tcPr>
          <w:p>
            <w:pPr>
              <w:spacing w:lineRule="atLeast" w:line="257" w:after="160"/>
              <w:rPr>
                <w:lang w:val="en-US"/>
              </w:rPr>
            </w:pPr>
            <w:ins w:id="4179" w:author="Eryk Schiller" w:date="2023-06-09T00:04:00Z">
              <w:r>
                <w:rPr>
                  <w:rFonts w:cs="Calibri" w:eastAsia="Calibri"/>
                  <w:b/>
                  <w:color w:val="000000"/>
                  <w:sz w:val="20"/>
                  <w:lang w:val="en-US"/>
                </w:rPr>
                <w:t xml:space="preserve">T_DA.05_Disclose</w:t>
              </w:r>
            </w:ins>
            <w:ins w:id="4180" w:author="Eryk Schiller" w:date="2023-06-09T00:04:00Z">
              <w:r>
                <w:rPr>
                  <w:rFonts w:cs="Calibri" w:eastAsia="Calibri"/>
                  <w:color w:val="000000"/>
                  <w:sz w:val="20"/>
                  <w:lang w:val="en-US"/>
                </w:rPr>
                <w:t xml:space="preserve"> - Cryptographic Secret Keys and Authentication data disclosure</w:t>
              </w:r>
            </w:ins>
            <w:r/>
          </w:p>
        </w:tc>
      </w:tr>
      <w:tr>
        <w:trPr>
          <w:trHeight w:val="310"/>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8" w:type="dxa"/>
            <w:textDirection w:val="lrTb"/>
            <w:noWrap w:val="false"/>
          </w:tcPr>
          <w:p>
            <w:pPr>
              <w:spacing w:lineRule="atLeast" w:line="257" w:after="160"/>
              <w:rPr>
                <w:lang w:val="en-US"/>
              </w:rPr>
            </w:pPr>
            <w:ins w:id="4181" w:author="Eryk Schiller" w:date="2023-06-09T00:04:00Z">
              <w:r>
                <w:rPr>
                  <w:rFonts w:cs="Calibri" w:eastAsia="Calibri"/>
                  <w:b/>
                  <w:color w:val="FFFFFF"/>
                  <w:sz w:val="20"/>
                  <w:lang w:val="en-US"/>
                </w:rPr>
                <w:t xml:space="preserve">Source:</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1" w:type="dxa"/>
            <w:textDirection w:val="lrTb"/>
            <w:noWrap w:val="false"/>
          </w:tcPr>
          <w:p>
            <w:pPr>
              <w:spacing w:lineRule="atLeast" w:line="257" w:after="160"/>
              <w:rPr>
                <w:lang w:val="en-US"/>
              </w:rPr>
            </w:pPr>
            <w:ins w:id="4182" w:author="Eryk Schiller" w:date="2023-06-09T00:04:00Z">
              <w:r>
                <w:rPr>
                  <w:rFonts w:cs="Calibri" w:eastAsia="Calibri"/>
                  <w:color w:val="000000"/>
                  <w:sz w:val="20"/>
                  <w:lang w:val="en-US"/>
                </w:rPr>
                <w:t xml:space="preserve">IoT device, Network, Back-end system</w:t>
              </w:r>
            </w:ins>
            <w:r/>
          </w:p>
        </w:tc>
      </w:tr>
      <w:tr>
        <w:trPr>
          <w:trHeight w:val="1024"/>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8" w:type="dxa"/>
            <w:vMerge w:val="restart"/>
            <w:textDirection w:val="lrTb"/>
            <w:noWrap w:val="false"/>
          </w:tcPr>
          <w:p>
            <w:pPr>
              <w:spacing w:lineRule="atLeast" w:line="257" w:after="160"/>
              <w:rPr>
                <w:lang w:val="en-US"/>
              </w:rPr>
            </w:pPr>
            <w:ins w:id="4183" w:author="Eryk Schiller" w:date="2023-06-09T00:04:00Z">
              <w:r>
                <w:rPr>
                  <w:rFonts w:cs="Calibri" w:eastAsia="Calibri"/>
                  <w:b/>
                  <w:color w:val="FFFFFF"/>
                  <w:sz w:val="20"/>
                  <w:lang w:val="en-US"/>
                </w:rPr>
                <w:t xml:space="preserve">Scoring:</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1" w:type="dxa"/>
            <w:textDirection w:val="lrTb"/>
            <w:noWrap w:val="false"/>
          </w:tcPr>
          <w:p>
            <w:pPr>
              <w:spacing w:lineRule="atLeast" w:line="257" w:after="160"/>
              <w:rPr>
                <w:lang w:val="en-US"/>
                <w:ins w:id="4184" w:author="Eryk Schiller" w:date="2023-06-09T00:04:00Z"/>
              </w:rPr>
            </w:pPr>
            <w:ins w:id="4185" w:author="Eryk Schiller" w:date="2023-06-09T00:04:00Z">
              <w:r>
                <w:rPr>
                  <w:rFonts w:cs="Calibri" w:eastAsia="Calibri"/>
                  <w:color w:val="000000"/>
                  <w:sz w:val="20"/>
                  <w:lang w:val="en-US"/>
                </w:rPr>
                <w:t xml:space="preserve">Threat Likelihood rating = Likely</w:t>
              </w:r>
            </w:ins>
            <w:ins w:id="4186" w:author="Eryk Schiller" w:date="2023-06-09T00:04:00Z">
              <w:r/>
            </w:ins>
          </w:p>
          <w:p>
            <w:pPr>
              <w:rPr>
                <w:lang w:val="en-US"/>
              </w:rPr>
            </w:pPr>
            <w:ins w:id="4187" w:author="Eryk Schiller" w:date="2023-06-09T00:04:00Z">
              <w:r>
                <w:rPr>
                  <w:rFonts w:cs="Calibri" w:eastAsia="Calibri"/>
                  <w:color w:val="000000"/>
                  <w:sz w:val="20"/>
                  <w:lang w:val="en-US"/>
                </w:rPr>
                <w:t xml:space="preserve">Impact rating = Severe</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8" w:type="dxa"/>
            <w:textDirection w:val="lrTb"/>
            <w:noWrap w:val="false"/>
          </w:tcPr>
          <w:p>
            <w:pPr>
              <w:rPr>
                <w:lang w:val="en-US"/>
              </w:rPr>
            </w:pPr>
            <w:ins w:id="4188" w:author="Eryk Schiller" w:date="2023-06-09T00:04:00Z">
              <w:r>
                <w:rPr>
                  <w:rFonts w:cs="Calibri" w:eastAsia="Calibri"/>
                  <w:b/>
                  <w:color w:val="FFFFFF"/>
                  <w:sz w:val="20"/>
                  <w:lang w:val="en-US"/>
                </w:rPr>
                <w:t xml:space="preserve">Mitigation:</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1" w:type="dxa"/>
            <w:textDirection w:val="lrTb"/>
            <w:noWrap w:val="false"/>
          </w:tcPr>
          <w:p>
            <w:pPr>
              <w:rPr>
                <w:lang w:val="en-US"/>
                <w:ins w:id="4189" w:author="Eryk Schiller" w:date="2023-06-09T00:04:00Z"/>
              </w:rPr>
            </w:pPr>
            <w:ins w:id="4190" w:author="Eryk Schiller" w:date="2023-06-09T00:04:00Z">
              <w:r>
                <w:rPr>
                  <w:rFonts w:cs="Calibri" w:eastAsia="Calibri"/>
                  <w:color w:val="000000"/>
                  <w:sz w:val="20"/>
                  <w:lang w:val="en-US"/>
                </w:rPr>
                <w:t xml:space="preserve">To counter the threat and mitigate the risk the following countermeasures are identified.</w:t>
              </w:r>
            </w:ins>
            <w:ins w:id="4191" w:author="Eryk Schiller" w:date="2023-06-09T00:04:00Z">
              <w:r/>
            </w:ins>
          </w:p>
          <w:p>
            <w:pPr>
              <w:rPr>
                <w:lang w:val="en-US"/>
                <w:ins w:id="4192" w:author="Eryk Schiller" w:date="2023-06-09T00:04:00Z"/>
              </w:rPr>
            </w:pPr>
            <w:ins w:id="4193" w:author="Eryk Schiller" w:date="2023-06-09T00:04:00Z">
              <w:r>
                <w:rPr>
                  <w:rFonts w:cs="Calibri" w:eastAsia="Calibri"/>
                  <w:color w:val="000000"/>
                  <w:sz w:val="20"/>
                  <w:lang w:val="en-US"/>
                </w:rPr>
                <w:t xml:space="preserve"> </w:t>
              </w:r>
            </w:ins>
            <w:ins w:id="4194" w:author="Eryk Schiller" w:date="2023-06-09T00:04:00Z">
              <w:r/>
            </w:ins>
          </w:p>
          <w:p>
            <w:pPr>
              <w:numPr>
                <w:ilvl w:val="0"/>
                <w:numId w:val="79"/>
              </w:numPr>
              <w:rPr>
                <w:lang w:val="en-US"/>
                <w:ins w:id="4195" w:author="Eryk Schiller" w:date="2023-06-09T00:04:00Z"/>
              </w:rPr>
            </w:pPr>
            <w:ins w:id="4196" w:author="Eryk Schiller" w:date="2023-06-09T00:04:00Z">
              <w:r>
                <w:rPr>
                  <w:rFonts w:cs="Calibri" w:eastAsia="Calibri"/>
                  <w:b/>
                  <w:color w:val="000000"/>
                  <w:sz w:val="20"/>
                </w:rPr>
                <w:t xml:space="preserve">TS4_SCM_1:</w:t>
              </w:r>
            </w:ins>
            <w:ins w:id="4197" w:author="Eryk Schiller" w:date="2023-06-09T00:04:00Z">
              <w:r>
                <w:rPr>
                  <w:rFonts w:cs="Calibri" w:eastAsia="Calibri"/>
                  <w:color w:val="000000"/>
                  <w:sz w:val="20"/>
                </w:rPr>
                <w:t xml:space="preserve"> </w:t>
              </w:r>
            </w:ins>
            <w:ins w:id="4198" w:author="Eryk Schiller" w:date="2023-06-09T00:04:00Z">
              <w:r>
                <w:rPr>
                  <w:rFonts w:cs="Calibri" w:eastAsia="Calibri"/>
                  <w:color w:val="000000"/>
                  <w:sz w:val="20"/>
                  <w:lang w:val="en-US"/>
                </w:rPr>
                <w:t xml:space="preserve">IoT Device shall support and embed a secure element as cryptographic engine. </w:t>
              </w:r>
            </w:ins>
            <w:ins w:id="4199" w:author="Eryk Schiller" w:date="2023-06-09T00:04:00Z">
              <w:r/>
            </w:ins>
          </w:p>
          <w:p>
            <w:pPr>
              <w:numPr>
                <w:ilvl w:val="0"/>
                <w:numId w:val="79"/>
              </w:numPr>
              <w:rPr>
                <w:lang w:val="en-US"/>
                <w:ins w:id="4200" w:author="Eryk Schiller" w:date="2023-06-09T00:04:00Z"/>
              </w:rPr>
            </w:pPr>
            <w:ins w:id="4201" w:author="Eryk Schiller" w:date="2023-06-09T00:04:00Z">
              <w:r>
                <w:rPr>
                  <w:rFonts w:cs="Calibri" w:eastAsia="Calibri"/>
                  <w:b/>
                  <w:color w:val="000000"/>
                  <w:sz w:val="20"/>
                </w:rPr>
                <w:t xml:space="preserve">TS4_SCM_2:</w:t>
              </w:r>
            </w:ins>
            <w:ins w:id="4202" w:author="Eryk Schiller" w:date="2023-06-09T00:04:00Z">
              <w:r>
                <w:rPr>
                  <w:rFonts w:cs="Calibri" w:eastAsia="Calibri"/>
                  <w:color w:val="000000"/>
                  <w:sz w:val="20"/>
                </w:rPr>
                <w:t xml:space="preserve"> </w:t>
              </w:r>
            </w:ins>
            <w:ins w:id="4203" w:author="Eryk Schiller" w:date="2023-06-09T00:04:00Z">
              <w:r>
                <w:rPr>
                  <w:rFonts w:cs="Calibri" w:eastAsia="Calibri"/>
                  <w:color w:val="000000"/>
                  <w:sz w:val="20"/>
                  <w:lang w:val="en-US"/>
                </w:rPr>
                <w:t xml:space="preserve">The cryptographic secret keys shall be stored in the Secure Element memory.</w:t>
              </w:r>
            </w:ins>
            <w:ins w:id="4204" w:author="Eryk Schiller" w:date="2023-06-09T00:04:00Z">
              <w:r/>
            </w:ins>
          </w:p>
          <w:p>
            <w:pPr>
              <w:numPr>
                <w:ilvl w:val="0"/>
                <w:numId w:val="79"/>
              </w:numPr>
              <w:rPr>
                <w:lang w:val="en-US"/>
              </w:rPr>
            </w:pPr>
            <w:ins w:id="4205" w:author="Eryk Schiller" w:date="2023-06-09T00:04:00Z">
              <w:r>
                <w:rPr>
                  <w:rFonts w:cs="Calibri" w:eastAsia="Calibri"/>
                  <w:b/>
                  <w:color w:val="000000"/>
                  <w:sz w:val="20"/>
                </w:rPr>
                <w:t xml:space="preserve">TS4_SCM_3:</w:t>
              </w:r>
            </w:ins>
            <w:ins w:id="4206" w:author="Eryk Schiller" w:date="2023-06-09T00:04:00Z">
              <w:r>
                <w:rPr>
                  <w:rFonts w:cs="Calibri" w:eastAsia="Calibri"/>
                  <w:color w:val="000000"/>
                  <w:sz w:val="20"/>
                  <w:lang w:val="en-US"/>
                </w:rPr>
                <w:t xml:space="preserve"> The Secure element shall implement countermeasures to contrast side channel and </w:t>
              </w:r>
            </w:ins>
            <w:ins w:id="4207" w:author="Eryk Schiller" w:date="2023-06-09T00:04:00Z">
              <w:r>
                <w:rPr>
                  <w:rFonts w:cs="Calibri" w:eastAsia="Calibri"/>
                  <w:color w:val="000000"/>
                  <w:sz w:val="20"/>
                  <w:lang w:val="en-US"/>
                </w:rPr>
                <w:t xml:space="preserve">fault injection attacks</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8" w:type="dxa"/>
            <w:textDirection w:val="lrTb"/>
            <w:noWrap w:val="false"/>
          </w:tcPr>
          <w:p>
            <w:pPr>
              <w:spacing w:lineRule="atLeast" w:line="257" w:after="160"/>
              <w:rPr>
                <w:lang w:val="en-US"/>
              </w:rPr>
            </w:pPr>
            <w:ins w:id="4208" w:author="Eryk Schiller" w:date="2023-06-09T00:04:00Z">
              <w:r>
                <w:rPr>
                  <w:rFonts w:cs="Calibri" w:eastAsia="Calibri"/>
                  <w:b/>
                  <w:color w:val="FFFFFF"/>
                  <w:sz w:val="20"/>
                  <w:lang w:val="en-US"/>
                </w:rPr>
                <w:t xml:space="preserve">Mitigation Status:</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1" w:type="dxa"/>
            <w:textDirection w:val="lrTb"/>
            <w:noWrap w:val="false"/>
          </w:tcPr>
          <w:p>
            <w:pPr>
              <w:spacing w:lineRule="atLeast" w:line="257" w:after="160"/>
              <w:rPr>
                <w:lang w:val="en-US"/>
              </w:rPr>
            </w:pPr>
            <w:ins w:id="4209" w:author="Eryk Schiller" w:date="2023-06-09T00:04:00Z">
              <w:r>
                <w:rPr>
                  <w:rFonts w:cs="Calibri" w:eastAsia="Calibri"/>
                  <w:color w:val="000000"/>
                  <w:sz w:val="20"/>
                  <w:lang w:val="en-US"/>
                </w:rPr>
                <w:t xml:space="preserve">In design phase</w:t>
              </w:r>
            </w:ins>
            <w:r/>
          </w:p>
        </w:tc>
      </w:tr>
    </w:tbl>
    <w:p>
      <w:pPr>
        <w:rPr>
          <w:lang w:val="en-US"/>
          <w:ins w:id="4210" w:author="Eryk Schiller" w:date="2023-06-09T00:04:00Z"/>
        </w:rPr>
      </w:pPr>
      <w:r>
        <w:rPr>
          <w:lang w:val="en-US"/>
        </w:rPr>
      </w:r>
      <w:ins w:id="4211" w:author="Eryk Schiller" w:date="2023-06-09T00:04:00Z">
        <w:r/>
      </w:ins>
    </w:p>
    <w:p>
      <w:pPr>
        <w:rPr>
          <w:ins w:id="4212" w:author="Eryk Schiller" w:date="2023-06-09T00:04:00Z"/>
        </w:rPr>
      </w:pPr>
      <w:r/>
      <w:ins w:id="4213" w:author="Eryk Schiller" w:date="2023-06-09T00:04:00Z">
        <w:r/>
      </w:ins>
    </w:p>
    <w:p>
      <w:pPr>
        <w:rPr>
          <w:ins w:id="4214" w:author="Eryk Schiller" w:date="2023-06-09T00:04:00Z"/>
        </w:rPr>
      </w:pPr>
      <w:ins w:id="4215" w:author="Eryk Schiller" w:date="2023-06-09T00:04:00Z">
        <w:r>
          <w:br w:type="page"/>
        </w:r>
      </w:ins>
      <w:ins w:id="4216" w:author="Eryk Schiller" w:date="2023-06-09T00:04:00Z">
        <w:r/>
      </w:ins>
    </w:p>
    <w:p>
      <w:pPr>
        <w:rPr>
          <w:ins w:id="4217" w:author="Eryk Schiller" w:date="2023-06-09T00:04:00Z"/>
        </w:rPr>
      </w:pPr>
      <w:r/>
      <w:ins w:id="4218" w:author="Eryk Schiller" w:date="2023-06-09T00:04:00Z">
        <w:r/>
      </w:ins>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1641"/>
        <w:gridCol w:w="8388"/>
      </w:tblGrid>
      <w:tr>
        <w:trPr>
          <w:trHeight w:val="377"/>
        </w:trPr>
        <w:tc>
          <w:tcPr>
            <w:gridSpan w:val="2"/>
            <w:shd w:val="clear" w:color="auto" w:fill="5B9BD5"/>
            <w:tcBorders>
              <w:left w:val="single" w:color="FFFFFF" w:sz="8" w:space="0"/>
              <w:top w:val="single" w:color="FFFFFF" w:sz="8" w:space="0"/>
              <w:right w:val="single" w:color="FFFFFF" w:sz="8" w:space="0"/>
              <w:bottom w:val="single" w:color="FFFFFF" w:sz="8" w:space="0"/>
            </w:tcBorders>
            <w:tcMar>
              <w:left w:w="108" w:type="dxa"/>
              <w:top w:w="0" w:type="dxa"/>
              <w:right w:w="108" w:type="dxa"/>
              <w:bottom w:w="0" w:type="dxa"/>
            </w:tcMar>
            <w:tcW w:w="10029" w:type="dxa"/>
            <w:textDirection w:val="lrTb"/>
            <w:noWrap w:val="false"/>
          </w:tcPr>
          <w:p>
            <w:pPr>
              <w:spacing w:lineRule="atLeast" w:line="257" w:after="160"/>
            </w:pPr>
            <w:ins w:id="4219" w:author="Eryk Schiller" w:date="2023-06-09T00:04:00Z">
              <w:r>
                <w:rPr>
                  <w:rFonts w:cs="Calibri" w:eastAsia="Calibri"/>
                  <w:b/>
                  <w:color w:val="FFFFFF"/>
                  <w:sz w:val="20"/>
                </w:rPr>
                <w:t xml:space="preserve">TS5_Fault_Injection</w:t>
              </w:r>
            </w:ins>
            <w:r/>
          </w:p>
        </w:tc>
      </w:tr>
      <w:tr>
        <w:trPr>
          <w:trHeight w:val="362"/>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pPr>
              <w:spacing w:lineRule="atLeast" w:line="257" w:after="160"/>
            </w:pPr>
            <w:ins w:id="4220" w:author="Eryk Schiller" w:date="2023-06-09T00:04:00Z">
              <w:r>
                <w:rPr>
                  <w:rFonts w:cs="Calibri" w:eastAsia="Calibri"/>
                  <w:b/>
                  <w:color w:val="FFFFFF"/>
                  <w:sz w:val="20"/>
                </w:rPr>
                <w:t xml:space="preserve">Description:</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rPr>
                <w:ins w:id="4221" w:author="Eryk Schiller" w:date="2023-06-09T00:04:00Z"/>
              </w:rPr>
            </w:pPr>
            <w:ins w:id="4222" w:author="Eryk Schiller" w:date="2023-06-09T00:04:00Z">
              <w:r>
                <w:rPr>
                  <w:rFonts w:cs="Calibri" w:eastAsia="Calibri"/>
                  <w:color w:val="000000"/>
                  <w:sz w:val="20"/>
                </w:rPr>
                <w:t xml:space="preserve">In this scenario the attacker targets the main processing unit (MPU) of the IoT device with the intent to alter/disturb/tamper the execution flow of </w:t>
              </w:r>
            </w:ins>
            <w:ins w:id="4223" w:author="Eryk Schiller" w:date="2023-06-09T00:04:00Z">
              <w:r>
                <w:rPr>
                  <w:rFonts w:cs="Calibri" w:eastAsia="Calibri"/>
                  <w:color w:val="000000"/>
                  <w:sz w:val="20"/>
                </w:rPr>
                <w:t xml:space="preserve">critical security procedures/functions.</w:t>
              </w:r>
            </w:ins>
            <w:ins w:id="4224" w:author="Eryk Schiller" w:date="2023-06-09T00:04:00Z">
              <w:r/>
            </w:ins>
          </w:p>
          <w:p>
            <w:pPr>
              <w:rPr>
                <w:ins w:id="4225" w:author="Eryk Schiller" w:date="2023-06-09T00:04:00Z"/>
              </w:rPr>
            </w:pPr>
            <w:ins w:id="4226" w:author="Eryk Schiller" w:date="2023-06-09T00:04:00Z">
              <w:r>
                <w:rPr>
                  <w:rFonts w:cs="Calibri" w:eastAsia="Calibri"/>
                  <w:color w:val="000000"/>
                  <w:sz w:val="20"/>
                </w:rPr>
                <w:t xml:space="preserve">Disturbing the execution flow of the MPU of the IoT device might result in uncontrolled and unpredictable MPU behaviour from which the attacker might gain advantages and in the worst case have also access to sensitiv</w:t>
              </w:r>
            </w:ins>
            <w:ins w:id="4227" w:author="Eryk Schiller" w:date="2023-06-09T00:04:00Z">
              <w:r>
                <w:rPr>
                  <w:rFonts w:cs="Calibri" w:eastAsia="Calibri"/>
                  <w:color w:val="000000"/>
                  <w:sz w:val="20"/>
                </w:rPr>
                <w:t xml:space="preserve">e information.  The attacker will use a combination of two attack techniques “side-channel” and “fault injection”.</w:t>
              </w:r>
            </w:ins>
            <w:ins w:id="4228" w:author="Eryk Schiller" w:date="2023-06-09T00:04:00Z">
              <w:r/>
            </w:ins>
          </w:p>
          <w:p>
            <w:pPr>
              <w:spacing w:lineRule="atLeast" w:line="257" w:after="160"/>
              <w:rPr>
                <w:ins w:id="4229" w:author="Eryk Schiller" w:date="2023-06-09T00:04:00Z"/>
              </w:rPr>
            </w:pPr>
            <w:ins w:id="4230" w:author="Eryk Schiller" w:date="2023-06-09T00:04:00Z">
              <w:r>
                <w:rPr>
                  <w:rFonts w:cs="Calibri" w:eastAsia="Calibri"/>
                  <w:color w:val="000000"/>
                  <w:sz w:val="20"/>
                </w:rPr>
                <w:t xml:space="preserve"> </w:t>
              </w:r>
            </w:ins>
            <w:ins w:id="4231" w:author="Eryk Schiller" w:date="2023-06-09T00:04:00Z">
              <w:r/>
            </w:ins>
          </w:p>
          <w:p>
            <w:pPr>
              <w:spacing w:lineRule="atLeast" w:line="257" w:after="160"/>
              <w:rPr>
                <w:ins w:id="4232" w:author="Eryk Schiller" w:date="2023-06-09T00:04:00Z"/>
              </w:rPr>
            </w:pPr>
            <w:ins w:id="4233" w:author="Eryk Schiller" w:date="2023-06-09T00:04:00Z">
              <w:r>
                <w:rPr>
                  <w:rFonts w:cs="Calibri" w:eastAsia="Calibri"/>
                  <w:b/>
                  <w:color w:val="000000"/>
                  <w:sz w:val="20"/>
                </w:rPr>
                <w:t xml:space="preserve">Scenario set up:</w:t>
              </w:r>
            </w:ins>
            <w:ins w:id="4234" w:author="Eryk Schiller" w:date="2023-06-09T00:04:00Z">
              <w:r/>
            </w:ins>
          </w:p>
          <w:p>
            <w:pPr>
              <w:rPr>
                <w:ins w:id="4235" w:author="Eryk Schiller" w:date="2023-06-09T00:04:00Z"/>
              </w:rPr>
            </w:pPr>
            <w:ins w:id="4236" w:author="Eryk Schiller" w:date="2023-06-09T00:04:00Z">
              <w:r>
                <w:rPr>
                  <w:rFonts w:cs="Calibri" w:eastAsia="Calibri"/>
                  <w:b/>
                  <w:color w:val="000000"/>
                  <w:sz w:val="20"/>
                </w:rPr>
                <w:t xml:space="preserve">Step 1:</w:t>
              </w:r>
            </w:ins>
            <w:ins w:id="4237" w:author="Eryk Schiller" w:date="2023-06-09T00:04:00Z">
              <w:r>
                <w:rPr>
                  <w:rFonts w:cs="Calibri" w:eastAsia="Calibri"/>
                  <w:color w:val="000000"/>
                  <w:sz w:val="20"/>
                </w:rPr>
                <w:t xml:space="preserve"> The attacker has access to the IoT device. We assume that the IoT device is not subject to strict surveillance. Th</w:t>
              </w:r>
            </w:ins>
            <w:ins w:id="4238" w:author="Eryk Schiller" w:date="2023-06-09T00:04:00Z">
              <w:r>
                <w:rPr>
                  <w:rFonts w:cs="Calibri" w:eastAsia="Calibri"/>
                  <w:color w:val="000000"/>
                  <w:sz w:val="20"/>
                </w:rPr>
                <w:t xml:space="preserve">e device is available to the attacker in a limited time frame (minutes/hours).</w:t>
              </w:r>
            </w:ins>
            <w:ins w:id="4239" w:author="Eryk Schiller" w:date="2023-06-09T00:04:00Z">
              <w:r/>
            </w:ins>
          </w:p>
          <w:p>
            <w:pPr>
              <w:rPr>
                <w:ins w:id="4240" w:author="Eryk Schiller" w:date="2023-06-09T00:04:00Z"/>
              </w:rPr>
            </w:pPr>
            <w:ins w:id="4241" w:author="Eryk Schiller" w:date="2023-06-09T00:04:00Z">
              <w:r>
                <w:rPr>
                  <w:rFonts w:cs="Calibri" w:eastAsia="Calibri"/>
                  <w:color w:val="000000"/>
                  <w:sz w:val="20"/>
                </w:rPr>
                <w:t xml:space="preserve"> </w:t>
              </w:r>
            </w:ins>
            <w:ins w:id="4242" w:author="Eryk Schiller" w:date="2023-06-09T00:04:00Z">
              <w:r/>
            </w:ins>
          </w:p>
          <w:p>
            <w:pPr>
              <w:rPr>
                <w:ins w:id="4243" w:author="Eryk Schiller" w:date="2023-06-09T00:04:00Z"/>
              </w:rPr>
            </w:pPr>
            <w:ins w:id="4244" w:author="Eryk Schiller" w:date="2023-06-09T00:04:00Z">
              <w:r>
                <w:rPr>
                  <w:rFonts w:cs="Calibri" w:eastAsia="Calibri"/>
                  <w:b/>
                  <w:color w:val="000000"/>
                  <w:sz w:val="20"/>
                </w:rPr>
                <w:t xml:space="preserve">Step 2:</w:t>
              </w:r>
            </w:ins>
            <w:ins w:id="4245" w:author="Eryk Schiller" w:date="2023-06-09T00:04:00Z">
              <w:r>
                <w:rPr>
                  <w:rFonts w:cs="Calibri" w:eastAsia="Calibri"/>
                  <w:color w:val="000000"/>
                  <w:sz w:val="20"/>
                </w:rPr>
                <w:t xml:space="preserve"> The attacker will use side-channel techniques (DFA, SPA, DPA, Timing…) to detect the exact points in the execution flow of a critical security procedure/function to tr</w:t>
              </w:r>
            </w:ins>
            <w:ins w:id="4246" w:author="Eryk Schiller" w:date="2023-06-09T00:04:00Z">
              <w:r>
                <w:rPr>
                  <w:rFonts w:cs="Calibri" w:eastAsia="Calibri"/>
                  <w:color w:val="000000"/>
                  <w:sz w:val="20"/>
                </w:rPr>
                <w:t xml:space="preserve">igger the attack and synchronize the fault injection. </w:t>
              </w:r>
            </w:ins>
            <w:ins w:id="4247" w:author="Eryk Schiller" w:date="2023-06-09T00:04:00Z">
              <w:r/>
            </w:ins>
          </w:p>
          <w:p>
            <w:pPr>
              <w:rPr>
                <w:ins w:id="4248" w:author="Eryk Schiller" w:date="2023-06-09T00:04:00Z"/>
              </w:rPr>
            </w:pPr>
            <w:ins w:id="4249" w:author="Eryk Schiller" w:date="2023-06-09T00:04:00Z">
              <w:r>
                <w:rPr>
                  <w:rFonts w:cs="Calibri" w:eastAsia="Calibri"/>
                  <w:color w:val="000000"/>
                  <w:sz w:val="20"/>
                </w:rPr>
                <w:t xml:space="preserve"> </w:t>
              </w:r>
            </w:ins>
            <w:ins w:id="4250" w:author="Eryk Schiller" w:date="2023-06-09T00:04:00Z">
              <w:r/>
            </w:ins>
          </w:p>
          <w:p>
            <w:ins w:id="4251" w:author="Eryk Schiller" w:date="2023-06-09T00:04:00Z">
              <w:r>
                <w:rPr>
                  <w:rFonts w:cs="Calibri" w:eastAsia="Calibri"/>
                  <w:b/>
                  <w:color w:val="000000"/>
                  <w:sz w:val="20"/>
                </w:rPr>
                <w:t xml:space="preserve">Step 3:</w:t>
              </w:r>
            </w:ins>
            <w:ins w:id="4252" w:author="Eryk Schiller" w:date="2023-06-09T00:04:00Z">
              <w:r>
                <w:rPr>
                  <w:rFonts w:cs="Calibri" w:eastAsia="Calibri"/>
                  <w:color w:val="000000"/>
                  <w:sz w:val="20"/>
                </w:rPr>
                <w:t xml:space="preserve"> The attacker will inject fault.  </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pPr>
              <w:spacing w:lineRule="atLeast" w:line="257" w:after="160"/>
            </w:pPr>
            <w:ins w:id="4253" w:author="Eryk Schiller" w:date="2023-06-09T00:04:00Z">
              <w:r>
                <w:rPr>
                  <w:rFonts w:cs="Calibri" w:eastAsia="Calibri"/>
                  <w:b/>
                  <w:color w:val="FFFFFF"/>
                  <w:sz w:val="20"/>
                </w:rPr>
                <w:t xml:space="preserve">Threat ID:</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rPr>
                <w:ins w:id="4254" w:author="Eryk Schiller" w:date="2023-06-09T00:04:00Z"/>
              </w:rPr>
            </w:pPr>
            <w:ins w:id="4255" w:author="Eryk Schiller" w:date="2023-06-09T00:04:00Z">
              <w:r>
                <w:rPr>
                  <w:rFonts w:cs="Calibri" w:eastAsia="Calibri"/>
                  <w:b/>
                  <w:color w:val="000000"/>
                  <w:sz w:val="20"/>
                </w:rPr>
                <w:t xml:space="preserve">T_FA.04_Fault_Injection</w:t>
              </w:r>
            </w:ins>
            <w:ins w:id="4256" w:author="Eryk Schiller" w:date="2023-06-09T00:04:00Z">
              <w:r>
                <w:rPr>
                  <w:rFonts w:cs="Calibri" w:eastAsia="Calibri"/>
                  <w:color w:val="000000"/>
                  <w:sz w:val="20"/>
                </w:rPr>
                <w:t xml:space="preserve"> - Cryptographic function processing flow Tampering</w:t>
              </w:r>
            </w:ins>
            <w:ins w:id="4257" w:author="Eryk Schiller" w:date="2023-06-09T00:04:00Z">
              <w:r/>
            </w:ins>
          </w:p>
          <w:p>
            <w:pPr>
              <w:rPr>
                <w:ins w:id="4258" w:author="Eryk Schiller" w:date="2023-06-09T00:04:00Z"/>
              </w:rPr>
            </w:pPr>
            <w:ins w:id="4259" w:author="Eryk Schiller" w:date="2023-06-09T00:04:00Z">
              <w:r>
                <w:rPr>
                  <w:rFonts w:cs="Calibri" w:eastAsia="Calibri"/>
                  <w:b/>
                  <w:color w:val="000000"/>
                  <w:sz w:val="20"/>
                </w:rPr>
                <w:t xml:space="preserve">T_FA.05_Fault_Injection</w:t>
              </w:r>
            </w:ins>
            <w:ins w:id="4260" w:author="Eryk Schiller" w:date="2023-06-09T00:04:00Z">
              <w:r>
                <w:rPr>
                  <w:rFonts w:cs="Calibri" w:eastAsia="Calibri"/>
                  <w:color w:val="000000"/>
                  <w:sz w:val="20"/>
                </w:rPr>
                <w:t xml:space="preserve"> - Reporting function processing flow Tampering</w:t>
              </w:r>
            </w:ins>
            <w:ins w:id="4261" w:author="Eryk Schiller" w:date="2023-06-09T00:04:00Z">
              <w:r/>
            </w:ins>
          </w:p>
          <w:p>
            <w:pPr>
              <w:spacing w:lineRule="atLeast" w:line="257" w:after="160"/>
            </w:pPr>
            <w:ins w:id="4262" w:author="Eryk Schiller" w:date="2023-06-09T00:04:00Z">
              <w:r>
                <w:rPr>
                  <w:rFonts w:cs="Calibri" w:eastAsia="Calibri"/>
                  <w:b/>
                  <w:color w:val="000000"/>
                  <w:sz w:val="20"/>
                </w:rPr>
                <w:t xml:space="preserve">T_FA.06_Fault_Injection</w:t>
              </w:r>
            </w:ins>
            <w:ins w:id="4263" w:author="Eryk Schiller" w:date="2023-06-09T00:04:00Z">
              <w:r>
                <w:rPr>
                  <w:rFonts w:cs="Calibri" w:eastAsia="Calibri"/>
                  <w:color w:val="000000"/>
                  <w:sz w:val="20"/>
                </w:rPr>
                <w:t xml:space="preserve"> - Reconfiguration function processing flow Tampering</w:t>
              </w:r>
            </w:ins>
            <w:r/>
          </w:p>
        </w:tc>
      </w:tr>
      <w:tr>
        <w:trPr>
          <w:trHeight w:val="310"/>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pPr>
              <w:spacing w:lineRule="atLeast" w:line="257" w:after="160"/>
            </w:pPr>
            <w:ins w:id="4264" w:author="Eryk Schiller" w:date="2023-06-09T00:04:00Z">
              <w:r>
                <w:rPr>
                  <w:rFonts w:cs="Calibri" w:eastAsia="Calibri"/>
                  <w:b/>
                  <w:color w:val="FFFFFF"/>
                  <w:sz w:val="20"/>
                </w:rPr>
                <w:t xml:space="preserve">Source:</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spacing w:lineRule="atLeast" w:line="257" w:after="160"/>
            </w:pPr>
            <w:ins w:id="4265" w:author="Eryk Schiller" w:date="2023-06-09T00:04:00Z">
              <w:r>
                <w:rPr>
                  <w:rFonts w:cs="Calibri" w:eastAsia="Calibri"/>
                  <w:color w:val="000000"/>
                  <w:sz w:val="20"/>
                </w:rPr>
                <w:t xml:space="preserve">IoT device, Network, Back-end system</w:t>
              </w:r>
            </w:ins>
            <w:r/>
          </w:p>
        </w:tc>
      </w:tr>
      <w:tr>
        <w:trPr>
          <w:trHeight w:val="1047"/>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vMerge w:val="restart"/>
            <w:textDirection w:val="lrTb"/>
            <w:noWrap w:val="false"/>
          </w:tcPr>
          <w:p>
            <w:pPr>
              <w:spacing w:lineRule="atLeast" w:line="257" w:after="160"/>
            </w:pPr>
            <w:ins w:id="4266" w:author="Eryk Schiller" w:date="2023-06-09T00:04:00Z">
              <w:r>
                <w:rPr>
                  <w:rFonts w:cs="Calibri" w:eastAsia="Calibri"/>
                  <w:b/>
                  <w:color w:val="FFFFFF"/>
                  <w:sz w:val="20"/>
                </w:rPr>
                <w:t xml:space="preserve">Scoring:</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spacing w:lineRule="atLeast" w:line="257" w:after="160"/>
              <w:rPr>
                <w:ins w:id="4267" w:author="Eryk Schiller" w:date="2023-06-09T00:04:00Z"/>
              </w:rPr>
            </w:pPr>
            <w:ins w:id="4268" w:author="Eryk Schiller" w:date="2023-06-09T00:04:00Z">
              <w:r>
                <w:rPr>
                  <w:rFonts w:cs="Calibri" w:eastAsia="Calibri"/>
                  <w:color w:val="000000"/>
                  <w:sz w:val="20"/>
                </w:rPr>
                <w:t xml:space="preserve">Threat Likelihood rating = Likely</w:t>
              </w:r>
            </w:ins>
            <w:ins w:id="4269" w:author="Eryk Schiller" w:date="2023-06-09T00:04:00Z">
              <w:r/>
            </w:ins>
          </w:p>
          <w:p>
            <w:pPr>
              <w:rPr>
                <w:ins w:id="4270" w:author="Eryk Schiller" w:date="2023-06-09T00:04:00Z"/>
              </w:rPr>
            </w:pPr>
            <w:ins w:id="4271" w:author="Eryk Schiller" w:date="2023-06-09T00:04:00Z">
              <w:r>
                <w:rPr>
                  <w:rFonts w:cs="Calibri" w:eastAsia="Calibri"/>
                  <w:color w:val="000000"/>
                  <w:sz w:val="20"/>
                </w:rPr>
                <w:t xml:space="preserve">Impact rating = Severe</w:t>
              </w:r>
            </w:ins>
            <w:ins w:id="4272" w:author="Eryk Schiller" w:date="2023-06-09T00:04:00Z">
              <w:r/>
            </w:ins>
          </w:p>
          <w:p>
            <w:r/>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ins w:id="4273" w:author="Eryk Schiller" w:date="2023-06-09T00:04:00Z">
              <w:r>
                <w:rPr>
                  <w:rFonts w:cs="Calibri" w:eastAsia="Calibri"/>
                  <w:b/>
                  <w:color w:val="FFFFFF"/>
                  <w:sz w:val="20"/>
                </w:rPr>
                <w:t xml:space="preserve">Mitigation:</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rPr>
                <w:ins w:id="4274" w:author="Eryk Schiller" w:date="2023-06-09T00:04:00Z"/>
              </w:rPr>
            </w:pPr>
            <w:ins w:id="4275" w:author="Eryk Schiller" w:date="2023-06-09T00:04:00Z">
              <w:r>
                <w:rPr>
                  <w:rFonts w:cs="Calibri" w:eastAsia="Calibri"/>
                  <w:color w:val="000000"/>
                  <w:sz w:val="20"/>
                </w:rPr>
                <w:t xml:space="preserve">To counter the threat and mitigate the risk the following countermeasures are identified.</w:t>
              </w:r>
            </w:ins>
            <w:ins w:id="4276" w:author="Eryk Schiller" w:date="2023-06-09T00:04:00Z">
              <w:r/>
            </w:ins>
          </w:p>
          <w:p>
            <w:pPr>
              <w:rPr>
                <w:ins w:id="4277" w:author="Eryk Schiller" w:date="2023-06-09T00:04:00Z"/>
              </w:rPr>
            </w:pPr>
            <w:ins w:id="4278" w:author="Eryk Schiller" w:date="2023-06-09T00:04:00Z">
              <w:r>
                <w:rPr>
                  <w:rFonts w:cs="Calibri" w:eastAsia="Calibri"/>
                  <w:color w:val="000000"/>
                  <w:sz w:val="20"/>
                </w:rPr>
                <w:t xml:space="preserve"> </w:t>
              </w:r>
            </w:ins>
            <w:ins w:id="4279" w:author="Eryk Schiller" w:date="2023-06-09T00:04:00Z">
              <w:r/>
            </w:ins>
          </w:p>
          <w:p>
            <w:pPr>
              <w:numPr>
                <w:ilvl w:val="0"/>
                <w:numId w:val="173"/>
              </w:numPr>
              <w:rPr>
                <w:ins w:id="4280" w:author="Eryk Schiller" w:date="2023-06-09T00:04:00Z"/>
              </w:rPr>
            </w:pPr>
            <w:ins w:id="4281" w:author="Eryk Schiller" w:date="2023-06-09T00:04:00Z">
              <w:r>
                <w:rPr>
                  <w:rFonts w:cs="Calibri" w:eastAsia="Calibri"/>
                  <w:b/>
                  <w:color w:val="000000"/>
                  <w:sz w:val="20"/>
                </w:rPr>
                <w:t xml:space="preserve">TS4_SCM_1:</w:t>
              </w:r>
            </w:ins>
            <w:ins w:id="4282" w:author="Eryk Schiller" w:date="2023-06-09T00:04:00Z">
              <w:r>
                <w:rPr>
                  <w:rFonts w:cs="Calibri" w:eastAsia="Calibri"/>
                  <w:color w:val="000000"/>
                  <w:sz w:val="20"/>
                </w:rPr>
                <w:t xml:space="preserve"> IoT Device shall support and embed a secure element as cryptographic engine. </w:t>
              </w:r>
            </w:ins>
            <w:ins w:id="4283" w:author="Eryk Schiller" w:date="2023-06-09T00:04:00Z">
              <w:r/>
            </w:ins>
          </w:p>
          <w:p>
            <w:pPr>
              <w:numPr>
                <w:ilvl w:val="0"/>
                <w:numId w:val="173"/>
              </w:numPr>
            </w:pPr>
            <w:ins w:id="4284" w:author="Eryk Schiller" w:date="2023-06-09T00:04:00Z">
              <w:r>
                <w:rPr>
                  <w:rFonts w:cs="Calibri" w:eastAsia="Calibri"/>
                  <w:b/>
                  <w:color w:val="000000"/>
                  <w:sz w:val="20"/>
                </w:rPr>
                <w:t xml:space="preserve">TS4_SCM_3:</w:t>
              </w:r>
            </w:ins>
            <w:ins w:id="4285" w:author="Eryk Schiller" w:date="2023-06-09T00:04:00Z">
              <w:r>
                <w:rPr>
                  <w:rFonts w:cs="Calibri" w:eastAsia="Calibri"/>
                  <w:color w:val="000000"/>
                  <w:sz w:val="20"/>
                </w:rPr>
                <w:t xml:space="preserve"> The Secure element shall implement countermeasures t</w:t>
              </w:r>
            </w:ins>
            <w:ins w:id="4286" w:author="Eryk Schiller" w:date="2023-06-09T00:04:00Z">
              <w:r>
                <w:rPr>
                  <w:rFonts w:cs="Calibri" w:eastAsia="Calibri"/>
                  <w:color w:val="000000"/>
                  <w:sz w:val="20"/>
                </w:rPr>
                <w:t xml:space="preserve">o contrast side channel and fault injection attacks</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41" w:type="dxa"/>
            <w:textDirection w:val="lrTb"/>
            <w:noWrap w:val="false"/>
          </w:tcPr>
          <w:p>
            <w:pPr>
              <w:spacing w:lineRule="atLeast" w:line="257" w:after="160"/>
            </w:pPr>
            <w:ins w:id="4287" w:author="Eryk Schiller" w:date="2023-06-09T00:04:00Z">
              <w:r>
                <w:rPr>
                  <w:rFonts w:cs="Calibri" w:eastAsia="Calibri"/>
                  <w:b/>
                  <w:color w:val="FFFFFF"/>
                  <w:sz w:val="20"/>
                </w:rPr>
                <w:t xml:space="preserve">Mitigation Status:</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88" w:type="dxa"/>
            <w:textDirection w:val="lrTb"/>
            <w:noWrap w:val="false"/>
          </w:tcPr>
          <w:p>
            <w:pPr>
              <w:spacing w:lineRule="atLeast" w:line="257" w:after="160"/>
            </w:pPr>
            <w:ins w:id="4288" w:author="Eryk Schiller" w:date="2023-06-09T00:04:00Z">
              <w:r>
                <w:rPr>
                  <w:rFonts w:cs="Calibri" w:eastAsia="Calibri"/>
                  <w:color w:val="000000"/>
                  <w:sz w:val="20"/>
                </w:rPr>
                <w:t xml:space="preserve">In design phase</w:t>
              </w:r>
            </w:ins>
            <w:r/>
          </w:p>
        </w:tc>
      </w:tr>
    </w:tbl>
    <w:p>
      <w:pPr>
        <w:rPr>
          <w:ins w:id="4289" w:author="Eryk Schiller" w:date="2023-06-09T00:04:00Z"/>
        </w:rPr>
      </w:pPr>
      <w:ins w:id="4290" w:author="Eryk Schiller" w:date="2023-06-09T00:04:00Z">
        <w:r>
          <w:br w:type="page"/>
        </w:r>
      </w:ins>
      <w:ins w:id="4291" w:author="Eryk Schiller" w:date="2023-06-09T00:04:00Z">
        <w:r/>
      </w:ins>
    </w:p>
    <w:p>
      <w:pPr>
        <w:rPr>
          <w:ins w:id="4292" w:author="Eryk Schiller" w:date="2023-06-09T00:04:00Z"/>
        </w:rPr>
      </w:pPr>
      <w:r/>
      <w:ins w:id="4293" w:author="Eryk Schiller" w:date="2023-06-09T00:04:00Z">
        <w:r/>
      </w:ins>
    </w:p>
    <w:tbl>
      <w:tblPr>
        <w:tblStyle w:val="508"/>
        <w:tblW w:w="10000" w:type="dxa"/>
        <w:tblLook w:val="04A0" w:firstRow="1" w:lastRow="0" w:firstColumn="1" w:lastColumn="0" w:noHBand="0" w:noVBand="1"/>
      </w:tblPr>
      <w:tblGrid>
        <w:gridCol w:w="1900"/>
        <w:gridCol w:w="8100"/>
      </w:tblGrid>
      <w:tr>
        <w:trPr>
          <w:trHeight w:val="377"/>
        </w:trPr>
        <w:tc>
          <w:tcPr>
            <w:gridSpan w:val="2"/>
            <w:tcW w:w="10000" w:type="dxa"/>
            <w:textDirection w:val="lrTb"/>
            <w:noWrap w:val="false"/>
          </w:tcPr>
          <w:p>
            <w:pPr>
              <w:spacing w:lineRule="atLeast" w:line="257" w:after="160"/>
            </w:pPr>
            <w:ins w:id="4294" w:author="Eryk Schiller" w:date="2023-06-09T00:04:00Z">
              <w:r>
                <w:rPr>
                  <w:rFonts w:cs="Calibri" w:eastAsia="Calibri"/>
                  <w:color w:val="FFFFFF"/>
                  <w:sz w:val="20"/>
                </w:rPr>
                <w:t xml:space="preserve">TS6_SC_Tampering</w:t>
              </w:r>
            </w:ins>
            <w:r/>
          </w:p>
        </w:tc>
      </w:tr>
      <w:tr>
        <w:trPr>
          <w:trHeight w:val="362"/>
        </w:trPr>
        <w:tc>
          <w:tcPr>
            <w:tcW w:w="1900" w:type="dxa"/>
            <w:textDirection w:val="lrTb"/>
            <w:noWrap w:val="false"/>
          </w:tcPr>
          <w:p>
            <w:pPr>
              <w:spacing w:lineRule="auto" w:line="259" w:after="160"/>
            </w:pPr>
            <w:ins w:id="4295" w:author="Eryk Schiller" w:date="2023-06-09T00:04:00Z">
              <w:r>
                <w:t xml:space="preserve">Description:</w:t>
              </w:r>
            </w:ins>
            <w:r/>
          </w:p>
        </w:tc>
        <w:tc>
          <w:tcPr>
            <w:tcW w:w="8100" w:type="dxa"/>
            <w:textDirection w:val="lrTb"/>
            <w:noWrap w:val="false"/>
          </w:tcPr>
          <w:p>
            <w:pPr>
              <w:rPr>
                <w:ins w:id="4296" w:author="Eryk Schiller" w:date="2023-06-09T00:04:00Z"/>
              </w:rPr>
            </w:pPr>
            <w:ins w:id="4297" w:author="Eryk Schiller" w:date="2023-06-09T00:04:00Z">
              <w:r>
                <w:t xml:space="preserve">The threat directly targets the smart contract to </w:t>
              </w:r>
            </w:ins>
            <w:ins w:id="4298" w:author="Eryk Schiller" w:date="2023-06-09T00:04:00Z">
              <w:r>
                <w:rPr>
                  <w:b/>
                </w:rPr>
                <w:t xml:space="preserve">tamper </w:t>
              </w:r>
            </w:ins>
            <w:ins w:id="4299" w:author="Eryk Schiller" w:date="2023-06-09T00:04:00Z">
              <w:r>
                <w:t xml:space="preserve">the state by exploiting functions defined in the </w:t>
              </w:r>
            </w:ins>
            <w:ins w:id="4300" w:author="Eryk Schiller" w:date="2023-06-09T00:04:00Z">
              <w:r>
                <w:rPr>
                  <w:b/>
                </w:rPr>
                <w:t xml:space="preserve">smart contract</w:t>
              </w:r>
            </w:ins>
            <w:ins w:id="4301" w:author="Eryk Schiller" w:date="2023-06-09T00:04:00Z">
              <w:r>
                <w:t xml:space="preserve"> or by </w:t>
              </w:r>
            </w:ins>
            <w:ins w:id="4302" w:author="Eryk Schiller" w:date="2023-06-09T00:04:00Z">
              <w:r>
                <w:rPr>
                  <w:b/>
                </w:rPr>
                <w:t xml:space="preserve">disabling </w:t>
              </w:r>
            </w:ins>
            <w:ins w:id="4303" w:author="Eryk Schiller" w:date="2023-06-09T00:04:00Z">
              <w:r>
                <w:t xml:space="preserve">it through common structural vulnerabilities (</w:t>
              </w:r>
            </w:ins>
            <w:ins w:id="4304" w:author="Eryk Schiller" w:date="2023-06-09T00:04:00Z">
              <w:r>
                <w:rPr>
                  <w:i/>
                </w:rPr>
                <w:t xml:space="preserve">e.g.,</w:t>
              </w:r>
            </w:ins>
            <w:ins w:id="4305" w:author="Eryk Schiller" w:date="2023-06-09T00:04:00Z">
              <w:r>
                <w:t xml:space="preserve"> default visibility, reentrancy) or through a potential backdoor that was added to the smart contract.</w:t>
              </w:r>
            </w:ins>
            <w:ins w:id="4306" w:author="Eryk Schiller" w:date="2023-06-09T00:04:00Z">
              <w:r/>
            </w:ins>
          </w:p>
          <w:p>
            <w:pPr>
              <w:spacing w:lineRule="atLeast" w:line="257" w:after="160"/>
              <w:rPr>
                <w:ins w:id="4307" w:author="Eryk Schiller" w:date="2023-06-09T00:04:00Z"/>
              </w:rPr>
            </w:pPr>
            <w:r/>
            <w:ins w:id="4308" w:author="Eryk Schiller" w:date="2023-06-09T00:04:00Z">
              <w:r/>
            </w:ins>
          </w:p>
          <w:p>
            <w:pPr>
              <w:spacing w:lineRule="atLeast" w:line="257" w:after="160"/>
              <w:rPr>
                <w:ins w:id="4309" w:author="Eryk Schiller" w:date="2023-06-09T00:04:00Z"/>
              </w:rPr>
            </w:pPr>
            <w:ins w:id="4310" w:author="Eryk Schiller" w:date="2023-06-09T00:04:00Z">
              <w:r>
                <w:rPr>
                  <w:rFonts w:cs="Calibri" w:eastAsia="Calibri"/>
                  <w:b/>
                  <w:color w:val="000000"/>
                  <w:sz w:val="20"/>
                </w:rPr>
                <w:t xml:space="preserve">Scenario set up:</w:t>
              </w:r>
            </w:ins>
            <w:ins w:id="4311" w:author="Eryk Schiller" w:date="2023-06-09T00:04:00Z">
              <w:r/>
            </w:ins>
          </w:p>
          <w:p>
            <w:pPr>
              <w:rPr>
                <w:rFonts w:cs="Calibri" w:eastAsia="Calibri"/>
                <w:color w:val="000000"/>
                <w:ins w:id="4312" w:author="Eryk Schiller" w:date="2023-06-09T00:04:00Z"/>
              </w:rPr>
            </w:pPr>
            <w:ins w:id="4313" w:author="Eryk Schiller" w:date="2023-06-09T00:04:00Z">
              <w:r>
                <w:rPr>
                  <w:rFonts w:cs="Calibri" w:eastAsia="Calibri"/>
                  <w:b/>
                  <w:color w:val="000000"/>
                  <w:sz w:val="20"/>
                </w:rPr>
                <w:t xml:space="preserve">Step 1:</w:t>
              </w:r>
            </w:ins>
            <w:ins w:id="4314" w:author="Eryk Schiller" w:date="2023-06-09T00:04:00Z">
              <w:r>
                <w:rPr>
                  <w:rFonts w:cs="Calibri" w:eastAsia="Calibri"/>
                  <w:color w:val="000000"/>
                  <w:sz w:val="20"/>
                </w:rPr>
                <w:t xml:space="preserve"> The attacker has access to the smart code deployed by the owner, either by decompiling the ABI or by obtaining the source.</w:t>
              </w:r>
            </w:ins>
            <w:ins w:id="4315" w:author="Eryk Schiller" w:date="2023-06-09T00:04:00Z">
              <w:r/>
            </w:ins>
          </w:p>
          <w:p>
            <w:pPr>
              <w:rPr>
                <w:rFonts w:cs="Calibri" w:eastAsia="Calibri"/>
                <w:color w:val="000000"/>
                <w:ins w:id="4316" w:author="Eryk Schiller" w:date="2023-06-09T00:04:00Z"/>
              </w:rPr>
            </w:pPr>
            <w:ins w:id="4317" w:author="Eryk Schiller" w:date="2023-06-09T00:04:00Z">
              <w:r>
                <w:rPr>
                  <w:rFonts w:cs="Calibri" w:eastAsia="Calibri"/>
                  <w:b/>
                  <w:color w:val="000000"/>
                  <w:sz w:val="20"/>
                </w:rPr>
                <w:t xml:space="preserve">Step 2:</w:t>
              </w:r>
            </w:ins>
            <w:ins w:id="4318" w:author="Eryk Schiller" w:date="2023-06-09T00:04:00Z">
              <w:r>
                <w:rPr>
                  <w:rFonts w:cs="Calibri" w:eastAsia="Calibri"/>
                  <w:color w:val="000000"/>
                  <w:sz w:val="20"/>
                </w:rPr>
                <w:t xml:space="preserve"> The attacker analyzes the source code for static or dynamic flaws to be exploited.</w:t>
              </w:r>
            </w:ins>
            <w:ins w:id="4319" w:author="Eryk Schiller" w:date="2023-06-09T00:04:00Z">
              <w:r/>
            </w:ins>
          </w:p>
          <w:p>
            <w:pPr>
              <w:rPr>
                <w:ins w:id="4320" w:author="Eryk Schiller" w:date="2023-06-09T00:04:00Z"/>
              </w:rPr>
            </w:pPr>
            <w:ins w:id="4321" w:author="Eryk Schiller" w:date="2023-06-09T00:04:00Z">
              <w:r>
                <w:rPr>
                  <w:rFonts w:cs="Calibri" w:eastAsia="Calibri"/>
                  <w:b/>
                  <w:color w:val="000000"/>
                  <w:sz w:val="20"/>
                </w:rPr>
                <w:t xml:space="preserve">Step 3:</w:t>
              </w:r>
            </w:ins>
            <w:ins w:id="4322" w:author="Eryk Schiller" w:date="2023-06-09T00:04:00Z">
              <w:r>
                <w:rPr>
                  <w:rFonts w:cs="Calibri" w:eastAsia="Calibri"/>
                  <w:color w:val="000000"/>
                  <w:sz w:val="20"/>
                </w:rPr>
                <w:t xml:space="preserve"> By exploiting the vulnerab</w:t>
              </w:r>
            </w:ins>
            <w:ins w:id="4323" w:author="Eryk Schiller" w:date="2023-06-09T00:04:00Z">
              <w:r>
                <w:rPr>
                  <w:rFonts w:cs="Calibri" w:eastAsia="Calibri"/>
                  <w:color w:val="000000"/>
                  <w:sz w:val="20"/>
                </w:rPr>
                <w:t xml:space="preserve">ilities in the code, the attacker is able to directly modify the state or call an exposed function, leading to a tampering of the blockchain-based functionality and its security guarantees.</w:t>
              </w:r>
            </w:ins>
            <w:ins w:id="4324" w:author="Eryk Schiller" w:date="2023-06-09T00:04:00Z">
              <w:r/>
            </w:ins>
          </w:p>
          <w:p>
            <w:r/>
            <w:r/>
          </w:p>
        </w:tc>
      </w:tr>
      <w:tr>
        <w:trPr>
          <w:trHeight w:val="341"/>
        </w:trPr>
        <w:tc>
          <w:tcPr>
            <w:tcW w:w="1900" w:type="dxa"/>
            <w:textDirection w:val="lrTb"/>
            <w:noWrap w:val="false"/>
          </w:tcPr>
          <w:p>
            <w:pPr>
              <w:spacing w:lineRule="auto" w:line="259" w:after="160"/>
            </w:pPr>
            <w:ins w:id="4325" w:author="Eryk Schiller" w:date="2023-06-09T00:04:00Z">
              <w:r>
                <w:t xml:space="preserve">Threat ID:</w:t>
              </w:r>
            </w:ins>
            <w:r/>
          </w:p>
        </w:tc>
        <w:tc>
          <w:tcPr>
            <w:tcW w:w="8100" w:type="dxa"/>
            <w:textDirection w:val="lrTb"/>
            <w:noWrap w:val="false"/>
          </w:tcPr>
          <w:p>
            <w:pPr>
              <w:spacing w:lineRule="auto" w:line="259" w:after="160"/>
              <w:rPr>
                <w:ins w:id="4326" w:author="Eryk Schiller" w:date="2023-06-09T00:04:00Z"/>
              </w:rPr>
            </w:pPr>
            <w:ins w:id="4327" w:author="Eryk Schiller" w:date="2023-06-09T00:04:00Z">
              <w:r>
                <w:rPr>
                  <w:b/>
                </w:rPr>
                <w:t xml:space="preserve">T_FA.01_Tampering: </w:t>
              </w:r>
            </w:ins>
            <w:ins w:id="4328" w:author="Eryk Schiller" w:date="2023-06-09T00:04:00Z">
              <w:r>
                <w:t xml:space="preserve">The integrity of the functional an</w:t>
              </w:r>
            </w:ins>
            <w:ins w:id="4329" w:author="Eryk Schiller" w:date="2023-06-09T00:04:00Z">
              <w:r>
                <w:t xml:space="preserve">d data assets provided by the SC are not guaranteed.</w:t>
              </w:r>
            </w:ins>
            <w:ins w:id="4330" w:author="Eryk Schiller" w:date="2023-06-09T00:04:00Z">
              <w:r/>
            </w:ins>
          </w:p>
          <w:p>
            <w:pPr>
              <w:spacing w:lineRule="auto" w:line="259" w:after="160"/>
            </w:pPr>
            <w:ins w:id="4331" w:author="Eryk Schiller" w:date="2023-06-09T00:04:00Z">
              <w:r>
                <w:rPr>
                  <w:b/>
                </w:rPr>
                <w:t xml:space="preserve">T_FA.01_Disable: </w:t>
              </w:r>
            </w:ins>
            <w:ins w:id="4332" w:author="Eryk Schiller" w:date="2023-06-09T00:04:00Z">
              <w:r>
                <w:t xml:space="preserve">The availabaility of the smart contracts' functions are not ensured.</w:t>
              </w:r>
            </w:ins>
            <w:r/>
          </w:p>
        </w:tc>
      </w:tr>
      <w:tr>
        <w:trPr>
          <w:trHeight w:val="508"/>
        </w:trPr>
        <w:tc>
          <w:tcPr>
            <w:tcW w:w="1900" w:type="dxa"/>
            <w:textDirection w:val="lrTb"/>
            <w:noWrap w:val="false"/>
          </w:tcPr>
          <w:p>
            <w:pPr>
              <w:spacing w:lineRule="auto" w:line="259" w:after="160"/>
            </w:pPr>
            <w:ins w:id="4333" w:author="Eryk Schiller" w:date="2023-06-09T00:04:00Z">
              <w:r>
                <w:t xml:space="preserve">Source:</w:t>
              </w:r>
            </w:ins>
            <w:r/>
          </w:p>
        </w:tc>
        <w:tc>
          <w:tcPr>
            <w:tcW w:w="8100" w:type="dxa"/>
            <w:textDirection w:val="lrTb"/>
            <w:noWrap w:val="false"/>
          </w:tcPr>
          <w:p>
            <w:pPr>
              <w:spacing w:lineRule="auto" w:line="259" w:after="160"/>
            </w:pPr>
            <w:ins w:id="4334" w:author="Eryk Schiller" w:date="2023-06-09T00:04:00Z">
              <w:r>
                <w:t xml:space="preserve">Smart Contract</w:t>
              </w:r>
            </w:ins>
            <w:r/>
          </w:p>
        </w:tc>
      </w:tr>
      <w:tr>
        <w:trPr>
          <w:trHeight w:val="1141"/>
        </w:trPr>
        <w:tc>
          <w:tcPr>
            <w:tcW w:w="1900" w:type="dxa"/>
            <w:vMerge w:val="restart"/>
            <w:textDirection w:val="lrTb"/>
            <w:noWrap w:val="false"/>
          </w:tcPr>
          <w:p>
            <w:pPr>
              <w:spacing w:lineRule="auto" w:line="259" w:after="160"/>
            </w:pPr>
            <w:ins w:id="4335" w:author="Eryk Schiller" w:date="2023-06-09T00:04:00Z">
              <w:r>
                <w:t xml:space="preserve">Scoring:</w:t>
              </w:r>
            </w:ins>
            <w:r/>
          </w:p>
        </w:tc>
        <w:tc>
          <w:tcPr>
            <w:tcW w:w="8100" w:type="dxa"/>
            <w:textDirection w:val="lrTb"/>
            <w:noWrap w:val="false"/>
          </w:tcPr>
          <w:p>
            <w:pPr>
              <w:spacing w:after="240"/>
              <w:rPr>
                <w:ins w:id="4336" w:author="Eryk Schiller" w:date="2023-06-09T00:04:00Z"/>
              </w:rPr>
            </w:pPr>
            <w:ins w:id="4337" w:author="Eryk Schiller" w:date="2023-06-09T00:04:00Z">
              <w:r>
                <w:t xml:space="preserve">- Likelihood: Highly Likely</w:t>
              </w:r>
            </w:ins>
            <w:ins w:id="4338" w:author="Eryk Schiller" w:date="2023-06-09T00:04:00Z">
              <w:r/>
            </w:ins>
          </w:p>
          <w:p>
            <w:pPr>
              <w:spacing w:after="240"/>
              <w:rPr>
                <w:rFonts w:ascii="Times New Roman" w:hAnsi="Times New Roman"/>
              </w:rPr>
            </w:pPr>
            <w:ins w:id="4339" w:author="Eryk Schiller" w:date="2023-06-09T00:04:00Z">
              <w:r>
                <w:t xml:space="preserve">- Impact: Severe</w:t>
              </w:r>
            </w:ins>
            <w:r/>
          </w:p>
        </w:tc>
      </w:tr>
      <w:tr>
        <w:trPr>
          <w:trHeight w:val="341"/>
        </w:trPr>
        <w:tc>
          <w:tcPr>
            <w:tcW w:w="1900" w:type="dxa"/>
            <w:textDirection w:val="lrTb"/>
            <w:noWrap w:val="false"/>
          </w:tcPr>
          <w:p>
            <w:ins w:id="4340" w:author="Eryk Schiller" w:date="2023-06-09T00:04:00Z">
              <w:r>
                <w:t xml:space="preserve">Mitigation:</w:t>
              </w:r>
            </w:ins>
            <w:r/>
          </w:p>
        </w:tc>
        <w:tc>
          <w:tcPr>
            <w:tcW w:w="8100" w:type="dxa"/>
            <w:textDirection w:val="lrTb"/>
            <w:noWrap w:val="false"/>
          </w:tcPr>
          <w:p>
            <w:pPr>
              <w:spacing w:lineRule="auto" w:line="259" w:after="160"/>
              <w:rPr>
                <w:ins w:id="4341" w:author="Eryk Schiller" w:date="2023-06-09T00:04:00Z"/>
              </w:rPr>
            </w:pPr>
            <w:ins w:id="4342" w:author="Eryk Schiller" w:date="2023-06-09T00:04:00Z">
              <w:r>
                <w:t xml:space="preserve">- Coding </w:t>
              </w:r>
            </w:ins>
            <w:ins w:id="4343" w:author="Eryk Schiller" w:date="2023-06-09T00:04:00Z">
              <w:r>
                <w:t xml:space="preserve">best-practices</w:t>
              </w:r>
            </w:ins>
            <w:ins w:id="4344" w:author="Eryk Schiller" w:date="2023-06-09T00:04:00Z">
              <w:r/>
            </w:ins>
          </w:p>
          <w:p>
            <w:pPr>
              <w:spacing w:lineRule="auto" w:line="259" w:after="160"/>
              <w:rPr>
                <w:ins w:id="4345" w:author="Eryk Schiller" w:date="2023-06-09T00:04:00Z"/>
              </w:rPr>
            </w:pPr>
            <w:ins w:id="4346" w:author="Eryk Schiller" w:date="2023-06-09T00:04:00Z">
              <w:r>
                <w:t xml:space="preserve">- Threat modeling in the secure design life cycle</w:t>
              </w:r>
            </w:ins>
            <w:ins w:id="4347" w:author="Eryk Schiller" w:date="2023-06-09T00:04:00Z">
              <w:r/>
            </w:ins>
          </w:p>
          <w:p>
            <w:pPr>
              <w:rPr>
                <w:ins w:id="4348" w:author="Eryk Schiller" w:date="2023-06-09T00:04:00Z"/>
              </w:rPr>
            </w:pPr>
            <w:ins w:id="4349" w:author="Eryk Schiller" w:date="2023-06-09T00:04:00Z">
              <w:r>
                <w:t xml:space="preserve">- Fuzzing</w:t>
              </w:r>
            </w:ins>
            <w:ins w:id="4350" w:author="Eryk Schiller" w:date="2023-06-09T00:04:00Z">
              <w:r/>
            </w:ins>
          </w:p>
          <w:p>
            <w:ins w:id="4351" w:author="Eryk Schiller" w:date="2023-06-09T00:04:00Z">
              <w:r>
                <w:t xml:space="preserve">- Auditing, although impacts are not clearly measurable</w:t>
              </w:r>
            </w:ins>
            <w:r/>
          </w:p>
        </w:tc>
      </w:tr>
      <w:tr>
        <w:trPr>
          <w:trHeight w:val="341"/>
        </w:trPr>
        <w:tc>
          <w:tcPr>
            <w:tcW w:w="1900" w:type="dxa"/>
            <w:textDirection w:val="lrTb"/>
            <w:noWrap w:val="false"/>
          </w:tcPr>
          <w:p>
            <w:pPr>
              <w:spacing w:lineRule="auto" w:line="259" w:after="160"/>
            </w:pPr>
            <w:ins w:id="4352" w:author="Eryk Schiller" w:date="2023-06-09T00:04:00Z">
              <w:r>
                <w:t xml:space="preserve">Mitigation Status:</w:t>
              </w:r>
            </w:ins>
            <w:r/>
          </w:p>
        </w:tc>
        <w:tc>
          <w:tcPr>
            <w:tcW w:w="8100" w:type="dxa"/>
            <w:textDirection w:val="lrTb"/>
            <w:noWrap w:val="false"/>
          </w:tcPr>
          <w:p>
            <w:pPr>
              <w:spacing w:lineRule="auto" w:line="259" w:after="160"/>
            </w:pPr>
            <w:ins w:id="4353" w:author="Eryk Schiller" w:date="2023-06-09T00:04:00Z">
              <w:r>
                <w:t xml:space="preserve">In design</w:t>
              </w:r>
            </w:ins>
            <w:r/>
          </w:p>
        </w:tc>
      </w:tr>
    </w:tbl>
    <w:p>
      <w:pPr>
        <w:rPr>
          <w:ins w:id="4354" w:author="Eryk Schiller" w:date="2023-06-09T00:04:00Z"/>
        </w:rPr>
      </w:pPr>
      <w:ins w:id="4355" w:author="Eryk Schiller" w:date="2023-06-09T00:04:00Z">
        <w:r>
          <w:br w:type="page"/>
        </w:r>
      </w:ins>
      <w:ins w:id="4356" w:author="Eryk Schiller" w:date="2023-06-09T00:04:00Z">
        <w:r/>
      </w:ins>
    </w:p>
    <w:p>
      <w:pPr>
        <w:rPr>
          <w:ins w:id="4357" w:author="Eryk Schiller" w:date="2023-06-09T00:04:00Z"/>
        </w:rPr>
      </w:pPr>
      <w:r/>
      <w:ins w:id="4358" w:author="Eryk Schiller" w:date="2023-06-09T00:04:00Z">
        <w:r/>
      </w:ins>
    </w:p>
    <w:tbl>
      <w:tblPr>
        <w:tblStyle w:val="508"/>
        <w:tblW w:w="10000" w:type="dxa"/>
        <w:tblLook w:val="04A0" w:firstRow="1" w:lastRow="0" w:firstColumn="1" w:lastColumn="0" w:noHBand="0" w:noVBand="1"/>
      </w:tblPr>
      <w:tblGrid>
        <w:gridCol w:w="1900"/>
        <w:gridCol w:w="8100"/>
      </w:tblGrid>
      <w:tr>
        <w:trPr>
          <w:trHeight w:val="377"/>
        </w:trPr>
        <w:tc>
          <w:tcPr>
            <w:gridSpan w:val="2"/>
            <w:tcW w:w="10000" w:type="dxa"/>
            <w:textDirection w:val="lrTb"/>
            <w:noWrap w:val="false"/>
          </w:tcPr>
          <w:p>
            <w:pPr>
              <w:spacing w:lineRule="atLeast" w:line="257" w:after="160"/>
            </w:pPr>
            <w:ins w:id="4359" w:author="Eryk Schiller" w:date="2023-06-09T00:04:00Z">
              <w:r>
                <w:rPr>
                  <w:rFonts w:cs="Calibri" w:eastAsia="Calibri"/>
                  <w:color w:val="FFFFFF"/>
                  <w:sz w:val="20"/>
                </w:rPr>
                <w:t xml:space="preserve">TS7_ARTWORK_SPOOFING</w:t>
              </w:r>
            </w:ins>
            <w:r/>
          </w:p>
        </w:tc>
      </w:tr>
      <w:tr>
        <w:trPr>
          <w:trHeight w:val="362"/>
        </w:trPr>
        <w:tc>
          <w:tcPr>
            <w:tcW w:w="1900" w:type="dxa"/>
            <w:textDirection w:val="lrTb"/>
            <w:noWrap w:val="false"/>
          </w:tcPr>
          <w:p>
            <w:pPr>
              <w:spacing w:lineRule="auto" w:line="259" w:after="160"/>
            </w:pPr>
            <w:ins w:id="4360" w:author="Eryk Schiller" w:date="2023-06-09T00:04:00Z">
              <w:r>
                <w:t xml:space="preserve">Description:</w:t>
              </w:r>
            </w:ins>
            <w:r/>
          </w:p>
        </w:tc>
        <w:tc>
          <w:tcPr>
            <w:tcW w:w="8100" w:type="dxa"/>
            <w:textDirection w:val="lrTb"/>
            <w:noWrap w:val="false"/>
          </w:tcPr>
          <w:p>
            <w:pPr>
              <w:spacing w:lineRule="auto" w:line="259" w:after="160"/>
              <w:rPr>
                <w:ins w:id="4361" w:author="Eryk Schiller" w:date="2023-06-09T00:04:00Z"/>
              </w:rPr>
            </w:pPr>
            <w:ins w:id="4362" w:author="Eryk Schiller" w:date="2023-06-09T00:04:00Z">
              <w:r>
                <w:t xml:space="preserve">The threat actor directly targets the artwork, by </w:t>
              </w:r>
            </w:ins>
            <w:ins w:id="4363" w:author="Eryk Schiller" w:date="2023-06-09T00:04:00Z">
              <w:r>
                <w:t xml:space="preserve">attacking the attached logger to spoof the artwork.</w:t>
              </w:r>
            </w:ins>
            <w:ins w:id="4364" w:author="Eryk Schiller" w:date="2023-06-09T00:04:00Z">
              <w:r/>
            </w:ins>
          </w:p>
          <w:p>
            <w:pPr>
              <w:spacing w:lineRule="auto" w:line="259" w:after="160"/>
              <w:rPr>
                <w:ins w:id="4365" w:author="Eryk Schiller" w:date="2023-06-09T00:04:00Z"/>
              </w:rPr>
            </w:pPr>
            <w:ins w:id="4366" w:author="Eryk Schiller" w:date="2023-06-09T00:04:00Z">
              <w:r>
                <w:rPr>
                  <w:b/>
                </w:rPr>
                <w:t xml:space="preserve">Step 1:</w:t>
              </w:r>
            </w:ins>
            <w:ins w:id="4367" w:author="Eryk Schiller" w:date="2023-06-09T00:04:00Z">
              <w:r>
                <w:t xml:space="preserve"> The attacker gains physical access to the artwork and the logger, due to a missing physical or personal access control or due to a wrongly modeled trust assumption.</w:t>
              </w:r>
            </w:ins>
            <w:ins w:id="4368" w:author="Eryk Schiller" w:date="2023-06-09T00:04:00Z">
              <w:r/>
            </w:ins>
          </w:p>
          <w:p>
            <w:pPr>
              <w:spacing w:lineRule="auto" w:line="259" w:after="160"/>
              <w:rPr>
                <w:ins w:id="4369" w:author="Eryk Schiller" w:date="2023-06-09T00:04:00Z"/>
              </w:rPr>
            </w:pPr>
            <w:ins w:id="4370" w:author="Eryk Schiller" w:date="2023-06-09T00:04:00Z">
              <w:r>
                <w:rPr>
                  <w:b/>
                </w:rPr>
                <w:t xml:space="preserve">Step 2:</w:t>
              </w:r>
            </w:ins>
            <w:ins w:id="4371" w:author="Eryk Schiller" w:date="2023-06-09T00:04:00Z">
              <w:r>
                <w:t xml:space="preserve"> The attacker either rem</w:t>
              </w:r>
            </w:ins>
            <w:ins w:id="4372" w:author="Eryk Schiller" w:date="2023-06-09T00:04:00Z">
              <w:r>
                <w:t xml:space="preserve">oves, moves the logger to a counterfeit artwork or he provisions the counterfeit art.</w:t>
              </w:r>
            </w:ins>
            <w:ins w:id="4373" w:author="Eryk Schiller" w:date="2023-06-09T00:04:00Z">
              <w:r/>
            </w:ins>
          </w:p>
          <w:p>
            <w:pPr>
              <w:spacing w:lineRule="auto" w:line="259" w:after="160"/>
            </w:pPr>
            <w:ins w:id="4374" w:author="Eryk Schiller" w:date="2023-06-09T00:04:00Z">
              <w:r>
                <w:rPr>
                  <w:b/>
                </w:rPr>
                <w:t xml:space="preserve">Step 3:</w:t>
              </w:r>
            </w:ins>
            <w:ins w:id="4375" w:author="Eryk Schiller" w:date="2023-06-09T00:04:00Z">
              <w:r>
                <w:t xml:space="preserve"> The attacker sells the original artwork in a scenario that does not rely on the NFT-based authenticity mechanism. Since the artwork is the original, which could be proven with other methods, it still has a certain value on the black market.</w:t>
              </w:r>
            </w:ins>
            <w:r/>
          </w:p>
        </w:tc>
      </w:tr>
      <w:tr>
        <w:trPr>
          <w:trHeight w:val="341"/>
        </w:trPr>
        <w:tc>
          <w:tcPr>
            <w:tcW w:w="1900" w:type="dxa"/>
            <w:textDirection w:val="lrTb"/>
            <w:noWrap w:val="false"/>
          </w:tcPr>
          <w:p>
            <w:pPr>
              <w:spacing w:lineRule="auto" w:line="259" w:after="160"/>
            </w:pPr>
            <w:ins w:id="4376" w:author="Eryk Schiller" w:date="2023-06-09T00:04:00Z">
              <w:r>
                <w:t xml:space="preserve">Threat ID:</w:t>
              </w:r>
            </w:ins>
            <w:r/>
          </w:p>
        </w:tc>
        <w:tc>
          <w:tcPr>
            <w:tcW w:w="8100" w:type="dxa"/>
            <w:textDirection w:val="lrTb"/>
            <w:noWrap w:val="false"/>
          </w:tcPr>
          <w:p>
            <w:pPr>
              <w:spacing w:lineRule="auto" w:line="259" w:after="160"/>
              <w:rPr>
                <w:ins w:id="4377" w:author="Eryk Schiller" w:date="2023-06-09T00:04:00Z"/>
              </w:rPr>
            </w:pPr>
            <w:ins w:id="4378" w:author="Eryk Schiller" w:date="2023-06-09T00:04:00Z">
              <w:r>
                <w:t xml:space="preserve">Th</w:t>
              </w:r>
            </w:ins>
            <w:ins w:id="4379" w:author="Eryk Schiller" w:date="2023-06-09T00:04:00Z">
              <w:r>
                <w:t xml:space="preserve">e artwork is spoofed, leaving any downstream actors with a counterfeit artwork and a certain guarantee to vouch for the value of the original artwork. In the worst case, the attacker can sue the next actor, claiming he lost the original, which would incur </w:t>
              </w:r>
            </w:ins>
            <w:ins w:id="4380" w:author="Eryk Schiller" w:date="2023-06-09T00:04:00Z">
              <w:r>
                <w:t xml:space="preserve">cost on the insurer's side.</w:t>
              </w:r>
            </w:ins>
            <w:ins w:id="4381" w:author="Eryk Schiller" w:date="2023-06-09T00:04:00Z">
              <w:r/>
            </w:ins>
          </w:p>
          <w:p>
            <w:pPr>
              <w:spacing w:lineRule="auto" w:line="259" w:after="160"/>
            </w:pPr>
            <w:ins w:id="4382" w:author="Eryk Schiller" w:date="2023-06-09T00:04:00Z">
              <w:r>
                <w:rPr>
                  <w:b/>
                </w:rPr>
                <w:t xml:space="preserve">T_BA.01_Spoofing </w:t>
              </w:r>
            </w:ins>
            <w:r/>
          </w:p>
        </w:tc>
      </w:tr>
      <w:tr>
        <w:trPr>
          <w:trHeight w:val="310"/>
        </w:trPr>
        <w:tc>
          <w:tcPr>
            <w:tcW w:w="1900" w:type="dxa"/>
            <w:textDirection w:val="lrTb"/>
            <w:noWrap w:val="false"/>
          </w:tcPr>
          <w:p>
            <w:pPr>
              <w:spacing w:lineRule="auto" w:line="259" w:after="160"/>
            </w:pPr>
            <w:ins w:id="4383" w:author="Eryk Schiller" w:date="2023-06-09T00:04:00Z">
              <w:r>
                <w:t xml:space="preserve">Source:</w:t>
              </w:r>
            </w:ins>
            <w:r/>
          </w:p>
        </w:tc>
        <w:tc>
          <w:tcPr>
            <w:tcW w:w="8100" w:type="dxa"/>
            <w:textDirection w:val="lrTb"/>
            <w:noWrap w:val="false"/>
          </w:tcPr>
          <w:p>
            <w:pPr>
              <w:spacing w:lineRule="auto" w:line="259" w:after="160"/>
              <w:rPr>
                <w:ins w:id="4384" w:author="Eryk Schiller" w:date="2023-06-09T00:04:00Z"/>
              </w:rPr>
            </w:pPr>
            <w:ins w:id="4385" w:author="Eryk Schiller" w:date="2023-06-09T00:04:00Z">
              <w:r>
                <w:t xml:space="preserve">Attacker with physical access to the artwork. Most likely the threat actor would be one of the actors involved in the process (</w:t>
              </w:r>
            </w:ins>
            <w:ins w:id="4386" w:author="Eryk Schiller" w:date="2023-06-09T00:04:00Z">
              <w:r>
                <w:rPr>
                  <w:i/>
                </w:rPr>
                <w:t xml:space="preserve">i.e.,</w:t>
              </w:r>
            </w:ins>
            <w:ins w:id="4387" w:author="Eryk Schiller" w:date="2023-06-09T00:04:00Z">
              <w:r>
                <w:t xml:space="preserve"> the owner, carrier, recipient) or someone with physical access to th</w:t>
              </w:r>
            </w:ins>
            <w:ins w:id="4388" w:author="Eryk Schiller" w:date="2023-06-09T00:04:00Z">
              <w:r>
                <w:t xml:space="preserve">eir premises (</w:t>
              </w:r>
            </w:ins>
            <w:ins w:id="4389" w:author="Eryk Schiller" w:date="2023-06-09T00:04:00Z">
              <w:r>
                <w:rPr>
                  <w:i/>
                </w:rPr>
                <w:t xml:space="preserve">e.g.</w:t>
              </w:r>
            </w:ins>
            <w:ins w:id="4390" w:author="Eryk Schiller" w:date="2023-06-09T00:04:00Z">
              <w:r>
                <w:t xml:space="preserve">, a driver involved in the carrier's business).</w:t>
              </w:r>
            </w:ins>
            <w:ins w:id="4391" w:author="Eryk Schiller" w:date="2023-06-09T00:04:00Z">
              <w:r/>
            </w:ins>
          </w:p>
          <w:p>
            <w:pPr>
              <w:spacing w:lineRule="auto" w:line="259" w:after="160"/>
            </w:pPr>
            <w:ins w:id="4392" w:author="Eryk Schiller" w:date="2023-06-09T00:04:00Z">
              <w:r>
                <w:t xml:space="preserve">The attacker would need to know about some technicalities involved in moving or removing the tracker. In the initial linking process, no special knowledge would be required.</w:t>
              </w:r>
            </w:ins>
            <w:r/>
          </w:p>
        </w:tc>
      </w:tr>
      <w:tr>
        <w:trPr>
          <w:trHeight w:val="1141"/>
        </w:trPr>
        <w:tc>
          <w:tcPr>
            <w:tcW w:w="1900" w:type="dxa"/>
            <w:vMerge w:val="restart"/>
            <w:textDirection w:val="lrTb"/>
            <w:noWrap w:val="false"/>
          </w:tcPr>
          <w:p>
            <w:pPr>
              <w:spacing w:lineRule="auto" w:line="259" w:after="160"/>
            </w:pPr>
            <w:ins w:id="4393" w:author="Eryk Schiller" w:date="2023-06-09T00:04:00Z">
              <w:r>
                <w:t xml:space="preserve">Scoring:</w:t>
              </w:r>
            </w:ins>
            <w:r/>
          </w:p>
        </w:tc>
        <w:tc>
          <w:tcPr>
            <w:tcW w:w="8100" w:type="dxa"/>
            <w:textDirection w:val="lrTb"/>
            <w:noWrap w:val="false"/>
          </w:tcPr>
          <w:p>
            <w:pPr>
              <w:spacing w:after="240"/>
              <w:rPr>
                <w:ins w:id="4394" w:author="Eryk Schiller" w:date="2023-06-09T00:04:00Z"/>
              </w:rPr>
            </w:pPr>
            <w:ins w:id="4395" w:author="Eryk Schiller" w:date="2023-06-09T00:04:00Z">
              <w:r>
                <w:t xml:space="preserve">- Likelihood: Likely</w:t>
              </w:r>
            </w:ins>
            <w:ins w:id="4396" w:author="Eryk Schiller" w:date="2023-06-09T00:04:00Z">
              <w:r/>
            </w:ins>
          </w:p>
          <w:p>
            <w:pPr>
              <w:spacing w:after="240"/>
              <w:rPr>
                <w:rFonts w:ascii="Times New Roman" w:hAnsi="Times New Roman"/>
              </w:rPr>
            </w:pPr>
            <w:ins w:id="4397" w:author="Eryk Schiller" w:date="2023-06-09T00:04:00Z">
              <w:r>
                <w:t xml:space="preserve">- Impact: Severe</w:t>
              </w:r>
            </w:ins>
            <w:r/>
          </w:p>
        </w:tc>
      </w:tr>
      <w:tr>
        <w:trPr>
          <w:trHeight w:val="334"/>
        </w:trPr>
        <w:tc>
          <w:tcPr>
            <w:tcW w:w="1900" w:type="dxa"/>
            <w:textDirection w:val="lrTb"/>
            <w:noWrap w:val="false"/>
          </w:tcPr>
          <w:p>
            <w:ins w:id="4398" w:author="Eryk Schiller" w:date="2023-06-09T00:04:00Z">
              <w:r>
                <w:t xml:space="preserve">Mitigation:</w:t>
              </w:r>
            </w:ins>
            <w:r/>
          </w:p>
        </w:tc>
        <w:tc>
          <w:tcPr>
            <w:tcW w:w="8100" w:type="dxa"/>
            <w:textDirection w:val="lrTb"/>
            <w:noWrap w:val="false"/>
          </w:tcPr>
          <w:p>
            <w:pPr>
              <w:spacing w:lineRule="auto" w:line="259" w:after="160"/>
              <w:rPr>
                <w:ins w:id="4399" w:author="Eryk Schiller" w:date="2023-06-09T00:04:00Z"/>
              </w:rPr>
            </w:pPr>
            <w:ins w:id="4400" w:author="Eryk Schiller" w:date="2023-06-09T00:04:00Z">
              <w:r>
                <w:t xml:space="preserve">- Personal Controls (</w:t>
              </w:r>
            </w:ins>
            <w:ins w:id="4401" w:author="Eryk Schiller" w:date="2023-06-09T00:04:00Z">
              <w:r>
                <w:rPr>
                  <w:i/>
                </w:rPr>
                <w:t xml:space="preserve">e.g.,</w:t>
              </w:r>
            </w:ins>
            <w:ins w:id="4402" w:author="Eryk Schiller" w:date="2023-06-09T00:04:00Z">
              <w:r>
                <w:t xml:space="preserve"> employees involved in handling the artwork are trustworthy)</w:t>
              </w:r>
            </w:ins>
            <w:ins w:id="4403" w:author="Eryk Schiller" w:date="2023-06-09T00:04:00Z">
              <w:r/>
            </w:ins>
          </w:p>
          <w:p>
            <w:pPr>
              <w:spacing w:lineRule="auto" w:line="259" w:after="160"/>
              <w:rPr>
                <w:ins w:id="4404" w:author="Eryk Schiller" w:date="2023-06-09T00:04:00Z"/>
              </w:rPr>
            </w:pPr>
            <w:ins w:id="4405" w:author="Eryk Schiller" w:date="2023-06-09T00:04:00Z">
              <w:r>
                <w:t xml:space="preserve">- Procedural Controls (</w:t>
              </w:r>
            </w:ins>
            <w:ins w:id="4406" w:author="Eryk Schiller" w:date="2023-06-09T00:04:00Z">
              <w:r>
                <w:rPr>
                  <w:i/>
                </w:rPr>
                <w:t xml:space="preserve">e.g., </w:t>
              </w:r>
            </w:ins>
            <w:ins w:id="4407" w:author="Eryk Schiller" w:date="2023-06-09T00:04:00Z">
              <w:r>
                <w:t xml:space="preserve">artwork is handled and stored by two or more employees)</w:t>
              </w:r>
            </w:ins>
            <w:ins w:id="4408" w:author="Eryk Schiller" w:date="2023-06-09T00:04:00Z">
              <w:r/>
            </w:ins>
          </w:p>
          <w:p>
            <w:pPr>
              <w:spacing w:lineRule="auto" w:line="259" w:after="160"/>
            </w:pPr>
            <w:ins w:id="4409" w:author="Eryk Schiller" w:date="2023-06-09T00:04:00Z">
              <w:r>
                <w:t xml:space="preserve">- Technical Controls (an</w:t>
              </w:r>
            </w:ins>
            <w:ins w:id="4410" w:author="Eryk Schiller" w:date="2023-06-09T00:04:00Z">
              <w:r>
                <w:t xml:space="preserve">y anti-temper protections)</w:t>
              </w:r>
            </w:ins>
            <w:r/>
          </w:p>
        </w:tc>
      </w:tr>
      <w:tr>
        <w:trPr>
          <w:trHeight w:val="341"/>
        </w:trPr>
        <w:tc>
          <w:tcPr>
            <w:tcW w:w="1900" w:type="dxa"/>
            <w:textDirection w:val="lrTb"/>
            <w:noWrap w:val="false"/>
          </w:tcPr>
          <w:p>
            <w:pPr>
              <w:spacing w:lineRule="auto" w:line="259" w:after="160"/>
            </w:pPr>
            <w:ins w:id="4411" w:author="Eryk Schiller" w:date="2023-06-09T00:04:00Z">
              <w:r>
                <w:t xml:space="preserve">Mitigation Status:</w:t>
              </w:r>
            </w:ins>
            <w:r/>
          </w:p>
        </w:tc>
        <w:tc>
          <w:tcPr>
            <w:tcW w:w="8100" w:type="dxa"/>
            <w:textDirection w:val="lrTb"/>
            <w:noWrap w:val="false"/>
          </w:tcPr>
          <w:p>
            <w:pPr>
              <w:spacing w:lineRule="auto" w:line="259" w:after="160"/>
            </w:pPr>
            <w:ins w:id="4412" w:author="Eryk Schiller" w:date="2023-06-09T00:04:00Z">
              <w:r>
                <w:t xml:space="preserve">In design</w:t>
              </w:r>
            </w:ins>
            <w:r/>
          </w:p>
        </w:tc>
      </w:tr>
    </w:tbl>
    <w:p>
      <w:pPr>
        <w:rPr>
          <w:ins w:id="4413" w:author="Eryk Schiller" w:date="2023-06-09T00:04:00Z"/>
        </w:rPr>
      </w:pPr>
      <w:ins w:id="4414" w:author="Eryk Schiller" w:date="2023-06-09T00:04:00Z">
        <w:r>
          <w:br w:type="page"/>
        </w:r>
      </w:ins>
      <w:ins w:id="4415" w:author="Eryk Schiller" w:date="2023-06-09T00:04:00Z">
        <w:r/>
      </w:ins>
    </w:p>
    <w:p>
      <w:pPr>
        <w:rPr>
          <w:ins w:id="4416" w:author="Eryk Schiller" w:date="2023-06-09T00:04:00Z"/>
        </w:rPr>
      </w:pPr>
      <w:r/>
      <w:ins w:id="4417" w:author="Eryk Schiller" w:date="2023-06-09T00:04:00Z">
        <w:r/>
      </w:ins>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1639"/>
        <w:gridCol w:w="8391"/>
      </w:tblGrid>
      <w:tr>
        <w:trPr>
          <w:trHeight w:val="377"/>
        </w:trPr>
        <w:tc>
          <w:tcPr>
            <w:gridSpan w:val="2"/>
            <w:shd w:val="clear" w:color="auto" w:fill="5B9BD5"/>
            <w:tcBorders>
              <w:left w:val="single" w:color="FFFFFF" w:sz="8" w:space="0"/>
              <w:top w:val="single" w:color="FFFFFF" w:sz="8" w:space="0"/>
              <w:right w:val="single" w:color="FFFFFF" w:sz="8" w:space="0"/>
              <w:bottom w:val="single" w:color="FFFFFF" w:sz="8" w:space="0"/>
            </w:tcBorders>
            <w:tcMar>
              <w:left w:w="108" w:type="dxa"/>
              <w:top w:w="0" w:type="dxa"/>
              <w:right w:w="108" w:type="dxa"/>
              <w:bottom w:w="0" w:type="dxa"/>
            </w:tcMar>
            <w:tcW w:w="10029" w:type="dxa"/>
            <w:textDirection w:val="lrTb"/>
            <w:noWrap w:val="false"/>
          </w:tcPr>
          <w:p>
            <w:pPr>
              <w:spacing w:lineRule="atLeast" w:line="257" w:after="160"/>
              <w:rPr>
                <w:lang w:val="en-US"/>
              </w:rPr>
            </w:pPr>
            <w:ins w:id="4418" w:author="Eryk Schiller" w:date="2023-06-09T00:04:00Z">
              <w:r>
                <w:rPr>
                  <w:rFonts w:cs="Calibri" w:eastAsia="Calibri"/>
                  <w:b/>
                  <w:color w:val="FFFFFF"/>
                  <w:sz w:val="20"/>
                  <w:lang w:val="en-US"/>
                </w:rPr>
                <w:t xml:space="preserve">TS</w:t>
              </w:r>
            </w:ins>
            <w:r>
              <w:rPr>
                <w:rFonts w:cs="Calibri" w:eastAsia="Calibri"/>
                <w:b/>
                <w:color w:val="FFFFFF"/>
                <w:sz w:val="20"/>
                <w:lang w:val="en-US"/>
              </w:rPr>
              <w:t xml:space="preserve">8</w:t>
            </w:r>
            <w:ins w:id="4419" w:author="Eryk Schiller" w:date="2023-06-09T00:04:00Z">
              <w:r>
                <w:rPr>
                  <w:rFonts w:cs="Calibri" w:eastAsia="Calibri"/>
                  <w:b/>
                  <w:color w:val="FFFFFF"/>
                  <w:sz w:val="20"/>
                  <w:lang w:val="en-US"/>
                </w:rPr>
                <w:t xml:space="preserve">_LOG_CONF_DATA_PRIVACY </w:t>
              </w:r>
            </w:ins>
            <w:r/>
          </w:p>
        </w:tc>
      </w:tr>
      <w:tr>
        <w:trPr>
          <w:trHeight w:val="362"/>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4420" w:author="Eryk Schiller" w:date="2023-06-09T00:04:00Z">
              <w:r>
                <w:rPr>
                  <w:rFonts w:cs="Calibri" w:eastAsia="Calibri"/>
                  <w:b/>
                  <w:color w:val="FFFFFF"/>
                  <w:sz w:val="20"/>
                  <w:lang w:val="en-US"/>
                </w:rPr>
                <w:t xml:space="preserve">Description:</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rPr>
                <w:lang w:val="en-US"/>
                <w:ins w:id="4421" w:author="Eryk Schiller" w:date="2023-06-09T00:04:00Z"/>
              </w:rPr>
            </w:pPr>
            <w:ins w:id="4422" w:author="Eryk Schiller" w:date="2023-06-09T00:04:00Z">
              <w:r>
                <w:rPr>
                  <w:rFonts w:cs="Calibri" w:eastAsia="Calibri"/>
                  <w:color w:val="000000"/>
                  <w:sz w:val="20"/>
                  <w:lang w:val="en-US"/>
                </w:rPr>
                <w:t xml:space="preserve">In this scenario the attacker targets the disclosure of the “Custody change Event Data”, the “Environmental Sensor Data” and the “Configuration Data” of the IoT device through the smart contract. </w:t>
              </w:r>
            </w:ins>
            <w:ins w:id="4423" w:author="Eryk Schiller" w:date="2023-06-09T00:04:00Z">
              <w:r/>
            </w:ins>
          </w:p>
          <w:p>
            <w:pPr>
              <w:spacing w:lineRule="atLeast" w:line="257" w:after="160"/>
              <w:rPr>
                <w:lang w:val="en-US"/>
                <w:ins w:id="4424" w:author="Eryk Schiller" w:date="2023-06-09T00:04:00Z"/>
              </w:rPr>
            </w:pPr>
            <w:ins w:id="4425" w:author="Eryk Schiller" w:date="2023-06-09T00:04:00Z">
              <w:r>
                <w:rPr>
                  <w:rFonts w:cs="Calibri" w:eastAsia="Calibri"/>
                  <w:color w:val="000000"/>
                  <w:sz w:val="20"/>
                  <w:lang w:val="en-US"/>
                </w:rPr>
                <w:t xml:space="preserve"> </w:t>
              </w:r>
            </w:ins>
            <w:ins w:id="4426" w:author="Eryk Schiller" w:date="2023-06-09T00:04:00Z">
              <w:r/>
            </w:ins>
          </w:p>
          <w:p>
            <w:pPr>
              <w:spacing w:lineRule="atLeast" w:line="257" w:after="160"/>
              <w:rPr>
                <w:lang w:val="en-US"/>
                <w:ins w:id="4427" w:author="Eryk Schiller" w:date="2023-06-09T00:04:00Z"/>
              </w:rPr>
            </w:pPr>
            <w:ins w:id="4428" w:author="Eryk Schiller" w:date="2023-06-09T00:04:00Z">
              <w:r>
                <w:rPr>
                  <w:rFonts w:cs="Calibri" w:eastAsia="Calibri"/>
                  <w:b/>
                  <w:color w:val="000000"/>
                  <w:sz w:val="20"/>
                  <w:lang w:val="en-US"/>
                </w:rPr>
                <w:t xml:space="preserve">Scenario set up:</w:t>
              </w:r>
            </w:ins>
            <w:ins w:id="4429" w:author="Eryk Schiller" w:date="2023-06-09T00:04:00Z">
              <w:r/>
            </w:ins>
          </w:p>
          <w:p>
            <w:pPr>
              <w:rPr>
                <w:lang w:val="en-US"/>
                <w:ins w:id="4430" w:author="Eryk Schiller" w:date="2023-06-09T00:04:00Z"/>
              </w:rPr>
            </w:pPr>
            <w:ins w:id="4431" w:author="Eryk Schiller" w:date="2023-06-09T00:04:00Z">
              <w:r>
                <w:rPr>
                  <w:rFonts w:cs="Calibri" w:eastAsia="Calibri"/>
                  <w:b/>
                  <w:color w:val="000000"/>
                  <w:sz w:val="20"/>
                  <w:lang w:val="en-US"/>
                </w:rPr>
                <w:t xml:space="preserve">Step 1:</w:t>
              </w:r>
            </w:ins>
            <w:ins w:id="4432" w:author="Eryk Schiller" w:date="2023-06-09T00:04:00Z">
              <w:r>
                <w:rPr>
                  <w:rFonts w:cs="Calibri" w:eastAsia="Calibri"/>
                  <w:color w:val="000000"/>
                  <w:sz w:val="20"/>
                  <w:lang w:val="en-US"/>
                </w:rPr>
                <w:t xml:space="preserve"> The attacker has access to the smart contract data. The data stored on the blockchain is available to the attacker in an unlimited time frame.</w:t>
              </w:r>
            </w:ins>
            <w:ins w:id="4433" w:author="Eryk Schiller" w:date="2023-06-09T00:04:00Z">
              <w:r/>
            </w:ins>
          </w:p>
          <w:p>
            <w:pPr>
              <w:rPr>
                <w:lang w:val="en-US"/>
                <w:ins w:id="4434" w:author="Eryk Schiller" w:date="2023-06-09T00:04:00Z"/>
              </w:rPr>
            </w:pPr>
            <w:ins w:id="4435" w:author="Eryk Schiller" w:date="2023-06-09T00:04:00Z">
              <w:r>
                <w:rPr>
                  <w:rFonts w:cs="Calibri" w:eastAsia="Calibri"/>
                  <w:color w:val="000000"/>
                  <w:sz w:val="20"/>
                  <w:lang w:val="en-US"/>
                </w:rPr>
                <w:t xml:space="preserve"> </w:t>
              </w:r>
            </w:ins>
            <w:ins w:id="4436" w:author="Eryk Schiller" w:date="2023-06-09T00:04:00Z">
              <w:r/>
            </w:ins>
          </w:p>
          <w:p>
            <w:pPr>
              <w:spacing w:lineRule="atLeast" w:line="257" w:after="160"/>
              <w:rPr>
                <w:lang w:val="en-US"/>
              </w:rPr>
            </w:pPr>
            <w:ins w:id="4437" w:author="Eryk Schiller" w:date="2023-06-09T00:04:00Z">
              <w:r>
                <w:rPr>
                  <w:rFonts w:cs="Calibri" w:eastAsia="Calibri"/>
                  <w:b/>
                  <w:color w:val="000000"/>
                  <w:sz w:val="20"/>
                  <w:lang w:val="en-US"/>
                </w:rPr>
                <w:t xml:space="preserve">Step 2:</w:t>
              </w:r>
            </w:ins>
            <w:ins w:id="4438" w:author="Eryk Schiller" w:date="2023-06-09T00:04:00Z">
              <w:r>
                <w:rPr>
                  <w:rFonts w:cs="Calibri" w:eastAsia="Calibri"/>
                  <w:color w:val="000000"/>
                  <w:sz w:val="20"/>
                  <w:lang w:val="en-US"/>
                </w:rPr>
                <w:t xml:space="preserve"> The attacker infers privacy-sensitive information from the meta-data.</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4439" w:author="Eryk Schiller" w:date="2023-06-09T00:04:00Z">
              <w:r>
                <w:rPr>
                  <w:rFonts w:cs="Calibri" w:eastAsia="Calibri"/>
                  <w:b/>
                  <w:color w:val="FFFFFF"/>
                  <w:sz w:val="20"/>
                  <w:lang w:val="en-US"/>
                </w:rPr>
                <w:t xml:space="preserve">Threat ID:</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rPr>
            </w:pPr>
            <w:ins w:id="4440" w:author="Eryk Schiller" w:date="2023-06-09T00:04:00Z">
              <w:r>
                <w:rPr>
                  <w:rFonts w:cs="Calibri" w:eastAsia="Calibri"/>
                  <w:b/>
                  <w:color w:val="000000"/>
                  <w:sz w:val="20"/>
                  <w:lang w:val="en-US"/>
                </w:rPr>
                <w:t xml:space="preserve">T_FA.01_Disclosure</w:t>
              </w:r>
            </w:ins>
            <w:r/>
          </w:p>
        </w:tc>
      </w:tr>
      <w:tr>
        <w:trPr>
          <w:trHeight w:val="310"/>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4441" w:author="Eryk Schiller" w:date="2023-06-09T00:04:00Z">
              <w:r>
                <w:rPr>
                  <w:rFonts w:cs="Calibri" w:eastAsia="Calibri"/>
                  <w:b/>
                  <w:color w:val="FFFFFF"/>
                  <w:sz w:val="20"/>
                  <w:lang w:val="en-US"/>
                </w:rPr>
                <w:t xml:space="preserve">Source:</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rPr>
            </w:pPr>
            <w:ins w:id="4442" w:author="Eryk Schiller" w:date="2023-06-09T00:04:00Z">
              <w:r>
                <w:rPr>
                  <w:rFonts w:cs="Calibri" w:eastAsia="Calibri"/>
                  <w:color w:val="000000"/>
                  <w:sz w:val="20"/>
                  <w:lang w:val="en-US"/>
                </w:rPr>
                <w:t xml:space="preserve">Smart Contract</w:t>
              </w:r>
            </w:ins>
            <w:r/>
          </w:p>
        </w:tc>
      </w:tr>
      <w:tr>
        <w:trPr>
          <w:trHeight w:val="685"/>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vMerge w:val="restart"/>
            <w:textDirection w:val="lrTb"/>
            <w:noWrap w:val="false"/>
          </w:tcPr>
          <w:p>
            <w:pPr>
              <w:spacing w:lineRule="atLeast" w:line="257" w:after="160"/>
              <w:rPr>
                <w:lang w:val="en-US"/>
              </w:rPr>
            </w:pPr>
            <w:ins w:id="4443" w:author="Eryk Schiller" w:date="2023-06-09T00:04:00Z">
              <w:r>
                <w:rPr>
                  <w:rFonts w:cs="Calibri" w:eastAsia="Calibri"/>
                  <w:b/>
                  <w:color w:val="FFFFFF"/>
                  <w:sz w:val="20"/>
                  <w:lang w:val="en-US"/>
                </w:rPr>
                <w:t xml:space="preserve">Scoring:</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1" w:type="dxa"/>
            <w:textDirection w:val="lrTb"/>
            <w:noWrap w:val="false"/>
          </w:tcPr>
          <w:p>
            <w:pPr>
              <w:rPr>
                <w:lang w:val="en-US"/>
                <w:ins w:id="4444" w:author="Eryk Schiller" w:date="2023-06-09T00:04:00Z"/>
              </w:rPr>
            </w:pPr>
            <w:ins w:id="4445" w:author="Eryk Schiller" w:date="2023-06-09T00:04:00Z">
              <w:r>
                <w:rPr>
                  <w:rFonts w:cs="Calibri" w:eastAsia="Calibri"/>
                  <w:color w:val="000000"/>
                  <w:sz w:val="20"/>
                  <w:lang w:val="en-US"/>
                </w:rPr>
                <w:t xml:space="preserve">Threat Likelihood rating = Very Likely</w:t>
              </w:r>
            </w:ins>
            <w:ins w:id="4446" w:author="Eryk Schiller" w:date="2023-06-09T00:04:00Z">
              <w:r/>
            </w:ins>
          </w:p>
          <w:p>
            <w:pPr>
              <w:spacing w:lineRule="atLeast" w:line="257" w:after="160"/>
              <w:rPr>
                <w:lang w:val="en-US"/>
              </w:rPr>
            </w:pPr>
            <w:ins w:id="4447" w:author="Eryk Schiller" w:date="2023-06-09T00:04:00Z">
              <w:r>
                <w:rPr>
                  <w:rFonts w:cs="Calibri" w:eastAsia="Calibri"/>
                  <w:color w:val="000000"/>
                  <w:sz w:val="20"/>
                  <w:lang w:val="en-US"/>
                </w:rPr>
                <w:t xml:space="preserve">Impact rating = Negligible </w:t>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rPr>
                <w:lang w:val="en-US"/>
              </w:rPr>
            </w:pPr>
            <w:ins w:id="4448" w:author="Eryk Schiller" w:date="2023-06-09T00:04:00Z">
              <w:r>
                <w:rPr>
                  <w:rFonts w:cs="Calibri" w:eastAsia="Calibri"/>
                  <w:b/>
                  <w:color w:val="FFFFFF"/>
                  <w:sz w:val="20"/>
                  <w:lang w:val="en-US"/>
                </w:rPr>
                <w:t xml:space="preserve">Mitigation:</w:t>
              </w:r>
            </w:ins>
            <w:r/>
          </w:p>
        </w:tc>
        <w:tc>
          <w:tcPr>
            <w:shd w:val="clear" w:color="auto" w:fill="DEEAF6"/>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tabs>
                <w:tab w:val="right" w:pos="8175"/>
              </w:tabs>
              <w:rPr>
                <w:rFonts w:cs="Calibri" w:eastAsia="Calibri"/>
                <w:color w:val="000000"/>
                <w:lang w:val="en-US"/>
                <w:ins w:id="4449" w:author="Eryk Schiller" w:date="2023-06-09T00:04:00Z"/>
              </w:rPr>
            </w:pPr>
            <w:ins w:id="4450" w:author="Eryk Schiller" w:date="2023-06-09T00:04:00Z">
              <w:r>
                <w:rPr>
                  <w:rFonts w:cs="Calibri" w:eastAsia="Calibri"/>
                  <w:color w:val="000000"/>
                  <w:sz w:val="20"/>
                  <w:lang w:val="en-US"/>
                </w:rPr>
                <w:t xml:space="preserve">- The threat can be accepted or the data can be stored in a different data store.</w:t>
              </w:r>
            </w:ins>
            <w:ins w:id="4451" w:author="Eryk Schiller" w:date="2023-06-09T00:04:00Z">
              <w:r/>
            </w:ins>
          </w:p>
          <w:p>
            <w:pPr>
              <w:tabs>
                <w:tab w:val="right" w:pos="8175"/>
              </w:tabs>
              <w:rPr>
                <w:rFonts w:cs="Calibri" w:eastAsia="Calibri"/>
                <w:color w:val="000000"/>
                <w:lang w:val="en-US"/>
              </w:rPr>
            </w:pPr>
            <w:ins w:id="4452" w:author="Eryk Schiller" w:date="2023-06-09T00:04:00Z">
              <w:r>
                <w:rPr>
                  <w:rFonts w:cs="Calibri" w:eastAsia="Calibri"/>
                  <w:color w:val="000000"/>
                  <w:sz w:val="20"/>
                  <w:lang w:val="en-US"/>
                </w:rPr>
                <w:t xml:space="preserve">- The applicability of </w:t>
              </w:r>
            </w:ins>
            <w:ins w:id="4453" w:author="Eryk Schiller" w:date="2023-06-09T00:04:00Z">
              <w:r>
                <w:rPr>
                  <w:rFonts w:cs="Calibri" w:eastAsia="Calibri"/>
                  <w:color w:val="000000"/>
                  <w:sz w:val="20"/>
                  <w:lang w:val="en-US"/>
                </w:rPr>
                <w:t xml:space="preserve">Zero-knowledge Proofs can be evaluated in the design phase</w:t>
              </w:r>
            </w:ins>
            <w:ins w:id="4454" w:author="Eryk Schiller" w:date="2023-06-09T00:04:00Z">
              <w:r>
                <w:rPr>
                  <w:rFonts w:cs="Calibri" w:eastAsia="Calibri"/>
                  <w:color w:val="000000"/>
                  <w:sz w:val="20"/>
                  <w:lang w:val="en-US"/>
                </w:rPr>
                <w:tab/>
              </w:r>
            </w:ins>
            <w:r/>
          </w:p>
        </w:tc>
      </w:tr>
      <w:tr>
        <w:trPr>
          <w:trHeight w:val="341"/>
        </w:trPr>
        <w:tc>
          <w:tcPr>
            <w:shd w:val="clear" w:color="auto" w:fill="5B9BD5"/>
            <w:tcBorders>
              <w:left w:val="single" w:color="FFFFFF" w:sz="8" w:space="0"/>
              <w:top w:val="none" w:color="000000" w:sz="4" w:space="0"/>
              <w:right w:val="single" w:color="FFFFFF" w:sz="8" w:space="0"/>
              <w:bottom w:val="single" w:color="FFFFFF" w:sz="8" w:space="0"/>
            </w:tcBorders>
            <w:tcMar>
              <w:left w:w="108" w:type="dxa"/>
              <w:top w:w="0" w:type="dxa"/>
              <w:right w:w="108" w:type="dxa"/>
              <w:bottom w:w="0" w:type="dxa"/>
            </w:tcMar>
            <w:tcW w:w="1639" w:type="dxa"/>
            <w:textDirection w:val="lrTb"/>
            <w:noWrap w:val="false"/>
          </w:tcPr>
          <w:p>
            <w:pPr>
              <w:spacing w:lineRule="atLeast" w:line="257" w:after="160"/>
              <w:rPr>
                <w:lang w:val="en-US"/>
              </w:rPr>
            </w:pPr>
            <w:ins w:id="4455" w:author="Eryk Schiller" w:date="2023-06-09T00:04:00Z">
              <w:r>
                <w:rPr>
                  <w:rFonts w:cs="Calibri" w:eastAsia="Calibri"/>
                  <w:b/>
                  <w:color w:val="FFFFFF"/>
                  <w:sz w:val="20"/>
                  <w:lang w:val="en-US"/>
                </w:rPr>
                <w:t xml:space="preserve">Mitigation Status:</w:t>
              </w:r>
            </w:ins>
            <w:r/>
          </w:p>
        </w:tc>
        <w:tc>
          <w:tcPr>
            <w:shd w:val="clear" w:color="auto" w:fill="BDD6EE"/>
            <w:tcBorders>
              <w:left w:val="none" w:color="000000" w:sz="4" w:space="0"/>
              <w:top w:val="none" w:color="000000" w:sz="4" w:space="0"/>
              <w:right w:val="single" w:color="FFFFFF" w:sz="8" w:space="0"/>
              <w:bottom w:val="single" w:color="FFFFFF" w:sz="8" w:space="0"/>
            </w:tcBorders>
            <w:tcMar>
              <w:left w:w="108" w:type="dxa"/>
              <w:top w:w="0" w:type="dxa"/>
              <w:right w:w="108" w:type="dxa"/>
              <w:bottom w:w="0" w:type="dxa"/>
            </w:tcMar>
            <w:tcW w:w="8390" w:type="dxa"/>
            <w:textDirection w:val="lrTb"/>
            <w:noWrap w:val="false"/>
          </w:tcPr>
          <w:p>
            <w:pPr>
              <w:spacing w:lineRule="atLeast" w:line="257" w:after="160"/>
              <w:rPr>
                <w:lang w:val="en-US"/>
              </w:rPr>
            </w:pPr>
            <w:ins w:id="4456" w:author="Eryk Schiller" w:date="2023-06-09T00:04:00Z">
              <w:r>
                <w:rPr>
                  <w:rFonts w:cs="Calibri" w:eastAsia="Calibri"/>
                  <w:color w:val="000000"/>
                  <w:sz w:val="20"/>
                  <w:lang w:val="en-US"/>
                </w:rPr>
                <w:t xml:space="preserve">In design phase </w:t>
              </w:r>
            </w:ins>
            <w:r/>
          </w:p>
        </w:tc>
      </w:tr>
    </w:tbl>
    <w:p>
      <w:pPr>
        <w:rPr>
          <w:ins w:id="4457" w:author="Eryk Schiller" w:date="2023-06-09T00:04:00Z"/>
        </w:rPr>
      </w:pPr>
      <w:r/>
      <w:ins w:id="4458" w:author="Eryk Schiller" w:date="2023-06-09T00:04:00Z">
        <w:r/>
      </w:ins>
    </w:p>
    <w:p>
      <w:pPr>
        <w:pStyle w:val="412"/>
        <w:ind w:left="850"/>
        <w:rPr>
          <w:lang w:val="en-US"/>
          <w:ins w:id="4459" w:author="Eryk Schiller" w:date="2023-06-09T00:05:00Z"/>
        </w:rPr>
      </w:pPr>
      <w:r>
        <w:rPr>
          <w:lang w:val="en-US"/>
        </w:rPr>
        <w:t xml:space="preserve">Risk Evaluation and Mitigations</w:t>
      </w:r>
      <w:ins w:id="4460" w:author="Eryk Schiller" w:date="2023-06-09T00:05:00Z">
        <w:r/>
      </w:ins>
    </w:p>
    <w:p>
      <w:pPr>
        <w:rPr>
          <w:del w:id="4461" w:author="Eryk Schiller" w:date="2023-06-09T00:23:00Z"/>
        </w:rPr>
      </w:pPr>
      <w:r/>
      <w:del w:id="4462" w:author="Eryk Schiller" w:date="2023-06-09T00:23:00Z">
        <w:r/>
      </w:del>
    </w:p>
    <w:p>
      <w:pPr>
        <w:pStyle w:val="413"/>
        <w:rPr>
          <w:lang w:val="en-US"/>
        </w:rPr>
      </w:pPr>
      <w:r>
        <w:rPr>
          <w:lang w:val="en-US"/>
        </w:rPr>
        <w:t xml:space="preserve">Ranking</w:t>
      </w:r>
      <w:r/>
    </w:p>
    <w:p>
      <w:r/>
      <w:r/>
    </w:p>
    <w:p>
      <w:pPr>
        <w:rPr>
          <w:rFonts w:cs="Calibri" w:eastAsia="Calibri"/>
          <w:color w:val="000000"/>
        </w:rPr>
      </w:pPr>
      <w:r>
        <w:rPr>
          <w:rFonts w:cs="Calibri" w:eastAsia="Calibri"/>
          <w:color w:val="000000" w:themeColor="text1"/>
          <w:u w:val="single"/>
        </w:rPr>
        <w:t xml:space="preserve">The final scoring of the above-described threats useful for prioritization is computed as:</w:t>
      </w:r>
      <w:r/>
    </w:p>
    <w:p>
      <w:pPr>
        <w:jc w:val="center"/>
        <w:rPr>
          <w:color w:val="000000"/>
        </w:rPr>
      </w:pPr>
      <w:r>
        <w:rPr>
          <w:rFonts w:cs="Calibri" w:eastAsia="Calibri"/>
          <w:b/>
          <w:i/>
          <w:color w:val="000000" w:themeColor="text1"/>
          <w:u w:val="single"/>
        </w:rPr>
        <w:t xml:space="preserve">sum(impact)/sum(technical difficulty)</w:t>
      </w:r>
      <w:r/>
    </w:p>
    <w:p>
      <w:pPr>
        <w:rPr>
          <w:color w:val="000000"/>
        </w:rPr>
      </w:pPr>
      <w:r>
        <w:rPr>
          <w:rFonts w:cs="Calibri" w:eastAsia="Calibri"/>
          <w:color w:val="000000" w:themeColor="text1"/>
          <w:u w:val="single"/>
        </w:rPr>
        <w:t xml:space="preserve">the final results should be read be considered</w:t>
      </w:r>
      <w:r>
        <w:rPr>
          <w:rFonts w:cs="Calibri" w:eastAsia="Calibri"/>
          <w:b/>
          <w:i/>
          <w:color w:val="000000" w:themeColor="text1"/>
          <w:u w:val="single"/>
        </w:rPr>
        <w:t xml:space="preserve">qualitative only</w:t>
      </w:r>
      <w:r>
        <w:rPr>
          <w:rFonts w:cs="Calibri" w:eastAsia="Calibri"/>
          <w:color w:val="000000" w:themeColor="text1"/>
          <w:u w:val="single"/>
        </w:rPr>
        <w:t xml:space="preserve">.</w:t>
      </w:r>
      <w:r/>
    </w:p>
    <w:p>
      <w:pPr>
        <w:rPr>
          <w:color w:val="000000"/>
        </w:rPr>
      </w:pPr>
      <w:r>
        <w:rPr>
          <w:rFonts w:cs="Calibri" w:eastAsia="Calibri"/>
          <w:color w:val="000000" w:themeColor="text1"/>
          <w:u w:val="single"/>
        </w:rPr>
        <w:t xml:space="preserve"> </w:t>
      </w:r>
      <w:r/>
    </w:p>
    <w:p>
      <w:pPr>
        <w:rPr>
          <w:color w:val="000000"/>
        </w:rPr>
      </w:pPr>
      <w:r>
        <w:rPr>
          <w:rFonts w:cs="Calibri" w:eastAsia="Calibri"/>
          <w:color w:val="000000" w:themeColor="text1"/>
          <w:u w:val="single"/>
        </w:rPr>
        <w:t xml:space="preserve">The resulting scoring for the threat scenarios and the corresponding priority for their treating is reported in the following table:</w:t>
      </w:r>
      <w:r/>
    </w:p>
    <w:p>
      <w:pPr>
        <w:rPr>
          <w:rFonts w:cs="Calibri" w:eastAsia="Calibri"/>
          <w:color w:val="000000"/>
          <w:u w:val="single"/>
        </w:rPr>
      </w:pPr>
      <w:r>
        <w:rPr>
          <w:rFonts w:cs="Calibri" w:eastAsia="Calibri"/>
          <w:color w:val="000000" w:themeColor="text1"/>
          <w:u w:val="single"/>
        </w:rPr>
        <w:t xml:space="preserve"> </w:t>
      </w:r>
      <w:r/>
    </w:p>
    <w:p>
      <w:pPr>
        <w:rPr>
          <w:color w:val="000000"/>
        </w:rPr>
      </w:pPr>
      <w:r>
        <w:rPr>
          <w:color w:val="000000"/>
        </w:rPr>
      </w:r>
      <w:r/>
    </w:p>
    <w:p>
      <w:pPr>
        <w:spacing w:after="200"/>
      </w:pPr>
      <w:r>
        <w:rPr>
          <w:rFonts w:cs="Calibri" w:eastAsia="Calibri"/>
          <w:b/>
          <w:i/>
          <w:color w:val="000000" w:themeColor="text1"/>
          <w:u w:val="single"/>
        </w:rPr>
        <w:t xml:space="preserve">Table 2 Ranking </w:t>
      </w:r>
      <w:r>
        <w:rPr>
          <w:rFonts w:cs="Calibri" w:eastAsia="Calibri"/>
          <w:b/>
          <w:i/>
          <w:color w:val="000000" w:themeColor="text1"/>
          <w:u w:val="single"/>
        </w:rPr>
        <w:t xml:space="preserve">of the threat scenarios in the </w:t>
      </w:r>
      <w:r>
        <w:rPr>
          <w:rFonts w:cs="Calibri" w:eastAsia="Calibri"/>
          <w:b/>
          <w:i/>
          <w:color w:val="000000" w:themeColor="text1"/>
        </w:rPr>
        <w:t xml:space="preserve">tracking and monitoring of artwork use case </w:t>
      </w:r>
      <w:r/>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1940"/>
        <w:gridCol w:w="564"/>
        <w:gridCol w:w="643"/>
        <w:gridCol w:w="646"/>
        <w:gridCol w:w="567"/>
        <w:gridCol w:w="709"/>
        <w:gridCol w:w="709"/>
        <w:gridCol w:w="567"/>
        <w:gridCol w:w="567"/>
        <w:gridCol w:w="709"/>
        <w:gridCol w:w="567"/>
        <w:gridCol w:w="580"/>
        <w:gridCol w:w="588"/>
      </w:tblGrid>
      <w:tr>
        <w:trPr/>
        <w:tc>
          <w:tcPr>
            <w:tcBorders>
              <w:left w:val="single" w:color="000000" w:sz="8" w:space="0"/>
              <w:top w:val="single" w:color="000000" w:sz="8"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 </w:t>
            </w:r>
            <w:r/>
          </w:p>
          <w:p>
            <w:pPr>
              <w:rPr>
                <w:rFonts w:cs="Calibri" w:eastAsia="Calibri"/>
                <w:color w:val="000000"/>
                <w:sz w:val="18"/>
              </w:rPr>
            </w:pPr>
            <w:r>
              <w:rPr>
                <w:rFonts w:cs="Calibri" w:eastAsia="Calibri"/>
                <w:color w:val="000000" w:themeColor="text1"/>
                <w:sz w:val="18"/>
              </w:rPr>
              <w:t xml:space="preserve"> </w:t>
            </w:r>
            <w:r/>
          </w:p>
        </w:tc>
        <w:tc>
          <w:tcPr>
            <w:gridSpan w:val="4"/>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242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Technical difficulty</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Tot</w:t>
            </w:r>
            <w:r/>
          </w:p>
          <w:p>
            <w:pPr>
              <w:rPr>
                <w:rFonts w:cs="Calibri" w:eastAsia="Calibri"/>
                <w:color w:val="000000"/>
                <w:sz w:val="18"/>
              </w:rPr>
            </w:pPr>
            <w:r>
              <w:rPr>
                <w:rFonts w:cs="Calibri" w:eastAsia="Calibri"/>
                <w:color w:val="000000" w:themeColor="text1"/>
                <w:sz w:val="18"/>
              </w:rPr>
              <w:t xml:space="preserve"> </w:t>
            </w:r>
            <w:r/>
          </w:p>
        </w:tc>
        <w:tc>
          <w:tcPr>
            <w:gridSpan w:val="4"/>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2551"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Impact</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Tot</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TOT</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priority</w:t>
            </w:r>
            <w:r/>
          </w:p>
          <w:p>
            <w:pPr>
              <w:rPr>
                <w:rFonts w:cs="Calibri" w:eastAsia="Calibri"/>
                <w:color w:val="000000"/>
                <w:sz w:val="18"/>
              </w:rPr>
            </w:pPr>
            <w:r>
              <w:rPr>
                <w:rFonts w:cs="Calibri" w:eastAsia="Calibri"/>
                <w:color w:val="000000" w:themeColor="text1"/>
                <w:sz w:val="18"/>
              </w:rPr>
              <w:t xml:space="preserve"> </w:t>
            </w:r>
            <w:r/>
          </w:p>
        </w:tc>
      </w:tr>
      <w:tr>
        <w:trPr>
          <w:trHeight w:val="2069"/>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Scenario</w:t>
            </w:r>
            <w:r>
              <w:rPr>
                <w:rFonts w:cs="Calibri" w:eastAsia="Calibri"/>
                <w:color w:val="000000" w:themeColor="text1"/>
                <w:sz w:val="18"/>
                <w:u w:val="single"/>
              </w:rPr>
              <w:t xml:space="preserve"> ID</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4" w:type="dxa"/>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expertise</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3" w:type="dxa"/>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knowledge</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6" w:type="dxa"/>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equipment</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time</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ind w:left="113" w:right="113"/>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 </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Business/financial</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Privacy and regulations</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operations</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safety</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ind w:left="113" w:right="113"/>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 </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ind w:left="113" w:right="113"/>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 </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ind w:left="113" w:right="113"/>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 </w:t>
            </w:r>
            <w:r/>
          </w:p>
          <w:p>
            <w:pPr>
              <w:ind w:left="113" w:right="113"/>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TS1_LOG_CONF_DATA_Tampering</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3"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9</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rPr>
                <w:rFonts w:cs="Calibri" w:eastAsia="Calibri"/>
                <w:color w:val="000000" w:themeColor="text1"/>
                <w:sz w:val="18"/>
              </w:rPr>
              <w:t xml:space="preserve">22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Mid</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TS2_CRYPTO_AUTH_DATA_Tampering</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3"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Mid</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TS3_LOG_CONF_DATA_Disclose</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3"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11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Mid</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TS4_CRYPTO_KEY_DATA_Disclose</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3"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rPr>
                <w:rFonts w:cs="Calibri" w:eastAsia="Calibri"/>
                <w:color w:val="000000" w:themeColor="text1"/>
                <w:sz w:val="18"/>
              </w:rPr>
              <w:t xml:space="preserve">07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Mid</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TS5_Fault_Injection</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3"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13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rPr>
                <w:rFonts w:cs="Calibri" w:eastAsia="Calibri"/>
                <w:color w:val="000000" w:themeColor="text1"/>
                <w:sz w:val="18"/>
              </w:rPr>
              <w:t xml:space="preserve">07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Mid</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TS6_SC_Tampering</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3"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9</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5</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5</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5</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17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1</w:t>
            </w:r>
            <w:r>
              <w:rPr>
                <w:rFonts w:cs="Calibri" w:eastAsia="Calibri"/>
                <w:color w:val="000000" w:themeColor="text1"/>
                <w:sz w:val="18"/>
                <w:u w:val="single"/>
              </w:rPr>
              <w:t xml:space="preserve">.8</w:t>
            </w:r>
            <w:r>
              <w:rPr>
                <w:rFonts w:cs="Calibri" w:eastAsia="Calibri"/>
                <w:color w:val="000000" w:themeColor="text1"/>
                <w:sz w:val="18"/>
              </w:rPr>
              <w:t xml:space="preserve">8</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High</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TS7_ARTWORK_SPOOFING</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3"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9</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5</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5</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5</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17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1</w:t>
            </w:r>
            <w:r>
              <w:rPr>
                <w:rFonts w:cs="Calibri" w:eastAsia="Calibri"/>
                <w:color w:val="000000" w:themeColor="text1"/>
                <w:sz w:val="18"/>
                <w:u w:val="single"/>
              </w:rPr>
              <w:t xml:space="preserve">.8</w:t>
            </w:r>
            <w:r>
              <w:rPr>
                <w:rFonts w:cs="Calibri" w:eastAsia="Calibri"/>
                <w:color w:val="000000" w:themeColor="text1"/>
                <w:sz w:val="18"/>
              </w:rPr>
              <w:t xml:space="preserve">8</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High</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194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w:t>
            </w:r>
            <w:r>
              <w:rPr>
                <w:rFonts w:cs="Calibri" w:eastAsia="Calibri"/>
                <w:b/>
                <w:color w:val="000000" w:themeColor="text1"/>
                <w:sz w:val="18"/>
              </w:rPr>
              <w:t xml:space="preserve">8</w:t>
            </w:r>
            <w:r>
              <w:rPr>
                <w:rFonts w:cs="Calibri" w:eastAsia="Calibri"/>
                <w:b/>
                <w:color w:val="000000" w:themeColor="text1"/>
                <w:sz w:val="18"/>
                <w:u w:val="single"/>
              </w:rPr>
              <w:t xml:space="preserve">_LOG_CONF_DATA_PRIVACY</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3"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64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10</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0.7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88"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Low</w:t>
            </w:r>
            <w:r/>
          </w:p>
          <w:p>
            <w:pPr>
              <w:rPr>
                <w:rFonts w:cs="Calibri" w:eastAsia="Calibri"/>
                <w:color w:val="000000"/>
                <w:sz w:val="18"/>
              </w:rPr>
            </w:pPr>
            <w:r>
              <w:rPr>
                <w:rFonts w:cs="Calibri" w:eastAsia="Calibri"/>
                <w:color w:val="000000" w:themeColor="text1"/>
                <w:sz w:val="18"/>
              </w:rPr>
              <w:t xml:space="preserve"> </w:t>
            </w:r>
            <w:r/>
          </w:p>
        </w:tc>
      </w:tr>
    </w:tbl>
    <w:p>
      <w:r>
        <w:rPr>
          <w:rFonts w:cs="Calibri" w:eastAsia="Calibri"/>
          <w:strike/>
          <w:color w:val="FF0000"/>
        </w:rPr>
        <w:t xml:space="preserve">Prioritization</w:t>
      </w:r>
      <w:r/>
    </w:p>
    <w:p>
      <w:r/>
      <w:r/>
    </w:p>
    <w:p>
      <w:pPr>
        <w:rPr>
          <w:lang w:val="en-US"/>
        </w:rPr>
      </w:pPr>
      <w:r>
        <w:rPr>
          <w:lang w:val="en-US"/>
        </w:rPr>
      </w:r>
      <w:r/>
    </w:p>
    <w:p>
      <w:pPr>
        <w:pStyle w:val="413"/>
        <w:rPr>
          <w:lang w:val="en-US"/>
          <w:ins w:id="4463" w:author="Eryk Schiller" w:date="2023-06-09T00:07:00Z"/>
        </w:rPr>
      </w:pPr>
      <w:r>
        <w:rPr>
          <w:lang w:val="en-US"/>
        </w:rPr>
        <w:t xml:space="preserve">Instantiation of the CERTIFY Security Lifecycle</w:t>
      </w:r>
      <w:ins w:id="4464" w:author="Eryk Schiller" w:date="2023-06-09T00:07:00Z">
        <w:r/>
      </w:ins>
    </w:p>
    <w:p>
      <w:pPr>
        <w:pStyle w:val="412"/>
        <w:numPr>
          <w:ilvl w:val="0"/>
          <w:numId w:val="0"/>
        </w:numPr>
        <w:rPr>
          <w:lang w:val="en-US"/>
          <w:ins w:id="4465" w:author="Eryk Schiller" w:date="2023-06-09T00:10:00Z"/>
        </w:rPr>
      </w:pPr>
      <w:ins w:id="4466" w:author="Eryk Schiller" w:date="2023-06-09T00:10:00Z">
        <w:r>
          <w:rPr>
            <w:lang w:val="en-US"/>
          </w:rPr>
          <w:t xml:space="preserve">Overview CERTIFY systems:</w:t>
        </w:r>
      </w:ins>
      <w:ins w:id="4467" w:author="Eryk Schiller" w:date="2023-06-09T00:10:00Z">
        <w:r/>
      </w:ins>
    </w:p>
    <w:tbl>
      <w:tblPr>
        <w:tblW w:w="5000" w:type="pct"/>
        <w:tblCellMar>
          <w:left w:w="0" w:type="dxa"/>
          <w:right w:w="0" w:type="dxa"/>
        </w:tblCellMar>
        <w:tblLook w:val="0420" w:firstRow="1" w:lastRow="0" w:firstColumn="0" w:lastColumn="0" w:noHBand="0" w:noVBand="1"/>
      </w:tblPr>
      <w:tblGrid>
        <w:gridCol w:w="520"/>
        <w:gridCol w:w="2545"/>
        <w:gridCol w:w="1276"/>
        <w:gridCol w:w="1304"/>
        <w:gridCol w:w="1180"/>
        <w:gridCol w:w="1542"/>
        <w:gridCol w:w="1245"/>
      </w:tblGrid>
      <w:tr>
        <w:trPr>
          <w:trHeight w:val="584"/>
        </w:trPr>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271" w:type="pct"/>
            <w:vAlign w:val="center"/>
            <w:textDirection w:val="lrTb"/>
            <w:noWrap w:val="false"/>
          </w:tcPr>
          <w:p>
            <w:pPr>
              <w:rPr>
                <w:lang w:val="en-US"/>
              </w:rPr>
            </w:pPr>
            <w:ins w:id="4468" w:author="Eryk Schiller" w:date="2023-06-09T00:10:00Z">
              <w:r>
                <w:rPr>
                  <w:b/>
                  <w:bCs/>
                  <w:lang w:val="en-US"/>
                </w:rPr>
                <w:t xml:space="preserve">ID</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1384" w:type="pct"/>
            <w:vAlign w:val="center"/>
            <w:textDirection w:val="lrTb"/>
            <w:noWrap w:val="false"/>
          </w:tcPr>
          <w:p>
            <w:pPr>
              <w:rPr>
                <w:lang w:val="en-US"/>
              </w:rPr>
            </w:pPr>
            <w:ins w:id="4469" w:author="Eryk Schiller" w:date="2023-06-09T00:10:00Z">
              <w:r>
                <w:rPr>
                  <w:b/>
                  <w:bCs/>
                  <w:lang w:val="en-US"/>
                </w:rPr>
                <w:t xml:space="preserve">Scenarios / Lifecycle</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669" w:type="pct"/>
            <w:vAlign w:val="center"/>
            <w:textDirection w:val="lrTb"/>
            <w:noWrap w:val="false"/>
          </w:tcPr>
          <w:p>
            <w:pPr>
              <w:rPr>
                <w:lang w:val="en-US"/>
              </w:rPr>
            </w:pPr>
            <w:ins w:id="4470" w:author="Eryk Schiller" w:date="2023-06-09T00:10:00Z">
              <w:r>
                <w:rPr>
                  <w:b/>
                  <w:bCs/>
                  <w:lang w:val="en-US"/>
                </w:rPr>
                <w:t xml:space="preserve">Bootstrap</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669" w:type="pct"/>
            <w:vAlign w:val="center"/>
            <w:textDirection w:val="lrTb"/>
            <w:noWrap w:val="false"/>
          </w:tcPr>
          <w:p>
            <w:pPr>
              <w:rPr>
                <w:lang w:val="en-US"/>
              </w:rPr>
            </w:pPr>
            <w:ins w:id="4471" w:author="Eryk Schiller" w:date="2023-06-09T00:10:00Z">
              <w:r>
                <w:rPr>
                  <w:b/>
                  <w:bCs/>
                  <w:lang w:val="en-US"/>
                </w:rPr>
                <w:t xml:space="preserve">Operation</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669" w:type="pct"/>
            <w:vAlign w:val="center"/>
            <w:textDirection w:val="lrTb"/>
            <w:noWrap w:val="false"/>
          </w:tcPr>
          <w:p>
            <w:pPr>
              <w:rPr>
                <w:lang w:val="en-US"/>
              </w:rPr>
            </w:pPr>
            <w:ins w:id="4472" w:author="Eryk Schiller" w:date="2023-06-09T00:10:00Z">
              <w:r>
                <w:rPr>
                  <w:b/>
                  <w:bCs/>
                  <w:lang w:val="en-US"/>
                </w:rPr>
                <w:t xml:space="preserve">Update</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669" w:type="pct"/>
            <w:vAlign w:val="center"/>
            <w:textDirection w:val="lrTb"/>
            <w:noWrap w:val="false"/>
          </w:tcPr>
          <w:p>
            <w:pPr>
              <w:rPr>
                <w:lang w:val="en-US"/>
              </w:rPr>
            </w:pPr>
            <w:ins w:id="4473" w:author="Eryk Schiller" w:date="2023-06-09T00:10:00Z">
              <w:r>
                <w:rPr>
                  <w:b/>
                  <w:bCs/>
                  <w:lang w:val="en-US"/>
                </w:rPr>
                <w:t xml:space="preserve">Repurposing</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669" w:type="pct"/>
            <w:vAlign w:val="center"/>
            <w:textDirection w:val="lrTb"/>
            <w:noWrap w:val="false"/>
          </w:tcPr>
          <w:p>
            <w:pPr>
              <w:rPr>
                <w:lang w:val="en-US"/>
              </w:rPr>
            </w:pPr>
            <w:ins w:id="4474" w:author="Eryk Schiller" w:date="2023-06-09T00:10:00Z">
              <w:r>
                <w:rPr>
                  <w:b/>
                  <w:bCs/>
                  <w:lang w:val="en-US"/>
                </w:rPr>
                <w:t xml:space="preserve">Decomm.</w:t>
              </w:r>
            </w:ins>
            <w:r/>
          </w:p>
        </w:tc>
      </w:tr>
      <w:tr>
        <w:trPr>
          <w:trHeight w:val="584"/>
        </w:trPr>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271" w:type="pct"/>
            <w:vAlign w:val="center"/>
            <w:textDirection w:val="lrTb"/>
            <w:noWrap w:val="false"/>
          </w:tcPr>
          <w:p>
            <w:pPr>
              <w:rPr>
                <w:lang w:val="en-US"/>
              </w:rPr>
            </w:pPr>
            <w:ins w:id="4475" w:author="Eryk Schiller" w:date="2023-06-09T00:10:00Z">
              <w:r>
                <w:rPr>
                  <w:lang w:val="en-US"/>
                </w:rPr>
                <w:t xml:space="preserve">S1</w:t>
              </w:r>
            </w:ins>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1384" w:type="pct"/>
            <w:vAlign w:val="center"/>
            <w:textDirection w:val="lrTb"/>
            <w:noWrap w:val="false"/>
          </w:tcPr>
          <w:p>
            <w:pPr>
              <w:rPr>
                <w:lang w:val="en-US"/>
              </w:rPr>
            </w:pPr>
            <w:ins w:id="4476" w:author="Eryk Schiller" w:date="2023-06-09T00:10:00Z">
              <w:r>
                <w:rPr>
                  <w:lang w:val="en-US"/>
                </w:rPr>
                <w:t xml:space="preserve">Bootstrapping and initial configurations</w:t>
              </w:r>
            </w:ins>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ins w:id="4477" w:author="Eryk Schiller" w:date="2023-06-09T00:10:00Z">
              <w:r>
                <w:rPr>
                  <w:lang w:val="en-US"/>
                </w:rPr>
                <w:t xml:space="preserve">X</w:t>
              </w:r>
            </w:ins>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r>
      <w:tr>
        <w:trPr>
          <w:trHeight w:val="584"/>
        </w:trPr>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271" w:type="pct"/>
            <w:vAlign w:val="center"/>
            <w:textDirection w:val="lrTb"/>
            <w:noWrap w:val="false"/>
          </w:tcPr>
          <w:p>
            <w:pPr>
              <w:rPr>
                <w:lang w:val="en-US"/>
              </w:rPr>
            </w:pPr>
            <w:ins w:id="4478" w:author="Eryk Schiller" w:date="2023-06-09T00:10:00Z">
              <w:r>
                <w:rPr>
                  <w:lang w:val="en-US"/>
                </w:rPr>
                <w:t xml:space="preserve">S2</w:t>
              </w:r>
            </w:ins>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384" w:type="pct"/>
            <w:vAlign w:val="center"/>
            <w:textDirection w:val="lrTb"/>
            <w:noWrap w:val="false"/>
          </w:tcPr>
          <w:p>
            <w:pPr>
              <w:rPr>
                <w:lang w:val="en-US"/>
              </w:rPr>
            </w:pPr>
            <w:ins w:id="4479" w:author="Eryk Schiller" w:date="2023-06-09T00:10:00Z">
              <w:r>
                <w:rPr>
                  <w:lang w:val="en-US"/>
                </w:rPr>
                <w:t xml:space="preserve">Regular </w:t>
              </w:r>
            </w:ins>
            <w:ins w:id="4480" w:author="Eryk Schiller" w:date="2023-06-09T00:10:00Z">
              <w:r>
                <w:rPr>
                  <w:lang w:val="en-US"/>
                </w:rPr>
                <w:t xml:space="preserve">Operation and monitoring</w:t>
              </w:r>
            </w:ins>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ins w:id="4481" w:author="Eryk Schiller" w:date="2023-06-09T00:10:00Z">
              <w:r>
                <w:rPr>
                  <w:lang w:val="en-US"/>
                </w:rPr>
                <w:t xml:space="preserve">X</w:t>
              </w:r>
            </w:ins>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271" w:type="pct"/>
            <w:vAlign w:val="center"/>
            <w:textDirection w:val="lrTb"/>
            <w:noWrap w:val="false"/>
          </w:tcPr>
          <w:p>
            <w:pPr>
              <w:rPr>
                <w:lang w:val="en-US"/>
              </w:rPr>
            </w:pPr>
            <w:ins w:id="4482" w:author="Eryk Schiller" w:date="2023-06-09T00:10:00Z">
              <w:r>
                <w:rPr>
                  <w:lang w:val="en-US"/>
                </w:rPr>
                <w:t xml:space="preserve">S3</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384" w:type="pct"/>
            <w:vAlign w:val="center"/>
            <w:textDirection w:val="lrTb"/>
            <w:noWrap w:val="false"/>
          </w:tcPr>
          <w:p>
            <w:pPr>
              <w:rPr>
                <w:lang w:val="en-US"/>
              </w:rPr>
            </w:pPr>
            <w:ins w:id="4483" w:author="Eryk Schiller" w:date="2023-06-09T00:10:00Z">
              <w:r>
                <w:rPr>
                  <w:lang w:val="en-US"/>
                </w:rPr>
                <w:t xml:space="preserve">Updates to firmware/software OTA</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ins w:id="4484"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ins w:id="4485"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669" w:type="pct"/>
            <w:vAlign w:val="center"/>
            <w:textDirection w:val="lrTb"/>
            <w:noWrap w:val="false"/>
          </w:tcPr>
          <w:p>
            <w:pPr>
              <w:rPr>
                <w:lang w:val="en-US"/>
              </w:rPr>
            </w:pPr>
            <w:ins w:id="4486" w:author="Eryk Schiller" w:date="2023-06-09T00:10:00Z">
              <w:r>
                <w:rPr>
                  <w:lang w:val="en-US"/>
                </w:rPr>
                <w:t xml:space="preserve">X</w:t>
              </w:r>
            </w:ins>
            <w:r/>
          </w:p>
        </w:tc>
      </w:tr>
    </w:tbl>
    <w:p>
      <w:pPr>
        <w:rPr>
          <w:ins w:id="4487" w:author="Eryk Schiller" w:date="2023-06-09T00:10:00Z"/>
        </w:rPr>
      </w:pPr>
      <w:r/>
      <w:ins w:id="4488" w:author="Eryk Schiller" w:date="2023-06-09T00:10:00Z">
        <w:r/>
      </w:ins>
    </w:p>
    <w:p>
      <w:pPr>
        <w:pStyle w:val="412"/>
        <w:numPr>
          <w:ilvl w:val="0"/>
          <w:numId w:val="0"/>
        </w:numPr>
        <w:rPr>
          <w:lang w:val="en-US"/>
          <w:ins w:id="4489" w:author="Eryk Schiller" w:date="2023-06-09T00:10:00Z"/>
        </w:rPr>
      </w:pPr>
      <w:ins w:id="4490" w:author="Eryk Schiller" w:date="2023-06-09T00:10:00Z">
        <w:r>
          <w:rPr>
            <w:rFonts w:cs="Calibri" w:eastAsia="Calibri"/>
            <w:b w:val="false"/>
            <w:color w:val="1F3864" w:themeColor="accent1" w:themeShade="80"/>
            <w:sz w:val="24"/>
            <w:szCs w:val="22"/>
            <w:lang w:val="en-US" w:eastAsia="en-US"/>
          </w:rPr>
          <w:t xml:space="preserve"> </w:t>
        </w:r>
      </w:ins>
      <w:ins w:id="4491" w:author="Eryk Schiller" w:date="2023-06-09T00:10:00Z">
        <w:r>
          <w:rPr>
            <w:rFonts w:cs="Calibri" w:eastAsia="Calibri"/>
            <w:b w:val="false"/>
            <w:color w:val="1F3864" w:themeColor="accent1" w:themeShade="80"/>
            <w:sz w:val="24"/>
            <w:szCs w:val="22"/>
            <w:lang w:val="en-US" w:eastAsia="en-US"/>
          </w:rPr>
          <w:t xml:space="preserve">Where do you expect to have deployed any of the CERTIFY functions</w:t>
        </w:r>
      </w:ins>
      <w:ins w:id="4492" w:author="Eryk Schiller" w:date="2023-06-09T00:10:00Z">
        <w:r>
          <w:rPr>
            <w:lang w:val="en-US"/>
          </w:rPr>
          <w:t xml:space="preserve">:</w:t>
        </w:r>
      </w:ins>
      <w:ins w:id="4493" w:author="Eryk Schiller" w:date="2023-06-09T00:10:00Z">
        <w:r/>
      </w:ins>
    </w:p>
    <w:tbl>
      <w:tblPr>
        <w:tblW w:w="5000" w:type="pct"/>
        <w:tblCellMar>
          <w:left w:w="0" w:type="dxa"/>
          <w:right w:w="0" w:type="dxa"/>
        </w:tblCellMar>
        <w:tblLook w:val="0420" w:firstRow="1" w:lastRow="0" w:firstColumn="0" w:lastColumn="0" w:noHBand="0" w:noVBand="1"/>
      </w:tblPr>
      <w:tblGrid>
        <w:gridCol w:w="1366"/>
        <w:gridCol w:w="1352"/>
        <w:gridCol w:w="1070"/>
        <w:gridCol w:w="2525"/>
        <w:gridCol w:w="3299"/>
      </w:tblGrid>
      <w:tr>
        <w:trPr>
          <w:trHeight w:val="584"/>
        </w:trPr>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1805" w:type="dxa"/>
            <w:vAlign w:val="center"/>
            <w:textDirection w:val="lrTb"/>
            <w:noWrap w:val="false"/>
          </w:tcPr>
          <w:p>
            <w:pPr>
              <w:rPr>
                <w:lang w:val="en-US"/>
              </w:rPr>
            </w:pPr>
            <w:ins w:id="4494" w:author="Eryk Schiller" w:date="2023-06-09T00:10:00Z">
              <w:r>
                <w:rPr>
                  <w:b/>
                  <w:bCs/>
                  <w:lang w:val="en-US"/>
                </w:rPr>
                <w:t xml:space="preserve">Task</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3429" w:type="dxa"/>
            <w:vAlign w:val="center"/>
            <w:textDirection w:val="lrTb"/>
            <w:noWrap w:val="false"/>
          </w:tcPr>
          <w:p>
            <w:pPr>
              <w:rPr>
                <w:lang w:val="en-US"/>
              </w:rPr>
            </w:pPr>
            <w:ins w:id="4495" w:author="Eryk Schiller" w:date="2023-06-09T00:10:00Z">
              <w:r>
                <w:rPr>
                  <w:b/>
                  <w:bCs/>
                  <w:lang w:val="en-US"/>
                </w:rPr>
                <w:t xml:space="preserve">CERTIFY Function</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1658" w:type="dxa"/>
            <w:vAlign w:val="center"/>
            <w:textDirection w:val="lrTb"/>
            <w:noWrap w:val="false"/>
          </w:tcPr>
          <w:p>
            <w:pPr>
              <w:rPr>
                <w:lang w:val="en-US"/>
              </w:rPr>
            </w:pPr>
            <w:ins w:id="4496" w:author="Eryk Schiller" w:date="2023-06-09T00:10:00Z">
              <w:r>
                <w:rPr>
                  <w:b/>
                  <w:bCs/>
                  <w:lang w:val="en-US"/>
                </w:rPr>
                <w:t xml:space="preserve">Applicable </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3368" w:type="dxa"/>
            <w:vAlign w:val="center"/>
            <w:textDirection w:val="lrTb"/>
            <w:noWrap w:val="false"/>
          </w:tcPr>
          <w:p>
            <w:pPr>
              <w:rPr>
                <w:lang w:val="en-US"/>
              </w:rPr>
            </w:pPr>
            <w:ins w:id="4497" w:author="Eryk Schiller" w:date="2023-06-09T00:10:00Z">
              <w:r>
                <w:rPr>
                  <w:b/>
                  <w:bCs/>
                  <w:lang w:val="en-US"/>
                </w:rPr>
                <w:t xml:space="preserve">UC Link </w:t>
              </w:r>
            </w:ins>
            <w:r/>
          </w:p>
        </w:tc>
        <w:tc>
          <w:tcPr>
            <w:shd w:val="clear" w:color="auto" w:fill="4472C4"/>
            <w:tcBorders>
              <w:left w:val="single" w:color="FFFFFF" w:sz="8" w:space="0"/>
              <w:top w:val="single" w:color="FFFFFF" w:sz="8" w:space="0"/>
              <w:right w:val="single" w:color="FFFFFF" w:sz="8" w:space="0"/>
              <w:bottom w:val="single" w:color="FFFFFF" w:sz="24" w:space="0"/>
            </w:tcBorders>
            <w:tcMar>
              <w:left w:w="144" w:type="dxa"/>
              <w:top w:w="72" w:type="dxa"/>
              <w:right w:w="144" w:type="dxa"/>
              <w:bottom w:w="72" w:type="dxa"/>
            </w:tcMar>
            <w:tcW w:w="3368" w:type="dxa"/>
            <w:vAlign w:val="center"/>
            <w:textDirection w:val="lrTb"/>
            <w:noWrap w:val="false"/>
          </w:tcPr>
          <w:p>
            <w:pPr>
              <w:rPr>
                <w:lang w:val="en-US"/>
              </w:rPr>
            </w:pPr>
            <w:ins w:id="4498" w:author="Eryk Schiller" w:date="2023-06-09T00:10:00Z">
              <w:r>
                <w:rPr>
                  <w:b/>
                  <w:lang w:val="en-US"/>
                </w:rPr>
                <w:t xml:space="preserve">Asset Help with Threat Scenario </w:t>
              </w:r>
            </w:ins>
            <w:r/>
          </w:p>
        </w:tc>
      </w:tr>
      <w:tr>
        <w:trPr>
          <w:trHeight w:val="584"/>
        </w:trPr>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1805" w:type="dxa"/>
            <w:vAlign w:val="center"/>
            <w:textDirection w:val="lrTb"/>
            <w:noWrap w:val="false"/>
          </w:tcPr>
          <w:p>
            <w:pPr>
              <w:rPr>
                <w:lang w:val="en-US"/>
              </w:rPr>
            </w:pPr>
            <w:ins w:id="4499" w:author="Eryk Schiller" w:date="2023-06-09T00:10:00Z">
              <w:r>
                <w:rPr>
                  <w:lang w:val="en-US"/>
                </w:rPr>
                <w:t xml:space="preserve">T3.1</w:t>
              </w:r>
            </w:ins>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3429" w:type="dxa"/>
            <w:vAlign w:val="center"/>
            <w:textDirection w:val="lrTb"/>
            <w:noWrap w:val="false"/>
          </w:tcPr>
          <w:p>
            <w:pPr>
              <w:rPr>
                <w:lang w:val="en-US"/>
              </w:rPr>
            </w:pPr>
            <w:ins w:id="4500" w:author="Eryk Schiller" w:date="2023-06-09T00:10:00Z">
              <w:r>
                <w:rPr>
                  <w:lang w:val="en-US"/>
                </w:rPr>
                <w:t xml:space="preserve">Privacy Preserving CTI </w:t>
              </w:r>
            </w:ins>
            <w:ins w:id="4501" w:author="Eryk Schiller" w:date="2023-06-09T00:10:00Z">
              <w:r>
                <w:rPr>
                  <w:lang w:val="en-US"/>
                </w:rPr>
                <w:t xml:space="preserve">module</w:t>
              </w:r>
            </w:ins>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1658" w:type="dxa"/>
            <w:vAlign w:val="center"/>
            <w:textDirection w:val="lrTb"/>
            <w:noWrap w:val="false"/>
          </w:tcPr>
          <w:p>
            <w:pPr>
              <w:rPr>
                <w:lang w:val="en-US"/>
              </w:rPr>
            </w:pPr>
            <w:r>
              <w:rPr>
                <w:lang w:val="en-US"/>
              </w:rPr>
            </w:r>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c>
          <w:tcPr>
            <w:shd w:val="clear" w:color="auto" w:fill="CFD5EA"/>
            <w:tcBorders>
              <w:left w:val="single" w:color="FFFFFF" w:sz="8" w:space="0"/>
              <w:top w:val="single" w:color="FFFFFF" w:sz="24"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r>
      <w:tr>
        <w:trPr>
          <w:trHeight w:val="584"/>
        </w:trPr>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textDirection w:val="lrTb"/>
            <w:noWrap w:val="false"/>
          </w:tcPr>
          <w:p>
            <w:pPr>
              <w:rPr>
                <w:lang w:val="en-US"/>
              </w:rPr>
            </w:pPr>
            <w:ins w:id="4502" w:author="Eryk Schiller" w:date="2023-06-09T00:10:00Z">
              <w:r>
                <w:rPr>
                  <w:lang w:val="en-US"/>
                </w:rPr>
                <w:t xml:space="preserve">T3.1</w:t>
              </w:r>
            </w:ins>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textDirection w:val="lrTb"/>
            <w:noWrap w:val="false"/>
          </w:tcPr>
          <w:p>
            <w:pPr>
              <w:rPr>
                <w:lang w:val="en-US"/>
              </w:rPr>
            </w:pPr>
            <w:ins w:id="4503" w:author="Eryk Schiller" w:date="2023-06-09T00:10:00Z">
              <w:r>
                <w:rPr>
                  <w:lang w:val="en-US"/>
                </w:rPr>
                <w:t xml:space="preserve">BC4CC</w:t>
              </w:r>
            </w:ins>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textDirection w:val="lrTb"/>
            <w:noWrap w:val="false"/>
          </w:tcPr>
          <w:p>
            <w:pPr>
              <w:rPr>
                <w:lang w:val="en-US"/>
              </w:rPr>
            </w:pPr>
            <w:ins w:id="4504" w:author="Eryk Schiller" w:date="2023-06-09T00:10:00Z">
              <w:r>
                <w:rPr>
                  <w:lang w:val="en-US"/>
                </w:rPr>
                <w:t xml:space="preserve">X</w:t>
              </w:r>
            </w:ins>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ins w:id="4505" w:author="Eryk Schiller" w:date="2023-06-09T00:10:00Z">
              <w:r>
                <w:rPr>
                  <w:lang w:val="en-US"/>
                </w:rPr>
                <w:t xml:space="preserve">Potentially used for our Blockchain </w:t>
              </w:r>
            </w:ins>
            <w:r/>
          </w:p>
        </w:tc>
        <w:tc>
          <w:tcPr>
            <w:shd w:val="clear" w:color="auto" w:fill="E9EBF5"/>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tbl>
            <w:tblPr>
              <w:tblStyle w:val="451"/>
              <w:tblW w:w="0" w:type="auto"/>
              <w:tblLook w:val="04A0" w:firstRow="1" w:lastRow="0" w:firstColumn="1" w:lastColumn="0" w:noHBand="0" w:noVBand="1"/>
            </w:tblPr>
            <w:tblGrid>
              <w:gridCol w:w="3011"/>
            </w:tblGrid>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06" w:author="Eryk Schiller" w:date="2023-06-09T00:10:00Z">
                    <w:r>
                      <w:t xml:space="preserve">TS3_LOG_CONF_DATA_Disclose</w:t>
                    </w:r>
                  </w:ins>
                  <w:r/>
                </w:p>
              </w:tc>
            </w:tr>
          </w:tbl>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textDirection w:val="lrTb"/>
            <w:noWrap w:val="false"/>
          </w:tcPr>
          <w:p>
            <w:pPr>
              <w:rPr>
                <w:lang w:val="en-US"/>
              </w:rPr>
            </w:pPr>
            <w:ins w:id="4507" w:author="Eryk Schiller" w:date="2023-06-09T00:10:00Z">
              <w:r>
                <w:rPr>
                  <w:lang w:val="en-US"/>
                </w:rPr>
                <w:t xml:space="preserve">T5.3</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textDirection w:val="lrTb"/>
            <w:noWrap w:val="false"/>
          </w:tcPr>
          <w:p>
            <w:pPr>
              <w:rPr>
                <w:lang w:val="en-US"/>
              </w:rPr>
            </w:pPr>
            <w:ins w:id="4508" w:author="Eryk Schiller" w:date="2023-06-09T00:10:00Z">
              <w:r>
                <w:rPr>
                  <w:lang w:val="en-US"/>
                </w:rPr>
                <w:t xml:space="preserve">SecGrid network traffic analyzer</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textDirection w:val="lrTb"/>
            <w:noWrap w:val="false"/>
          </w:tcPr>
          <w:p>
            <w:pPr>
              <w:rPr>
                <w:lang w:val="en-US"/>
              </w:rPr>
            </w:pPr>
            <w:ins w:id="4509"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ins w:id="4510" w:author="Eryk Schiller" w:date="2023-06-09T00:10:00Z">
              <w:r>
                <w:rPr>
                  <w:lang w:val="en-US"/>
                </w:rPr>
                <w:t xml:space="preserve">In traffic network traffic verification</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11" w:author="Eryk Schiller" w:date="2023-06-09T00:10:00Z">
              <w:r>
                <w:rPr>
                  <w:lang w:val="en-US"/>
                </w:rPr>
                <w:t xml:space="preserve">T5.3</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ins w:id="4512" w:author="Eryk Schiller" w:date="2023-06-09T00:10:00Z"/>
              </w:rPr>
            </w:pPr>
            <w:ins w:id="4513" w:author="Eryk Schiller" w:date="2023-06-09T00:10:00Z">
              <w:r>
                <w:rPr>
                  <w:lang w:val="en-US"/>
                </w:rPr>
                <w:t xml:space="preserve">SIEM</w:t>
              </w:r>
            </w:ins>
            <w:ins w:id="4514" w:author="Eryk Schiller" w:date="2023-06-09T00:10:00Z">
              <w:r/>
            </w:ins>
          </w:p>
          <w:p>
            <w:pPr>
              <w:rPr>
                <w:lang w:val="en-US"/>
              </w:rPr>
            </w:pPr>
            <w:ins w:id="4515" w:author="Eryk Schiller" w:date="2023-06-09T00:10:00Z">
              <w:r>
                <w:rPr>
                  <w:lang w:val="en-US"/>
                </w:rPr>
                <w:t xml:space="preserve">(</w:t>
              </w:r>
            </w:ins>
            <w:ins w:id="4516" w:author="Eryk Schiller" w:date="2023-06-09T00:10:00Z">
              <w:r>
                <w:rPr>
                  <w:rFonts w:cs="Calibri" w:eastAsia="Calibri"/>
                  <w:color w:val="auto"/>
                  <w:sz w:val="20"/>
                  <w:szCs w:val="22"/>
                  <w:lang w:val="en-US" w:eastAsia="en-US"/>
                </w:rPr>
                <w:t xml:space="preserve">Security Information and Event Management)</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ins w:id="4517"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ins w:id="4518" w:author="Eryk Schiller" w:date="2023-06-09T00:10:00Z">
              <w:r>
                <w:rPr>
                  <w:lang w:val="en-US"/>
                </w:rPr>
                <w:t xml:space="preserve">Potentially useful in </w:t>
              </w:r>
            </w:ins>
            <w:ins w:id="4519" w:author="Eryk Schiller" w:date="2023-06-09T00:10:00Z">
              <w:r>
                <w:rPr>
                  <w:lang w:val="en-US"/>
                </w:rPr>
                <w:t xml:space="preserve">combination with the IDS/IPS, as proposed. But, if ML-based, as stated, it might be too heavy for a lightweight  IoT-based system</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20" w:author="Eryk Schiller" w:date="2023-06-09T00:10:00Z">
              <w:r>
                <w:rPr>
                  <w:lang w:val="en-US"/>
                </w:rPr>
                <w:t xml:space="preserve">T5.3</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ins w:id="4521" w:author="Eryk Schiller" w:date="2023-06-09T00:10:00Z"/>
              </w:rPr>
            </w:pPr>
            <w:ins w:id="4522" w:author="Eryk Schiller" w:date="2023-06-09T00:10:00Z">
              <w:r>
                <w:rPr>
                  <w:lang w:val="en-US"/>
                </w:rPr>
                <w:t xml:space="preserve">IDS/IPS</w:t>
              </w:r>
            </w:ins>
            <w:ins w:id="4523" w:author="Eryk Schiller" w:date="2023-06-09T00:10:00Z">
              <w:r/>
            </w:ins>
          </w:p>
          <w:p>
            <w:pPr>
              <w:rPr>
                <w:lang w:val="en-US"/>
              </w:rPr>
            </w:pPr>
            <w:ins w:id="4524" w:author="Eryk Schiller" w:date="2023-06-09T00:10:00Z">
              <w:r>
                <w:rPr>
                  <w:lang w:val="en-US"/>
                </w:rPr>
                <w:t xml:space="preserve">(</w:t>
              </w:r>
            </w:ins>
            <w:ins w:id="4525" w:author="Eryk Schiller" w:date="2023-06-09T00:10:00Z">
              <w:r>
                <w:rPr>
                  <w:rFonts w:cs="Calibri" w:eastAsia="Calibri"/>
                  <w:color w:val="auto"/>
                  <w:sz w:val="20"/>
                  <w:szCs w:val="22"/>
                  <w:lang w:val="en-US" w:eastAsia="en-US"/>
                </w:rPr>
                <w:t xml:space="preserve">intrusion prevention and detection systems)</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ins w:id="4526"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ins w:id="4527" w:author="Eryk Schiller" w:date="2023-06-09T00:10:00Z">
              <w:r>
                <w:rPr>
                  <w:lang w:val="en-US"/>
                </w:rPr>
                <w:t xml:space="preserve">Communication of environmental parameters and location </w:t>
              </w:r>
            </w:ins>
            <w:ins w:id="4528" w:author="Eryk Schiller" w:date="2023-06-09T00:10:00Z">
              <w:r>
                <w:rPr>
                  <w:lang w:val="en-US"/>
                </w:rPr>
                <w:t xml:space="preserve">changes to Owner/Seller/Carrier</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29" w:author="Eryk Schiller" w:date="2023-06-09T00:10:00Z">
              <w:r>
                <w:rPr>
                  <w:lang w:val="en-US"/>
                </w:rPr>
                <w:t xml:space="preserve">T4.2</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rPr>
            </w:pPr>
            <w:ins w:id="4530" w:author="Eryk Schiller" w:date="2023-06-09T00:10:00Z">
              <w:r>
                <w:rPr>
                  <w:lang w:val="en-US"/>
                </w:rPr>
                <w:t xml:space="preserve">Discovery Kit</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ins w:id="4531"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ins w:id="4532" w:author="Eryk Schiller" w:date="2023-06-09T00:10:00Z">
              <w:r>
                <w:rPr>
                  <w:lang w:val="en-US"/>
                </w:rPr>
                <w:t xml:space="preserve">Yes, use the STI board as our Logger/Tracker/Environmental Sensing</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tbl>
            <w:tblPr>
              <w:tblStyle w:val="451"/>
              <w:tblW w:w="0" w:type="auto"/>
              <w:tblLook w:val="04A0" w:firstRow="1" w:lastRow="0" w:firstColumn="1" w:lastColumn="0" w:noHBand="0" w:noVBand="1"/>
            </w:tblPr>
            <w:tblGrid>
              <w:gridCol w:w="3011"/>
            </w:tblGrid>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33" w:author="Eryk Schiller" w:date="2023-06-09T00:10:00Z">
                    <w:r>
                      <w:t xml:space="preserve">TS1_Wrong_Sensor_Initialization</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34" w:author="Eryk Schiller" w:date="2023-06-09T00:10:00Z">
                    <w:r>
                      <w:t xml:space="preserve">TS3_LOG_CONF_DATA_Disclose</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35" w:author="Eryk Schiller" w:date="2023-06-09T00:10:00Z">
                    <w:r>
                      <w:t xml:space="preserve">TS1_LOG_CONF_DATA_Tampering</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36" w:author="Eryk Schiller" w:date="2023-06-09T00:10:00Z">
                    <w:r>
                      <w:t xml:space="preserve">TS2_CRYPTO_AUTH_DATA_Tampering</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37" w:author="Eryk Schiller" w:date="2023-06-09T00:10:00Z">
                    <w:r>
                      <w:t xml:space="preserve">TS4_CRYPTO_KEY_DATA_Disclose</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38" w:author="Eryk Schiller" w:date="2023-06-09T00:10:00Z">
                    <w:r>
                      <w:t xml:space="preserve">TS3_LOG_CONF_DATA_Disclose</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39" w:author="Eryk Schiller" w:date="2023-06-09T00:10:00Z">
                    <w:r>
                      <w:t xml:space="preserve">TS4_CRYPTO_KEY_DATA_Disclose</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40" w:author="Eryk Schiller" w:date="2023-06-09T00:10:00Z">
                    <w:r>
                      <w:t xml:space="preserve">TS5_Fault_Injection</w:t>
                    </w:r>
                  </w:ins>
                  <w:r/>
                </w:p>
              </w:tc>
            </w:tr>
          </w:tbl>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41" w:author="Eryk Schiller" w:date="2023-06-09T00:10:00Z">
              <w:r>
                <w:rPr>
                  <w:lang w:val="en-US"/>
                </w:rPr>
                <w:t xml:space="preserve">T4.2</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rPr>
            </w:pPr>
            <w:ins w:id="4542" w:author="Eryk Schiller" w:date="2023-06-09T00:10:00Z">
              <w:r>
                <w:rPr>
                  <w:lang w:val="en-US"/>
                </w:rPr>
                <w:t xml:space="preserve">IoT Devices Architecture (SE from ST)</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tbl>
            <w:tblPr>
              <w:tblStyle w:val="451"/>
              <w:tblW w:w="0" w:type="auto"/>
              <w:tblLook w:val="04A0" w:firstRow="1" w:lastRow="0" w:firstColumn="1" w:lastColumn="0" w:noHBand="0" w:noVBand="1"/>
            </w:tblPr>
            <w:tblGrid>
              <w:gridCol w:w="3011"/>
            </w:tblGrid>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43" w:author="Eryk Schiller" w:date="2023-06-09T00:10:00Z">
                    <w:r>
                      <w:t xml:space="preserve">TS3_LOG_CONF_DATA_Disclose</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44" w:author="Eryk Schiller" w:date="2023-06-09T00:10:00Z">
                    <w:r>
                      <w:t xml:space="preserve">TS1_LOG_CONF_DATA_Tampering</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45" w:author="Eryk Schiller" w:date="2023-06-09T00:10:00Z">
                    <w:r>
                      <w:t xml:space="preserve">TS2_CRYPTO_AUTH_DATA_Tampering</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46" w:author="Eryk Schiller" w:date="2023-06-09T00:10:00Z">
                    <w:r>
                      <w:t xml:space="preserve">TS4_CRYPTO_KEY_DATA_Disclose</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47" w:author="Eryk Schiller" w:date="2023-06-09T00:10:00Z">
                    <w:r>
                      <w:t xml:space="preserve">TS3_LOG_CONF_DATA_Disclose</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48" w:author="Eryk Schiller" w:date="2023-06-09T00:10:00Z">
                    <w:r>
                      <w:t xml:space="preserve">TS4_CRYPTO_KEY_DATA_Disclose</w:t>
                    </w:r>
                  </w:ins>
                  <w:r/>
                </w:p>
              </w:tc>
            </w:tr>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49" w:author="Eryk Schiller" w:date="2023-06-09T00:10:00Z">
                    <w:r>
                      <w:t xml:space="preserve">TS5_Fault_Injection</w:t>
                    </w:r>
                  </w:ins>
                  <w:r/>
                </w:p>
              </w:tc>
            </w:tr>
          </w:tbl>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50" w:author="Eryk Schiller" w:date="2023-06-09T00:10:00Z">
              <w:r>
                <w:rPr>
                  <w:lang w:val="en-US"/>
                </w:rPr>
                <w:t xml:space="preserve">T4.2/T5.2</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rPr>
            </w:pPr>
            <w:ins w:id="4551" w:author="Eryk Schiller" w:date="2023-06-09T00:10:00Z">
              <w:r>
                <w:rPr>
                  <w:lang w:val="en-US"/>
                </w:rPr>
                <w:t xml:space="preserve">Direct Anonymous Attestation (DAA)</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ins w:id="4552"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ins w:id="4553" w:author="Eryk Schiller" w:date="2023-06-09T00:10:00Z">
              <w:r>
                <w:rPr>
                  <w:lang w:val="en-US"/>
                </w:rPr>
                <w:t xml:space="preserve">Possibly for the authorization/authentication of the Logger/Tracker/Anchors etc. in the bootstrapping phase. Very interesting for the in-transport scenario as it would retrofit a truck with all the necessary IoT and potentially a LAN/LPWAN or combination t</w:t>
              </w:r>
            </w:ins>
            <w:ins w:id="4554" w:author="Eryk Schiller" w:date="2023-06-09T00:10:00Z">
              <w:r>
                <w:rPr>
                  <w:lang w:val="en-US"/>
                </w:rPr>
                <w:t xml:space="preserve">hereof </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tbl>
            <w:tblPr>
              <w:tblStyle w:val="451"/>
              <w:tblW w:w="0" w:type="auto"/>
              <w:tblLook w:val="04A0" w:firstRow="1" w:lastRow="0" w:firstColumn="1" w:lastColumn="0" w:noHBand="0" w:noVBand="1"/>
            </w:tblPr>
            <w:tblGrid>
              <w:gridCol w:w="3011"/>
            </w:tblGrid>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55" w:author="Eryk Schiller" w:date="2023-06-09T00:10:00Z">
                    <w:r>
                      <w:t xml:space="preserve">TS1_Wrong_Sensor_Initialization</w:t>
                    </w:r>
                  </w:ins>
                  <w:r/>
                </w:p>
              </w:tc>
            </w:tr>
          </w:tbl>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56" w:author="Eryk Schiller" w:date="2023-06-09T00:10:00Z">
              <w:r>
                <w:rPr>
                  <w:lang w:val="en-US"/>
                </w:rPr>
                <w:t xml:space="preserve">T4.2/T5.2</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rPr>
            </w:pPr>
            <w:ins w:id="4557" w:author="Eryk Schiller" w:date="2023-06-09T00:10:00Z">
              <w:r>
                <w:rPr>
                  <w:lang w:val="en-US"/>
                </w:rPr>
                <w:t xml:space="preserve">Security Runtime monitoring and tracing</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58" w:author="Eryk Schiller" w:date="2023-06-09T00:10:00Z">
              <w:r>
                <w:rPr>
                  <w:lang w:val="en-US"/>
                </w:rPr>
                <w:t xml:space="preserve">T3.2-T5.1/T5.2/T5.3</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ins w:id="4559" w:author="Eryk Schiller" w:date="2023-06-09T00:10:00Z"/>
              </w:rPr>
            </w:pPr>
            <w:ins w:id="4560" w:author="Eryk Schiller" w:date="2023-06-09T00:10:00Z">
              <w:r>
                <w:rPr>
                  <w:lang w:val="en-US"/>
                </w:rPr>
                <w:t xml:space="preserve">Extended MUD file</w:t>
              </w:r>
            </w:ins>
            <w:ins w:id="4561" w:author="Eryk Schiller" w:date="2023-06-09T00:10:00Z">
              <w:r/>
            </w:ins>
          </w:p>
          <w:p>
            <w:pPr>
              <w:rPr>
                <w:lang w:val="en-US"/>
              </w:rPr>
            </w:pPr>
            <w:ins w:id="4562" w:author="Eryk Schiller" w:date="2023-06-09T00:10:00Z">
              <w:r>
                <w:rPr>
                  <w:lang w:val="en-US"/>
                </w:rPr>
                <w:t xml:space="preserve">(</w:t>
              </w:r>
            </w:ins>
            <w:ins w:id="4563" w:author="Eryk Schiller" w:date="2023-06-09T00:10:00Z">
              <w:r>
                <w:t xml:space="preserve">Manufacturer Usage </w:t>
              </w:r>
            </w:ins>
            <w:ins w:id="4564" w:author="Eryk Schiller" w:date="2023-06-09T00:10:00Z">
              <w:r>
                <w:t xml:space="preserve">Description)</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ins w:id="4565"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ins w:id="4566" w:author="Eryk Schiller" w:date="2023-06-09T00:10:00Z"/>
              </w:rPr>
            </w:pPr>
            <w:ins w:id="4567" w:author="Eryk Schiller" w:date="2023-06-09T00:10:00Z">
              <w:r>
                <w:rPr>
                  <w:lang w:val="en-US"/>
                </w:rPr>
                <w:t xml:space="preserve">Potentially, for secure device, configuration, tailored monitoring, and  </w:t>
              </w:r>
            </w:ins>
            <w:ins w:id="4568" w:author="Eryk Schiller" w:date="2023-06-09T00:10:00Z">
              <w:r>
                <w:rPr>
                  <w:lang w:val="en-US"/>
                </w:rPr>
                <w:t xml:space="preserve">security alerts</w:t>
              </w:r>
            </w:ins>
            <w:ins w:id="4569" w:author="Eryk Schiller" w:date="2023-06-09T00:10:00Z">
              <w:r/>
            </w:ins>
          </w:p>
          <w:p>
            <w:pPr>
              <w:rPr>
                <w:lang w:val="en-US"/>
                <w:ins w:id="4570" w:author="Eryk Schiller" w:date="2023-06-09T00:10:00Z"/>
              </w:rPr>
            </w:pPr>
            <w:ins w:id="4571" w:author="Eryk Schiller" w:date="2023-06-09T00:10:00Z">
              <w:r>
                <w:rPr>
                  <w:lang w:val="en-US"/>
                </w:rPr>
                <w:t xml:space="preserve">a) perform device configuration</w:t>
              </w:r>
            </w:ins>
            <w:ins w:id="4572" w:author="Eryk Schiller" w:date="2023-06-09T00:10:00Z">
              <w:r/>
            </w:ins>
          </w:p>
          <w:p>
            <w:pPr>
              <w:rPr>
                <w:lang w:val="en-US"/>
              </w:rPr>
            </w:pPr>
            <w:ins w:id="4573" w:author="Eryk Schiller" w:date="2023-06-09T00:10:00Z">
              <w:r>
                <w:rPr>
                  <w:lang w:val="en-US"/>
                </w:rPr>
                <w:t xml:space="preserve">b) threat MUD, how to protect the device? </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74" w:author="Eryk Schiller" w:date="2023-06-09T00:10:00Z">
              <w:r>
                <w:rPr>
                  <w:lang w:val="en-US"/>
                </w:rPr>
                <w:t xml:space="preserve">T5.2</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rPr>
            </w:pPr>
            <w:ins w:id="4575" w:author="Eryk Schiller" w:date="2023-06-09T00:10:00Z">
              <w:r>
                <w:rPr>
                  <w:lang w:val="en-US"/>
                </w:rPr>
                <w:t xml:space="preserve">Fingerprint-based network bootstrapping and runtime monitoring</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76" w:author="Eryk Schiller" w:date="2023-06-09T00:10:00Z">
              <w:r>
                <w:rPr>
                  <w:lang w:val="en-US"/>
                </w:rPr>
                <w:t xml:space="preserve">T3.3</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rPr>
            </w:pPr>
            <w:ins w:id="4577" w:author="Eryk Schiller" w:date="2023-06-09T00:10:00Z">
              <w:r>
                <w:rPr>
                  <w:lang w:val="en-US"/>
                </w:rPr>
                <w:t xml:space="preserve">Inventorying &amp; registry</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r>
              <w:rPr>
                <w:lang w:val="en-US"/>
              </w:rPr>
            </w:r>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tbl>
            <w:tblPr>
              <w:tblStyle w:val="451"/>
              <w:tblW w:w="0" w:type="auto"/>
              <w:tblLook w:val="04A0" w:firstRow="1" w:lastRow="0" w:firstColumn="1" w:lastColumn="0" w:noHBand="0" w:noVBand="1"/>
            </w:tblPr>
            <w:tblGrid>
              <w:gridCol w:w="3011"/>
            </w:tblGrid>
            <w:tr>
              <w:trPr/>
              <w:tc>
                <w:tcPr>
                  <w:tcBorders>
                    <w:left w:val="none" w:color="000000" w:sz="4" w:space="0"/>
                    <w:top w:val="none" w:color="000000" w:sz="4" w:space="0"/>
                    <w:right w:val="none" w:color="000000" w:sz="4" w:space="0"/>
                    <w:bottom w:val="none" w:color="000000" w:sz="4" w:space="0"/>
                  </w:tcBorders>
                  <w:tcW w:w="1344" w:type="dxa"/>
                  <w:textDirection w:val="lrTb"/>
                  <w:noWrap w:val="false"/>
                </w:tcPr>
                <w:p>
                  <w:ins w:id="4578" w:author="Eryk Schiller" w:date="2023-06-09T00:10:00Z">
                    <w:r>
                      <w:t xml:space="preserve">TS1_Wrong_Sensor_Initialization</w:t>
                    </w:r>
                  </w:ins>
                  <w:r/>
                </w:p>
              </w:tc>
            </w:tr>
          </w:tbl>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79" w:author="Eryk Schiller" w:date="2023-06-09T00:10:00Z">
              <w:r>
                <w:rPr>
                  <w:lang w:val="en-US"/>
                </w:rPr>
                <w:t xml:space="preserve">T4.1</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rPr>
            </w:pPr>
            <w:ins w:id="4580" w:author="Eryk Schiller" w:date="2023-06-09T00:10:00Z">
              <w:r>
                <w:rPr>
                  <w:lang w:val="en-US"/>
                </w:rPr>
                <w:t xml:space="preserve">Methodology and Toolchain for HW Security Verification -&gt; Isolation </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ins w:id="4581"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ins w:id="4582" w:author="Eryk Schiller" w:date="2023-06-09T00:10:00Z">
              <w:r>
                <w:rPr>
                  <w:lang w:val="en-US"/>
                </w:rPr>
                <w:t xml:space="preserve">Used to isolate code or execution or IoT </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r>
      <w:tr>
        <w:trPr>
          <w:trHeight w:val="584"/>
        </w:trPr>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805" w:type="dxa"/>
            <w:vAlign w:val="center"/>
            <w:vMerge w:val="restart"/>
            <w:textDirection w:val="lrTb"/>
            <w:noWrap w:val="false"/>
          </w:tcPr>
          <w:p>
            <w:pPr>
              <w:rPr>
                <w:lang w:val="en-US"/>
              </w:rPr>
            </w:pPr>
            <w:ins w:id="4583" w:author="Eryk Schiller" w:date="2023-06-09T00:10:00Z">
              <w:r>
                <w:rPr>
                  <w:lang w:val="en-US"/>
                </w:rPr>
                <w:t xml:space="preserve">T4.3</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429" w:type="dxa"/>
            <w:vAlign w:val="center"/>
            <w:vMerge w:val="restart"/>
            <w:textDirection w:val="lrTb"/>
            <w:noWrap w:val="false"/>
          </w:tcPr>
          <w:p>
            <w:pPr>
              <w:rPr>
                <w:lang w:val="en-US"/>
              </w:rPr>
            </w:pPr>
            <w:ins w:id="4584" w:author="Eryk Schiller" w:date="2023-06-09T00:10:00Z">
              <w:r>
                <w:rPr>
                  <w:lang w:val="en-US"/>
                </w:rPr>
                <w:t xml:space="preserve">Secure Update</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1658" w:type="dxa"/>
            <w:vAlign w:val="center"/>
            <w:vMerge w:val="restart"/>
            <w:textDirection w:val="lrTb"/>
            <w:noWrap w:val="false"/>
          </w:tcPr>
          <w:p>
            <w:pPr>
              <w:rPr>
                <w:lang w:val="en-US"/>
              </w:rPr>
            </w:pPr>
            <w:ins w:id="4585" w:author="Eryk Schiller" w:date="2023-06-09T00:10:00Z">
              <w:r>
                <w:rPr>
                  <w:lang w:val="en-US"/>
                </w:rPr>
                <w:t xml:space="preserve">X</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vMerge w:val="restart"/>
            <w:textDirection w:val="lrTb"/>
            <w:noWrap w:val="false"/>
          </w:tcPr>
          <w:p>
            <w:pPr>
              <w:rPr>
                <w:lang w:val="en-US"/>
              </w:rPr>
            </w:pPr>
            <w:ins w:id="4586" w:author="Eryk Schiller" w:date="2023-06-09T00:10:00Z">
              <w:r>
                <w:rPr>
                  <w:lang w:val="en-US"/>
                </w:rPr>
                <w:t xml:space="preserve">Potentially, when we do Firmware updates on IoT</w:t>
              </w:r>
            </w:ins>
            <w:r/>
          </w:p>
        </w:tc>
        <w:tc>
          <w:tcPr>
            <w:shd w:val="clear" w:color="auto" w:fill="CFD5EA"/>
            <w:tcBorders>
              <w:left w:val="single" w:color="FFFFFF" w:sz="8" w:space="0"/>
              <w:top w:val="single" w:color="FFFFFF" w:sz="8" w:space="0"/>
              <w:right w:val="single" w:color="FFFFFF" w:sz="8" w:space="0"/>
              <w:bottom w:val="single" w:color="FFFFFF" w:sz="8" w:space="0"/>
            </w:tcBorders>
            <w:tcMar>
              <w:left w:w="144" w:type="dxa"/>
              <w:top w:w="72" w:type="dxa"/>
              <w:right w:w="144" w:type="dxa"/>
              <w:bottom w:w="72" w:type="dxa"/>
            </w:tcMar>
            <w:tcW w:w="3368" w:type="dxa"/>
            <w:vAlign w:val="center"/>
            <w:textDirection w:val="lrTb"/>
            <w:noWrap w:val="false"/>
          </w:tcPr>
          <w:p>
            <w:pPr>
              <w:rPr>
                <w:lang w:val="en-US"/>
              </w:rPr>
            </w:pPr>
            <w:r>
              <w:rPr>
                <w:lang w:val="en-US"/>
              </w:rPr>
            </w:r>
            <w:r/>
          </w:p>
        </w:tc>
      </w:tr>
    </w:tbl>
    <w:p>
      <w:pPr>
        <w:rPr>
          <w:highlight w:val="yellow"/>
          <w:ins w:id="4587" w:author="Eryk Schiller" w:date="2023-06-09T00:21:00Z"/>
        </w:rPr>
      </w:pPr>
      <w:ins w:id="4588" w:author="Eryk Schiller" w:date="2023-06-09T00:23:00Z">
        <w:r>
          <w:t xml:space="preserve">Reviewing the Artwork Tracking and Monitoring, </w:t>
        </w:r>
      </w:ins>
      <w:ins w:id="4589" w:author="Eryk Schiller" w:date="2023-06-09T00:21:00Z">
        <w:r>
          <w:t xml:space="preserve">at a first evaluation, the CERTIFY components could be deployed as follows:</w:t>
        </w:r>
      </w:ins>
      <w:ins w:id="4590" w:author="Eryk Schiller" w:date="2023-06-09T00:21:00Z">
        <w:r/>
      </w:ins>
    </w:p>
    <w:p>
      <w:pPr>
        <w:jc w:val="center"/>
        <w:keepNext/>
        <w:rPr>
          <w:ins w:id="4591" w:author="Eryk Schiller" w:date="2023-06-09T00:21:00Z"/>
        </w:rPr>
        <w:pPrChange w:id="4592" w:author="Eryk Schiller" w:date="2023-06-09T00:23:00Z">
          <w:pPr>
            <w:keepNext/>
          </w:pPr>
        </w:pPrChange>
      </w:pPr>
      <w:ins w:id="4593" w:author="Eryk Schiller" w:date="2023-06-09T00:23:00Z">
        <w:r>
          <w:drawing>
            <wp:inline xmlns:wp="http://schemas.openxmlformats.org/drawingml/2006/wordprocessingDrawing" distT="0" distB="0" distL="0" distR="0">
              <wp:extent cx="3910032" cy="1800000"/>
              <wp:effectExtent l="0" t="0" r="0" b="0"/>
              <wp:docPr id="58" name="Picture 4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 hidden="0"/>
                      <pic:cNvPicPr>
                        <a:picLocks noChangeAspect="1"/>
                      </pic:cNvPicPr>
                    </pic:nvPicPr>
                    <pic:blipFill>
                      <a:blip r:embed="rId93"/>
                      <a:stretch/>
                    </pic:blipFill>
                    <pic:spPr bwMode="auto">
                      <a:xfrm>
                        <a:off x="0" y="0"/>
                        <a:ext cx="3910034" cy="1800000"/>
                      </a:xfrm>
                      <a:prstGeom prst="rect">
                        <a:avLst/>
                      </a:prstGeom>
                    </pic:spPr>
                  </pic:pic>
                </a:graphicData>
              </a:graphic>
            </wp:inline>
          </w:drawing>
        </w:r>
      </w:ins>
      <w:ins w:id="4594" w:author="Eryk Schiller" w:date="2023-06-09T00:21:00Z">
        <w:r/>
      </w:ins>
    </w:p>
    <w:p>
      <w:pPr>
        <w:pStyle w:val="488"/>
        <w:rPr>
          <w:highlight w:val="yellow"/>
          <w:ins w:id="4595" w:author="Eryk Schiller" w:date="2023-06-09T00:21:00Z"/>
        </w:rPr>
      </w:pPr>
      <w:ins w:id="4596" w:author="Eryk Schiller" w:date="2023-06-09T00:22:00Z">
        <w:r>
          <w:t xml:space="preserve">Figure 14</w:t>
        </w:r>
      </w:ins>
      <w:ins w:id="4597" w:author="Eryk Schiller" w:date="2023-06-09T00:23:00Z">
        <w:r>
          <w:t xml:space="preserve"> Initial deployment of the CERTIFY solutions to mitigate the threats in the Artwork Monitoring and Tracking</w:t>
        </w:r>
      </w:ins>
      <w:ins w:id="4598" w:author="Eryk Schiller" w:date="2023-06-09T00:21:00Z">
        <w:r/>
      </w:ins>
    </w:p>
    <w:p>
      <w:pPr>
        <w:rPr>
          <w:lang w:val="en-US"/>
          <w:ins w:id="4599" w:author="Eryk Schiller" w:date="2023-06-09T00:21:00Z"/>
        </w:rPr>
      </w:pPr>
      <w:r>
        <w:rPr>
          <w:lang w:val="en-US"/>
        </w:rPr>
      </w:r>
      <w:ins w:id="4600" w:author="Eryk Schiller" w:date="2023-06-09T00:21:00Z">
        <w:r/>
      </w:ins>
    </w:p>
    <w:p>
      <w:pPr>
        <w:pStyle w:val="413"/>
        <w:rPr>
          <w:lang w:val="en-US"/>
        </w:rPr>
      </w:pPr>
      <w:r>
        <w:rPr>
          <w:lang w:val="en-US"/>
        </w:rPr>
        <w:t xml:space="preserve">Residual Risk</w:t>
      </w:r>
      <w:r/>
    </w:p>
    <w:p>
      <w:r/>
      <w:r/>
    </w:p>
    <w:p>
      <w:r>
        <w:t xml:space="preserve">After the implementation of the identified mitigation, a qualitative evaluation of the residual risk is the following:</w:t>
      </w:r>
      <w:r/>
    </w:p>
    <w:p>
      <w:r>
        <w:rPr>
          <w:rFonts w:cs="Calibri" w:eastAsia="Calibri"/>
          <w:color w:val="008080"/>
          <w:u w:val="single"/>
        </w:rPr>
        <w:t xml:space="preserve"> </w:t>
      </w:r>
      <w:r/>
    </w:p>
    <w:p>
      <w:r>
        <w:t xml:space="preserve">Table 4 Res</w:t>
      </w:r>
      <w:r>
        <w:t xml:space="preserve">idual risks after the adoption of the mitigations in the tracking and monitoring of artwork use case</w:t>
      </w:r>
      <w:r/>
    </w:p>
    <w:p>
      <w:r/>
      <w:r/>
    </w:p>
    <w:tbl>
      <w:tblPr>
        <w:tblStyle w:val="451"/>
        <w:tblW w:w="0" w:type="auto"/>
        <w:tblBorders>
          <w:left w:val="none" w:color="000000" w:sz="4" w:space="0"/>
          <w:top w:val="none" w:color="000000" w:sz="4" w:space="0"/>
          <w:right w:val="none" w:color="000000" w:sz="4" w:space="0"/>
          <w:bottom w:val="none" w:color="000000" w:sz="4" w:space="0"/>
          <w:insideV w:val="none" w:color="000000" w:sz="4" w:space="0"/>
          <w:insideH w:val="none" w:color="000000" w:sz="4" w:space="0"/>
        </w:tblBorders>
        <w:tblLayout w:type="fixed"/>
        <w:tblLook w:val="04A0" w:firstRow="1" w:lastRow="0" w:firstColumn="1" w:lastColumn="0" w:noHBand="0" w:noVBand="1"/>
      </w:tblPr>
      <w:tblGrid>
        <w:gridCol w:w="3226"/>
        <w:gridCol w:w="567"/>
        <w:gridCol w:w="709"/>
        <w:gridCol w:w="567"/>
        <w:gridCol w:w="567"/>
        <w:gridCol w:w="850"/>
        <w:gridCol w:w="850"/>
        <w:gridCol w:w="567"/>
        <w:gridCol w:w="850"/>
        <w:gridCol w:w="1134"/>
      </w:tblGrid>
      <w:tr>
        <w:trPr/>
        <w:tc>
          <w:tcPr>
            <w:tcBorders>
              <w:left w:val="single" w:color="000000" w:sz="8" w:space="0"/>
              <w:top w:val="single" w:color="000000" w:sz="8"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 </w:t>
            </w:r>
            <w:r/>
          </w:p>
          <w:p>
            <w:pPr>
              <w:rPr>
                <w:rFonts w:cs="Calibri" w:eastAsia="Calibri"/>
                <w:color w:val="000000"/>
                <w:sz w:val="18"/>
              </w:rPr>
            </w:pPr>
            <w:r>
              <w:rPr>
                <w:rFonts w:cs="Calibri" w:eastAsia="Calibri"/>
                <w:color w:val="000000" w:themeColor="text1"/>
                <w:sz w:val="18"/>
              </w:rPr>
              <w:t xml:space="preserve"> </w:t>
            </w:r>
            <w:r/>
          </w:p>
        </w:tc>
        <w:tc>
          <w:tcPr>
            <w:gridSpan w:val="4"/>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24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Technical difficulty</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Tot</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Impact</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Old risk</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Residual risk</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single" w:color="000000" w:sz="8"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New priority</w:t>
            </w:r>
            <w:r/>
          </w:p>
          <w:p>
            <w:pPr>
              <w:rPr>
                <w:rFonts w:cs="Calibri" w:eastAsia="Calibri"/>
                <w:color w:val="000000"/>
                <w:sz w:val="18"/>
              </w:rPr>
            </w:pPr>
            <w:r>
              <w:rPr>
                <w:rFonts w:cs="Calibri" w:eastAsia="Calibri"/>
                <w:color w:val="000000" w:themeColor="text1"/>
                <w:sz w:val="18"/>
              </w:rPr>
              <w:t xml:space="preserve"> </w:t>
            </w:r>
            <w:r/>
          </w:p>
        </w:tc>
      </w:tr>
      <w:tr>
        <w:trPr>
          <w:trHeight w:val="1313"/>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Scenario</w:t>
            </w:r>
            <w:r>
              <w:rPr>
                <w:rFonts w:cs="Calibri" w:eastAsia="Calibri"/>
                <w:color w:val="000000" w:themeColor="text1"/>
                <w:sz w:val="18"/>
                <w:u w:val="single"/>
              </w:rPr>
              <w:t xml:space="preserve"> ID</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vAlign w:val="center"/>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expertise</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vAlign w:val="center"/>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knowledge</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vAlign w:val="center"/>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equipment</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vAlign w:val="center"/>
            <w:textDirection w:val="btLr"/>
            <w:noWrap w:val="false"/>
          </w:tcPr>
          <w:p>
            <w:pPr>
              <w:ind w:left="113" w:right="113"/>
              <w:rPr>
                <w:rFonts w:cs="Calibri" w:eastAsia="Calibri"/>
                <w:color w:val="000000"/>
                <w:sz w:val="18"/>
              </w:rPr>
            </w:pPr>
            <w:r>
              <w:rPr>
                <w:rFonts w:cs="Calibri" w:eastAsia="Calibri"/>
                <w:color w:val="000000" w:themeColor="text1"/>
                <w:sz w:val="18"/>
              </w:rPr>
              <w:t xml:space="preserve"> </w:t>
            </w:r>
            <w:r/>
          </w:p>
          <w:p>
            <w:pPr>
              <w:ind w:left="113" w:right="113"/>
              <w:rPr>
                <w:rFonts w:cs="Calibri" w:eastAsia="Calibri"/>
                <w:color w:val="000000"/>
                <w:sz w:val="18"/>
              </w:rPr>
            </w:pPr>
            <w:r>
              <w:rPr>
                <w:rFonts w:cs="Calibri" w:eastAsia="Calibri"/>
                <w:color w:val="000000" w:themeColor="text1"/>
                <w:sz w:val="18"/>
                <w:u w:val="single"/>
              </w:rPr>
              <w:t xml:space="preserve">time</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ind w:left="113" w:right="113"/>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 </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ind w:left="113" w:right="113"/>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 </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ind w:left="113" w:right="113"/>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 </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ind w:left="113" w:right="113"/>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 </w:t>
            </w:r>
            <w:r/>
          </w:p>
          <w:p>
            <w:pPr>
              <w:ind w:left="113" w:right="113"/>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ind w:left="113" w:right="113"/>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 </w:t>
            </w:r>
            <w:r/>
          </w:p>
          <w:p>
            <w:pPr>
              <w:ind w:left="113" w:right="113"/>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TS1_LOG_CONF_DATA_Tampering</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9</w:t>
            </w:r>
            <w:r>
              <w:rPr>
                <w:rFonts w:cs="Calibri" w:eastAsia="Calibri"/>
                <w:b/>
                <w:color w:val="000000" w:themeColor="text1"/>
                <w:sz w:val="18"/>
                <w:u w:val="single"/>
              </w:rPr>
              <w:t xml:space="preserve"> -&gt; </w:t>
            </w:r>
            <w:r>
              <w:rPr>
                <w:rFonts w:cs="Calibri" w:eastAsia="Calibri"/>
                <w:b/>
                <w:color w:val="000000" w:themeColor="text1"/>
                <w:sz w:val="18"/>
              </w:rPr>
              <w:t xml:space="preserve">13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rPr>
                <w:rFonts w:cs="Calibri" w:eastAsia="Calibri"/>
                <w:color w:val="000000" w:themeColor="text1"/>
                <w:sz w:val="18"/>
              </w:rPr>
              <w:t xml:space="preserve">22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0.85</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Mid -&gt; </w:t>
            </w:r>
            <w:r>
              <w:rPr>
                <w:rFonts w:cs="Calibri" w:eastAsia="Calibri"/>
                <w:color w:val="000000" w:themeColor="text1"/>
                <w:sz w:val="18"/>
              </w:rPr>
              <w:t xml:space="preserve">Low</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TS2_CRYPTO_AUTH_DATA_Tampering</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11 -&gt; </w:t>
            </w:r>
            <w:r>
              <w:rPr>
                <w:rFonts w:cs="Calibri" w:eastAsia="Calibri"/>
                <w:b/>
                <w:color w:val="000000" w:themeColor="text1"/>
                <w:sz w:val="18"/>
              </w:rPr>
              <w:t xml:space="preserve">13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0.85</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Mid -&gt; </w:t>
            </w:r>
            <w:r>
              <w:rPr>
                <w:rFonts w:cs="Calibri" w:eastAsia="Calibri"/>
                <w:color w:val="000000" w:themeColor="text1"/>
                <w:sz w:val="18"/>
              </w:rPr>
              <w:t xml:space="preserve">Low</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TS3_LOG_CONF_DATA_Disclose</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11</w:t>
            </w:r>
            <w:r>
              <w:rPr>
                <w:rFonts w:cs="Calibri" w:eastAsia="Calibri"/>
                <w:b/>
                <w:color w:val="000000" w:themeColor="text1"/>
                <w:sz w:val="18"/>
                <w:u w:val="single"/>
              </w:rPr>
              <w:t xml:space="preserve"> -&gt; </w:t>
            </w:r>
            <w:r>
              <w:rPr>
                <w:rFonts w:cs="Calibri" w:eastAsia="Calibri"/>
                <w:b/>
                <w:color w:val="000000" w:themeColor="text1"/>
                <w:sz w:val="18"/>
              </w:rPr>
              <w:t xml:space="preserve">13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0.85</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Mid -&gt; </w:t>
            </w:r>
            <w:r>
              <w:rPr>
                <w:rFonts w:cs="Calibri" w:eastAsia="Calibri"/>
                <w:color w:val="000000" w:themeColor="text1"/>
                <w:sz w:val="18"/>
              </w:rPr>
              <w:t xml:space="preserve">Low</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TS4_CRYPTO_KEY_DATA_Disclose</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3</w:t>
            </w:r>
            <w:r>
              <w:rPr>
                <w:rFonts w:cs="Calibri" w:eastAsia="Calibri"/>
                <w:b/>
                <w:color w:val="000000" w:themeColor="text1"/>
                <w:sz w:val="18"/>
                <w:u w:val="single"/>
              </w:rPr>
              <w:t xml:space="preserve"> -&gt;</w:t>
            </w:r>
            <w:r>
              <w:rPr>
                <w:rFonts w:cs="Calibri" w:eastAsia="Calibri"/>
                <w:b/>
                <w:color w:val="000000" w:themeColor="text1"/>
                <w:sz w:val="18"/>
              </w:rPr>
              <w:t xml:space="preserve"> 16</w:t>
            </w:r>
            <w:r>
              <w:rPr>
                <w:rFonts w:cs="Calibri" w:eastAsia="Calibri"/>
                <w:b/>
                <w:color w:val="000000" w:themeColor="text1"/>
                <w:sz w:val="18"/>
                <w:u w:val="single"/>
              </w:rPr>
              <w:t xml:space="preserve"> </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rPr>
                <w:rFonts w:cs="Calibri" w:eastAsia="Calibri"/>
                <w:color w:val="000000" w:themeColor="text1"/>
                <w:sz w:val="18"/>
              </w:rPr>
              <w:t xml:space="preserve">07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0.87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Mid</w:t>
            </w:r>
            <w:r>
              <w:rPr>
                <w:rFonts w:cs="Calibri" w:eastAsia="Calibri"/>
                <w:color w:val="000000" w:themeColor="text1"/>
                <w:sz w:val="18"/>
                <w:u w:val="single"/>
              </w:rPr>
              <w:t xml:space="preserve"> -&gt; </w:t>
            </w:r>
            <w:r>
              <w:rPr>
                <w:rFonts w:cs="Calibri" w:eastAsia="Calibri"/>
                <w:color w:val="000000" w:themeColor="text1"/>
                <w:sz w:val="18"/>
              </w:rPr>
              <w:t xml:space="preserve">Low</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TS5_Fault_Injection</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13</w:t>
            </w:r>
            <w:r>
              <w:rPr>
                <w:rFonts w:cs="Calibri" w:eastAsia="Calibri"/>
                <w:b/>
                <w:color w:val="000000" w:themeColor="text1"/>
                <w:sz w:val="18"/>
                <w:u w:val="single"/>
              </w:rPr>
              <w:t xml:space="preserve"> -&gt; </w:t>
            </w:r>
            <w:r>
              <w:rPr>
                <w:rFonts w:cs="Calibri" w:eastAsia="Calibri"/>
                <w:b/>
                <w:color w:val="000000" w:themeColor="text1"/>
                <w:sz w:val="18"/>
              </w:rPr>
              <w:t xml:space="preserve">16</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1.</w:t>
            </w:r>
            <w:r>
              <w:rPr>
                <w:rFonts w:cs="Calibri" w:eastAsia="Calibri"/>
                <w:color w:val="000000" w:themeColor="text1"/>
                <w:sz w:val="18"/>
              </w:rPr>
              <w:t xml:space="preserve">07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0.87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Mid</w:t>
            </w:r>
            <w:r>
              <w:rPr>
                <w:rFonts w:cs="Calibri" w:eastAsia="Calibri"/>
                <w:color w:val="000000" w:themeColor="text1"/>
                <w:sz w:val="18"/>
                <w:u w:val="single"/>
              </w:rPr>
              <w:t xml:space="preserve"> -&gt; </w:t>
            </w:r>
            <w:r>
              <w:rPr>
                <w:rFonts w:cs="Calibri" w:eastAsia="Calibri"/>
                <w:color w:val="000000" w:themeColor="text1"/>
                <w:sz w:val="18"/>
              </w:rPr>
              <w:t xml:space="preserve">Low</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TS6_SC_Tampering</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9</w:t>
            </w:r>
            <w:r>
              <w:rPr>
                <w:rFonts w:cs="Calibri" w:eastAsia="Calibri"/>
                <w:b/>
                <w:color w:val="000000" w:themeColor="text1"/>
                <w:sz w:val="18"/>
                <w:u w:val="single"/>
              </w:rPr>
              <w:t xml:space="preserve"> -&gt; </w:t>
            </w:r>
            <w:r>
              <w:rPr>
                <w:rFonts w:cs="Calibri" w:eastAsia="Calibri"/>
                <w:b/>
                <w:color w:val="000000" w:themeColor="text1"/>
                <w:sz w:val="18"/>
              </w:rPr>
              <w:t xml:space="preserve">11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17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1</w:t>
            </w:r>
            <w:r>
              <w:rPr>
                <w:rFonts w:cs="Calibri" w:eastAsia="Calibri"/>
                <w:color w:val="000000" w:themeColor="text1"/>
                <w:sz w:val="18"/>
                <w:u w:val="single"/>
              </w:rPr>
              <w:t xml:space="preserve">.8</w:t>
            </w:r>
            <w:r>
              <w:rPr>
                <w:rFonts w:cs="Calibri" w:eastAsia="Calibri"/>
                <w:color w:val="000000" w:themeColor="text1"/>
                <w:sz w:val="18"/>
              </w:rPr>
              <w:t xml:space="preserve">8</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1</w:t>
            </w:r>
            <w:r>
              <w:rPr>
                <w:rFonts w:cs="Calibri" w:eastAsia="Calibri"/>
                <w:color w:val="000000" w:themeColor="text1"/>
                <w:sz w:val="18"/>
                <w:u w:val="single"/>
              </w:rPr>
              <w:t xml:space="preserve">.</w:t>
            </w:r>
            <w:r>
              <w:rPr>
                <w:rFonts w:cs="Calibri" w:eastAsia="Calibri"/>
                <w:color w:val="000000" w:themeColor="text1"/>
                <w:sz w:val="18"/>
              </w:rPr>
              <w:t xml:space="preserve">54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High -&gt; </w:t>
            </w:r>
            <w:r>
              <w:rPr>
                <w:rFonts w:cs="Calibri" w:eastAsia="Calibri"/>
                <w:color w:val="000000" w:themeColor="text1"/>
                <w:sz w:val="18"/>
              </w:rPr>
              <w:t xml:space="preserve">Mid</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TS7_ARTWORK_SPOOFING</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u w:val="single"/>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9</w:t>
            </w:r>
            <w:r>
              <w:rPr>
                <w:rFonts w:cs="Calibri" w:eastAsia="Calibri"/>
                <w:b/>
                <w:color w:val="000000" w:themeColor="text1"/>
                <w:sz w:val="18"/>
                <w:u w:val="single"/>
              </w:rPr>
              <w:t xml:space="preserve"> -&gt; </w:t>
            </w:r>
            <w:r>
              <w:rPr>
                <w:rFonts w:cs="Calibri" w:eastAsia="Calibri"/>
                <w:b/>
                <w:color w:val="000000" w:themeColor="text1"/>
                <w:sz w:val="18"/>
              </w:rPr>
              <w:t xml:space="preserve">11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17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1</w:t>
            </w:r>
            <w:r>
              <w:rPr>
                <w:rFonts w:cs="Calibri" w:eastAsia="Calibri"/>
                <w:color w:val="000000" w:themeColor="text1"/>
                <w:sz w:val="18"/>
                <w:u w:val="single"/>
              </w:rPr>
              <w:t xml:space="preserve">.8</w:t>
            </w:r>
            <w:r>
              <w:rPr>
                <w:rFonts w:cs="Calibri" w:eastAsia="Calibri"/>
                <w:color w:val="000000" w:themeColor="text1"/>
                <w:sz w:val="18"/>
              </w:rPr>
              <w:t xml:space="preserve">8</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1</w:t>
            </w:r>
            <w:r>
              <w:rPr>
                <w:rFonts w:cs="Calibri" w:eastAsia="Calibri"/>
                <w:color w:val="000000" w:themeColor="text1"/>
                <w:sz w:val="18"/>
                <w:u w:val="single"/>
              </w:rPr>
              <w:t xml:space="preserve">.</w:t>
            </w:r>
            <w:r>
              <w:rPr>
                <w:rFonts w:cs="Calibri" w:eastAsia="Calibri"/>
                <w:color w:val="000000" w:themeColor="text1"/>
                <w:sz w:val="18"/>
              </w:rPr>
              <w:t xml:space="preserve">54</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High</w:t>
            </w:r>
            <w:r>
              <w:rPr>
                <w:rFonts w:cs="Calibri" w:eastAsia="Calibri"/>
                <w:color w:val="000000" w:themeColor="text1"/>
                <w:sz w:val="18"/>
                <w:u w:val="single"/>
              </w:rPr>
              <w:t xml:space="preserve"> -&gt; </w:t>
            </w:r>
            <w:r>
              <w:rPr>
                <w:rFonts w:cs="Calibri" w:eastAsia="Calibri"/>
                <w:color w:val="000000" w:themeColor="text1"/>
                <w:sz w:val="18"/>
              </w:rPr>
              <w:t xml:space="preserve">Mid</w:t>
            </w:r>
            <w:r/>
          </w:p>
          <w:p>
            <w:pPr>
              <w:rPr>
                <w:rFonts w:cs="Calibri" w:eastAsia="Calibri"/>
                <w:color w:val="000000"/>
                <w:sz w:val="18"/>
              </w:rPr>
            </w:pPr>
            <w:r>
              <w:rPr>
                <w:rFonts w:cs="Calibri" w:eastAsia="Calibri"/>
                <w:color w:val="000000" w:themeColor="text1"/>
                <w:sz w:val="18"/>
              </w:rPr>
              <w:t xml:space="preserve"> </w:t>
            </w:r>
            <w:r/>
          </w:p>
        </w:tc>
      </w:tr>
      <w:tr>
        <w:trPr/>
        <w:tc>
          <w:tcPr>
            <w:tcBorders>
              <w:left w:val="single" w:color="000000" w:sz="8" w:space="0"/>
              <w:top w:val="none" w:color="000000" w:sz="4" w:space="0"/>
              <w:right w:val="single" w:color="000000" w:sz="8" w:space="0"/>
              <w:bottom w:val="single" w:color="000000" w:sz="8" w:space="0"/>
            </w:tcBorders>
            <w:tcMar>
              <w:left w:w="108" w:type="dxa"/>
              <w:top w:w="0" w:type="dxa"/>
              <w:right w:w="108" w:type="dxa"/>
              <w:bottom w:w="0" w:type="dxa"/>
            </w:tcMar>
            <w:tcW w:w="3226"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TS</w:t>
            </w:r>
            <w:r>
              <w:rPr>
                <w:rFonts w:cs="Calibri" w:eastAsia="Calibri"/>
                <w:b/>
                <w:color w:val="000000" w:themeColor="text1"/>
                <w:sz w:val="18"/>
              </w:rPr>
              <w:t xml:space="preserve">8</w:t>
            </w:r>
            <w:r>
              <w:rPr>
                <w:rFonts w:cs="Calibri" w:eastAsia="Calibri"/>
                <w:b/>
                <w:color w:val="000000" w:themeColor="text1"/>
                <w:sz w:val="18"/>
                <w:u w:val="single"/>
              </w:rPr>
              <w:t xml:space="preserve">_LOG_CONF_DATA_PRIVACY</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709"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2</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u w:val="single"/>
              </w:rPr>
              <w:t xml:space="preserve">1</w:t>
            </w:r>
            <w:r>
              <w:rPr>
                <w:rFonts w:cs="Calibri" w:eastAsia="Calibri"/>
                <w:b/>
                <w:color w:val="000000" w:themeColor="text1"/>
                <w:sz w:val="18"/>
              </w:rPr>
              <w:t xml:space="preserve">0</w:t>
            </w:r>
            <w:r>
              <w:rPr>
                <w:rFonts w:cs="Calibri" w:eastAsia="Calibri"/>
                <w:b/>
                <w:color w:val="000000" w:themeColor="text1"/>
                <w:sz w:val="18"/>
                <w:u w:val="single"/>
              </w:rPr>
              <w:t xml:space="preserve"> -&gt; </w:t>
            </w:r>
            <w:r>
              <w:rPr>
                <w:rFonts w:cs="Calibri" w:eastAsia="Calibri"/>
                <w:b/>
                <w:color w:val="000000" w:themeColor="text1"/>
                <w:sz w:val="18"/>
              </w:rPr>
              <w:t xml:space="preserve">11</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b/>
                <w:color w:val="000000" w:themeColor="text1"/>
                <w:sz w:val="18"/>
              </w:rPr>
              <w:t xml:space="preserve">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567"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0.7</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850"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0.63</w:t>
            </w:r>
            <w:r/>
          </w:p>
          <w:p>
            <w:pPr>
              <w:rPr>
                <w:rFonts w:cs="Calibri" w:eastAsia="Calibri"/>
                <w:color w:val="000000"/>
                <w:sz w:val="18"/>
              </w:rPr>
            </w:pPr>
            <w:r>
              <w:rPr>
                <w:rFonts w:cs="Calibri" w:eastAsia="Calibri"/>
                <w:color w:val="000000" w:themeColor="text1"/>
                <w:sz w:val="18"/>
              </w:rPr>
              <w:t xml:space="preserve"> </w:t>
            </w:r>
            <w:r/>
          </w:p>
        </w:tc>
        <w:tc>
          <w:tcPr>
            <w:tcBorders>
              <w:left w:val="none" w:color="000000" w:sz="4" w:space="0"/>
              <w:top w:val="none" w:color="000000" w:sz="4" w:space="0"/>
              <w:right w:val="single" w:color="000000" w:sz="8" w:space="0"/>
              <w:bottom w:val="single" w:color="000000" w:sz="8" w:space="0"/>
            </w:tcBorders>
            <w:tcMar>
              <w:left w:w="108" w:type="dxa"/>
              <w:top w:w="0" w:type="dxa"/>
              <w:right w:w="108" w:type="dxa"/>
              <w:bottom w:w="0" w:type="dxa"/>
            </w:tcMar>
            <w:tcW w:w="1134" w:type="dxa"/>
            <w:textDirection w:val="lrTb"/>
            <w:noWrap w:val="false"/>
          </w:tcPr>
          <w:p>
            <w:pPr>
              <w:rPr>
                <w:rFonts w:cs="Calibri" w:eastAsia="Calibri"/>
                <w:color w:val="000000"/>
                <w:sz w:val="18"/>
              </w:rPr>
            </w:pPr>
            <w:r>
              <w:rPr>
                <w:rFonts w:cs="Calibri" w:eastAsia="Calibri"/>
                <w:color w:val="000000" w:themeColor="text1"/>
                <w:sz w:val="18"/>
              </w:rPr>
              <w:t xml:space="preserve"> </w:t>
            </w:r>
            <w:r/>
          </w:p>
          <w:p>
            <w:pPr>
              <w:rPr>
                <w:rFonts w:cs="Calibri" w:eastAsia="Calibri"/>
                <w:color w:val="000000"/>
                <w:sz w:val="18"/>
              </w:rPr>
            </w:pPr>
            <w:r>
              <w:rPr>
                <w:rFonts w:cs="Calibri" w:eastAsia="Calibri"/>
                <w:color w:val="000000" w:themeColor="text1"/>
                <w:sz w:val="18"/>
              </w:rPr>
              <w:t xml:space="preserve">Low</w:t>
            </w:r>
            <w:r>
              <w:rPr>
                <w:rFonts w:cs="Calibri" w:eastAsia="Calibri"/>
                <w:color w:val="000000" w:themeColor="text1"/>
                <w:sz w:val="18"/>
                <w:u w:val="single"/>
              </w:rPr>
              <w:t xml:space="preserve"> -&gt; </w:t>
            </w:r>
            <w:r>
              <w:rPr>
                <w:rFonts w:cs="Calibri" w:eastAsia="Calibri"/>
                <w:color w:val="000000" w:themeColor="text1"/>
                <w:sz w:val="18"/>
              </w:rPr>
              <w:t xml:space="preserve">Low</w:t>
            </w:r>
            <w:r/>
          </w:p>
          <w:p>
            <w:pPr>
              <w:rPr>
                <w:rFonts w:cs="Calibri" w:eastAsia="Calibri"/>
                <w:color w:val="000000"/>
                <w:sz w:val="18"/>
              </w:rPr>
            </w:pPr>
            <w:r>
              <w:rPr>
                <w:rFonts w:cs="Calibri" w:eastAsia="Calibri"/>
                <w:color w:val="000000" w:themeColor="text1"/>
                <w:sz w:val="18"/>
              </w:rPr>
              <w:t xml:space="preserve"> </w:t>
            </w:r>
            <w:r/>
          </w:p>
        </w:tc>
      </w:tr>
    </w:tbl>
    <w:p>
      <w:pPr>
        <w:rPr>
          <w:lang w:val="en-US"/>
        </w:rPr>
      </w:pPr>
      <w:r>
        <w:rPr>
          <w:lang w:val="en-US"/>
        </w:rPr>
      </w:r>
      <w:r/>
    </w:p>
    <w:p>
      <w:pPr>
        <w:rPr>
          <w:lang w:val="en-US"/>
          <w:del w:id="4601" w:author="Eryk Schiller" w:date="2023-06-09T00:10:00Z"/>
        </w:rPr>
      </w:pPr>
      <w:r>
        <w:rPr>
          <w:lang w:val="en-US"/>
        </w:rPr>
      </w:r>
      <w:del w:id="4602" w:author="Eryk Schiller" w:date="2023-06-09T00:10:00Z">
        <w:r/>
      </w:del>
    </w:p>
    <w:p>
      <w:pPr>
        <w:rPr>
          <w:lang w:val="en-US"/>
          <w:del w:id="4603" w:author="Eryk Schiller" w:date="2023-06-09T00:10:00Z"/>
        </w:rPr>
      </w:pPr>
      <w:r>
        <w:rPr>
          <w:lang w:val="en-US"/>
        </w:rPr>
      </w:r>
      <w:del w:id="4604" w:author="Eryk Schiller" w:date="2023-06-09T00:10:00Z">
        <w:r/>
      </w:del>
    </w:p>
    <w:p>
      <w:pPr>
        <w:pStyle w:val="410"/>
        <w:rPr>
          <w:lang w:val="en-US"/>
        </w:rPr>
      </w:pPr>
      <w:r>
        <w:rPr>
          <w:lang w:val="en-US"/>
        </w:rPr>
        <w:t xml:space="preserve">Conclusions</w:t>
      </w:r>
      <w:r/>
    </w:p>
    <w:p>
      <w:pPr>
        <w:rPr>
          <w:lang w:val="en-US"/>
        </w:rPr>
      </w:pPr>
      <w:r>
        <w:rPr>
          <w:lang w:val="en-US"/>
        </w:rPr>
      </w:r>
      <w:r/>
    </w:p>
    <w:p>
      <w:pPr>
        <w:rPr>
          <w:lang w:val="en-US"/>
        </w:rPr>
      </w:pPr>
      <w:r>
        <w:rPr>
          <w:lang w:val="en-US"/>
        </w:rPr>
      </w:r>
      <w:r/>
    </w:p>
    <w:p>
      <w:pPr>
        <w:rPr>
          <w:lang w:val="en-US"/>
        </w:rPr>
      </w:pPr>
      <w:r>
        <w:rPr>
          <w:lang w:val="en-US"/>
        </w:rPr>
      </w:r>
      <w:r/>
    </w:p>
    <w:p>
      <w:pPr>
        <w:rPr>
          <w:lang w:val="en-US"/>
        </w:rPr>
      </w:pPr>
      <w:r>
        <w:rPr>
          <w:lang w:val="en-US"/>
        </w:rPr>
      </w:r>
      <w:r/>
    </w:p>
    <w:p>
      <w:pPr>
        <w:pStyle w:val="410"/>
        <w:rPr>
          <w:lang w:val="en-US"/>
        </w:rPr>
      </w:pPr>
      <w:r>
        <w:rPr>
          <w:lang w:val="en-US"/>
        </w:rPr>
        <w:t xml:space="preserve">Appendix</w:t>
      </w:r>
      <w:r/>
    </w:p>
    <w:p>
      <w:pPr>
        <w:pStyle w:val="412"/>
        <w:rPr>
          <w:lang w:val="en-US"/>
        </w:rPr>
      </w:pPr>
      <w:r>
        <w:rPr>
          <w:lang w:val="en-US"/>
        </w:rPr>
        <w:t xml:space="preserve">References</w:t>
      </w:r>
      <w:r/>
    </w:p>
    <w:p>
      <w:pPr>
        <w:pStyle w:val="504"/>
        <w:numPr>
          <w:ilvl w:val="0"/>
          <w:numId w:val="61"/>
        </w:numPr>
        <w:rPr>
          <w:rFonts w:ascii="Calibri" w:hAnsi="Calibri" w:cs="Calibri"/>
          <w:lang w:val="en-US"/>
          <w:ins w:id="4605" w:author="Sebastio, Stefano                           Export License Required - US Collins" w:date="2023-06-06T11:57:00Z"/>
        </w:rPr>
      </w:pPr>
      <w:ins w:id="4606" w:author="Sebastio, Stefano                           Export License Required - US Collins" w:date="2023-06-06T11:50:00Z">
        <w:r>
          <w:rPr>
            <w:rFonts w:ascii="Calibri" w:hAnsi="Calibri" w:cs="Calibri"/>
            <w:lang w:val="en-US"/>
          </w:rPr>
          <w:t xml:space="preserve">IATA </w:t>
        </w:r>
      </w:ins>
      <w:ins w:id="4607" w:author="Sebastio, Stefano                           Export License Required - US Collins" w:date="2023-06-06T11:50:00Z">
        <w:r>
          <w:rPr>
            <w:rFonts w:ascii="Calibri" w:hAnsi="Calibri" w:cs="Calibri"/>
            <w:lang w:val="en-US"/>
            <w:rPrChange w:id="4608" w:author="Sebastio, Stefano                           Export License Required - US Collins" w:date="2023-06-06T11:51:00Z">
              <w:rPr>
                <w:rFonts w:ascii="Calibri" w:hAnsi="Calibri" w:cs="Calibri"/>
                <w:lang w:val="it-IT"/>
              </w:rPr>
            </w:rPrChange>
          </w:rPr>
          <w:t xml:space="preserve">Cy</w:t>
        </w:r>
      </w:ins>
      <w:ins w:id="4609" w:author="Sebastio, Stefano                           Export License Required - US Collins" w:date="2023-06-06T11:52:00Z">
        <w:r>
          <w:rPr>
            <w:rFonts w:ascii="Calibri" w:hAnsi="Calibri" w:cs="Calibri"/>
            <w:lang w:val="en-US"/>
            <w:rPrChange w:id="4610" w:author="Sebastio, Stefano                           Export License Required - US Collins" w:date="2023-06-06T11:51:00Z">
              <w:rPr>
                <w:rFonts w:ascii="Calibri" w:hAnsi="Calibri" w:cs="Calibri"/>
                <w:lang w:val="it-IT"/>
              </w:rPr>
            </w:rPrChange>
          </w:rPr>
          <w:t xml:space="preserve">ber Security Re</w:t>
        </w:r>
      </w:ins>
      <w:ins w:id="4611" w:author="Sebastio, Stefano                           Export License Required - US Collins" w:date="2023-06-06T11:52:00Z">
        <w:r>
          <w:rPr>
            <w:rFonts w:ascii="Calibri" w:hAnsi="Calibri" w:cs="Calibri"/>
            <w:lang w:val="en-US"/>
          </w:rPr>
          <w:t xml:space="preserve">gulations, Standards, and </w:t>
        </w:r>
      </w:ins>
      <w:ins w:id="4612" w:author="Sebastio, Stefano                           Export License Required - US Collins" w:date="2023-06-06T11:52:00Z">
        <w:r>
          <w:rPr>
            <w:rFonts w:ascii="Calibri" w:hAnsi="Calibri" w:cs="Calibri"/>
            <w:lang w:val="en-US"/>
          </w:rPr>
          <w:t xml:space="preserve">Guidance Applicable to Civil Aviation, 3th edition, December 2021</w:t>
        </w:r>
      </w:ins>
      <w:ins w:id="4613" w:author="Sebastio, Stefano                           Export License Required - US Collins" w:date="2023-06-06T11:52:00Z">
        <w:r>
          <w:rPr>
            <w:rFonts w:ascii="Calibri" w:hAnsi="Calibri" w:cs="Calibri"/>
            <w:lang w:val="en-US"/>
            <w:rPrChange w:id="4614" w:author="Sebastio, Stefano                           Export License Required - US Collins" w:date="2023-06-06T11:51:00Z">
              <w:rPr>
                <w:rFonts w:ascii="Calibri" w:hAnsi="Calibri" w:cs="Calibri"/>
                <w:lang w:val="it-IT"/>
              </w:rPr>
            </w:rPrChange>
          </w:rPr>
          <w:t xml:space="preserve"> </w:t>
        </w:r>
      </w:ins>
      <w:hyperlink r:id="rId94" w:history="1">
        <w:ins w:id="4615" w:author="Sebastio, Stefano                           Export License Required - US Collins" w:date="2023-06-06T11:52:00Z">
          <w:r>
            <w:rPr>
              <w:rStyle w:val="457"/>
              <w:rFonts w:cs="Calibri"/>
              <w:lang w:val="en-US"/>
            </w:rPr>
            <w:t xml:space="preserve">https://www.iata.org/contentassets/4c51b00fb25e</w:t>
          </w:r>
        </w:ins>
        <w:ins w:id="4616" w:author="Sebastio, Stefano                           Export License Required - US Collins" w:date="2023-06-06T11:52:00Z">
          <w:r>
            <w:rPr>
              <w:rStyle w:val="457"/>
              <w:rFonts w:cs="Calibri"/>
              <w:lang w:val="en-US"/>
            </w:rPr>
            <w:t xml:space="preserve">4b60b38376a4935e278b/compilation-of-cyber-regulations-standards-and-guidance_3.0.pdf</w:t>
          </w:r>
        </w:ins>
      </w:hyperlink>
      <w:ins w:id="4617" w:author="Sebastio, Stefano                           Export License Required - US Collins" w:date="2023-06-06T11:52:00Z">
        <w:r>
          <w:rPr>
            <w:rFonts w:ascii="Calibri" w:hAnsi="Calibri" w:cs="Calibri"/>
            <w:lang w:val="en-US"/>
          </w:rPr>
          <w:t xml:space="preserve"> [last access: June 2023]</w:t>
        </w:r>
      </w:ins>
      <w:ins w:id="4618" w:author="Sebastio, Stefano                           Export License Required - US Collins" w:date="2023-06-06T11:57:00Z">
        <w:r/>
      </w:ins>
    </w:p>
    <w:p>
      <w:pPr>
        <w:pStyle w:val="504"/>
        <w:numPr>
          <w:ilvl w:val="0"/>
          <w:numId w:val="61"/>
        </w:numPr>
        <w:rPr>
          <w:rFonts w:ascii="Calibri" w:hAnsi="Calibri" w:cs="Calibri"/>
          <w:lang w:val="en-US"/>
          <w:ins w:id="4619" w:author="Sebastio, Stefano                           Export License Required - US Collins" w:date="2023-06-06T11:54:00Z"/>
        </w:rPr>
        <w:pPrChange w:id="4620" w:author="Sebastio, Stefano                           Export License Required - US Collins" w:date="2023-06-06T11:55:00Z">
          <w:pPr>
            <w:pStyle w:val="504"/>
            <w:ind w:left="480" w:hanging="466"/>
          </w:pPr>
        </w:pPrChange>
      </w:pPr>
      <w:ins w:id="4621" w:author="Sebastio, Stefano                           Export License Required - US Collins" w:date="2023-06-06T11:57:00Z">
        <w:r>
          <w:rPr>
            <w:rFonts w:ascii="Calibri" w:hAnsi="Calibri" w:cs="Calibri"/>
            <w:lang w:val="en-US"/>
          </w:rPr>
          <w:t xml:space="preserve">EASA Impact Assessment of Cybersecurity Threats (IACT), EASA</w:t>
        </w:r>
      </w:ins>
      <w:ins w:id="4622" w:author="Sebastio, Stefano                           Export License Required - US Collins" w:date="2023-06-06T11:58:00Z">
        <w:r>
          <w:rPr>
            <w:rFonts w:ascii="Calibri" w:hAnsi="Calibri" w:cs="Calibri"/>
            <w:lang w:val="en-US"/>
          </w:rPr>
          <w:t xml:space="preserve">_REP_RESEA_2016_1 </w:t>
        </w:r>
      </w:ins>
      <w:hyperlink r:id="rId95" w:history="1">
        <w:ins w:id="4623" w:author="Sebastio, Stefano                           Export License Required - US Collins" w:date="2023-06-06T11:58:00Z">
          <w:r>
            <w:rPr>
              <w:rStyle w:val="457"/>
              <w:rFonts w:cs="Calibri"/>
              <w:lang w:val="en-US"/>
            </w:rPr>
            <w:t xml:space="preserve">https://www.easa.europa.eu/en/document-library/research-reports/easarepresea20161</w:t>
          </w:r>
        </w:ins>
      </w:hyperlink>
      <w:ins w:id="4624" w:author="Sebastio, Stefano                           Export License Required - US Collins" w:date="2023-06-06T11:58:00Z">
        <w:r>
          <w:rPr>
            <w:rFonts w:ascii="Calibri" w:hAnsi="Calibri" w:cs="Calibri"/>
            <w:lang w:val="en-US"/>
          </w:rPr>
          <w:t xml:space="preserve"> [last access: June 2023]</w:t>
        </w:r>
      </w:ins>
      <w:ins w:id="4625" w:author="Sebastio, Stefano                           Export License Required - US Collins" w:date="2023-06-06T11:54:00Z">
        <w:r/>
      </w:ins>
    </w:p>
    <w:p>
      <w:pPr>
        <w:pStyle w:val="458"/>
        <w:numPr>
          <w:ilvl w:val="0"/>
          <w:numId w:val="61"/>
        </w:numPr>
        <w:rPr>
          <w:ins w:id="4626" w:author="Sebastio, Stefano                           Export License Required - US Collins" w:date="2023-06-06T11:54:00Z"/>
        </w:rPr>
        <w:pPrChange w:id="4627" w:author="Sebastio, Stefano                           Export License Required - US Collins" w:date="2023-06-06T11:55:00Z">
          <w:pPr/>
        </w:pPrChange>
      </w:pPr>
      <w:ins w:id="4628" w:author="Sebastio, Stefano                           Export License Required - US Collins" w:date="2023-06-06T11:54:00Z">
        <w:r>
          <w:t xml:space="preserve">[ESAS2022] Habler E., Bitto</w:t>
        </w:r>
      </w:ins>
      <w:ins w:id="4629" w:author="Sebastio, Stefano                           Export License Required - US Collins" w:date="2023-06-06T11:54:00Z">
        <w:r>
          <w:t xml:space="preserve">n R., Shabtai A., Evaluating the Security of Aircraft Systems, </w:t>
        </w:r>
      </w:ins>
      <w:hyperlink r:id="rId96" w:history="1">
        <w:ins w:id="4630" w:author="Sebastio, Stefano                           Export License Required - US Collins" w:date="2023-06-06T11:54:00Z">
          <w:r>
            <w:rPr>
              <w:rStyle w:val="457"/>
            </w:rPr>
            <w:t xml:space="preserve">http://arxiv.org/abs/2209.04028</w:t>
          </w:r>
        </w:ins>
      </w:hyperlink>
      <w:ins w:id="4631" w:author="Sebastio, Stefano                           Export License Required - US Collins" w:date="2023-06-06T11:54:00Z">
        <w:r>
          <w:t xml:space="preserve">, 2022.</w:t>
        </w:r>
      </w:ins>
      <w:ins w:id="4632" w:author="Sebastio, Stefano                           Export License Required - US Collins" w:date="2023-06-06T11:54:00Z">
        <w:r/>
      </w:ins>
    </w:p>
    <w:p>
      <w:pPr>
        <w:pStyle w:val="458"/>
        <w:numPr>
          <w:ilvl w:val="0"/>
          <w:numId w:val="61"/>
        </w:numPr>
        <w:rPr>
          <w:ins w:id="4633" w:author="Sebastio, Stefano                           Export License Required - US Collins" w:date="2023-06-06T11:54:00Z"/>
        </w:rPr>
        <w:pPrChange w:id="4634" w:author="Sebastio, Stefano                           Export License Required - US Collins" w:date="2023-06-06T11:55:00Z">
          <w:pPr/>
        </w:pPrChange>
      </w:pPr>
      <w:ins w:id="4635" w:author="Sebastio, Stefano                           Export License Required - US Collins" w:date="2023-06-06T11:54:00Z">
        <w:r>
          <w:t xml:space="preserve">[CSCAI2021] Cyber-Security Challenges in Aviation Industry: A Review of C</w:t>
        </w:r>
      </w:ins>
      <w:ins w:id="4636" w:author="Sebastio, Stefano                           Export License Required - US Collins" w:date="2023-06-06T11:54:00Z">
        <w:r>
          <w:t xml:space="preserve">urrent and Future Trends,  </w:t>
        </w:r>
      </w:ins>
      <w:hyperlink r:id="rId97" w:history="1">
        <w:ins w:id="4637" w:author="Sebastio, Stefano                           Export License Required - US Collins" w:date="2023-06-06T11:54:00Z">
          <w:r>
            <w:rPr>
              <w:rStyle w:val="457"/>
            </w:rPr>
            <w:t xml:space="preserve">http://arxiv.org/abs/2107.04910</w:t>
          </w:r>
        </w:ins>
      </w:hyperlink>
      <w:ins w:id="4638" w:author="Sebastio, Stefano                           Export License Required - US Collins" w:date="2023-06-06T11:54:00Z">
        <w:r>
          <w:t xml:space="preserve">, doi 10.48550/arXiv.2107.04910, Ukwandu, Elochukwu and Farah, Mohamed Amine Ben and Hindy, Hanan and Bures, Miroslav</w:t>
        </w:r>
      </w:ins>
      <w:ins w:id="4639" w:author="Sebastio, Stefano                           Export License Required - US Collins" w:date="2023-06-06T11:54:00Z">
        <w:r>
          <w:t xml:space="preserve"> and Atkinson, Robert and Tachtatzis, Christos and Bellekens, Xavier, 2021.</w:t>
        </w:r>
      </w:ins>
      <w:ins w:id="4640" w:author="Sebastio, Stefano                           Export License Required - US Collins" w:date="2023-06-06T11:54:00Z">
        <w:r/>
      </w:ins>
    </w:p>
    <w:p>
      <w:pPr>
        <w:pStyle w:val="458"/>
        <w:numPr>
          <w:ilvl w:val="0"/>
          <w:numId w:val="61"/>
        </w:numPr>
        <w:rPr>
          <w:ins w:id="4641" w:author="Sebastio, Stefano                           Export License Required - US Collins" w:date="2023-06-06T11:54:00Z"/>
        </w:rPr>
        <w:pPrChange w:id="4642" w:author="Sebastio, Stefano                           Export License Required - US Collins" w:date="2023-06-06T11:55:00Z">
          <w:pPr/>
        </w:pPrChange>
      </w:pPr>
      <w:ins w:id="4643" w:author="Sebastio, Stefano                           Export License Required - US Collins" w:date="2023-06-06T11:54:00Z">
        <w:r>
          <w:t xml:space="preserve">[RASCEA2019] F. Shaikh, M. Rahouti, N. Ghani, K. Xiong, E. Bou-Harb and J. Haque, "A Review of Recent Advances and Security Challenges in Emerging E-Enabled Aircraft Systems," in I</w:t>
        </w:r>
      </w:ins>
      <w:ins w:id="4644" w:author="Sebastio, Stefano                           Export License Required - US Collins" w:date="2023-06-06T11:54:00Z">
        <w:r>
          <w:t xml:space="preserve">EEE Access, vol. 7, pp. 63164-63180, 2019, doi: 10.1109/ACCESS.2019.2916617.</w:t>
        </w:r>
      </w:ins>
      <w:ins w:id="4645" w:author="Sebastio, Stefano                           Export License Required - US Collins" w:date="2023-06-06T11:54:00Z">
        <w:r/>
      </w:ins>
    </w:p>
    <w:p>
      <w:pPr>
        <w:pStyle w:val="458"/>
        <w:numPr>
          <w:ilvl w:val="0"/>
          <w:numId w:val="61"/>
        </w:numPr>
        <w:rPr>
          <w:ins w:id="4646" w:author="Sebastio, Stefano                           Export License Required - US Collins" w:date="2023-06-06T11:54:00Z"/>
        </w:rPr>
        <w:pPrChange w:id="4647" w:author="Sebastio, Stefano                           Export License Required - US Collins" w:date="2023-06-06T11:55:00Z">
          <w:pPr/>
        </w:pPrChange>
      </w:pPr>
      <w:ins w:id="4648" w:author="Sebastio, Stefano                           Export License Required - US Collins" w:date="2023-06-06T11:54:00Z">
        <w:r>
          <w:t xml:space="preserve">[TBAWN2016] K. Markantonakis, R. N. Akram and R. Holloway, "A secure and trusted boot process for Avionics Wireless Networks," 2016 Integrated Communications Navigation and Survei</w:t>
        </w:r>
      </w:ins>
      <w:ins w:id="4649" w:author="Sebastio, Stefano                           Export License Required - US Collins" w:date="2023-06-06T11:54:00Z">
        <w:r>
          <w:t xml:space="preserve">llance (ICNS), Herndon, VA, USA, 2016, pp. 1C3-1-1C3-9, doi: 10.1109/ICNSURV.2016.7486322.</w:t>
        </w:r>
      </w:ins>
      <w:ins w:id="4650" w:author="Sebastio, Stefano                           Export License Required - US Collins" w:date="2023-06-06T11:54:00Z">
        <w:r/>
      </w:ins>
    </w:p>
    <w:p>
      <w:pPr>
        <w:pStyle w:val="458"/>
        <w:numPr>
          <w:ilvl w:val="0"/>
          <w:numId w:val="61"/>
        </w:numPr>
        <w:rPr>
          <w:ins w:id="4651" w:author="Sebastio, Stefano                           Export License Required - US Collins" w:date="2023-06-06T11:54:00Z"/>
        </w:rPr>
        <w:pPrChange w:id="4652" w:author="Sebastio, Stefano                           Export License Required - US Collins" w:date="2023-06-06T11:55:00Z">
          <w:pPr/>
        </w:pPrChange>
      </w:pPr>
      <w:ins w:id="4653" w:author="Sebastio, Stefano                           Export License Required - US Collins" w:date="2023-06-06T11:54:00Z">
        <w:r>
          <w:t xml:space="preserve">[NISTRMF2016] </w:t>
        </w:r>
      </w:ins>
      <w:ins w:id="4654" w:author="Sebastio, Stefano                           Export License Required - US Collins" w:date="2023-06-06T11:54:00Z">
        <w:r>
          <w:rPr>
            <w:rFonts w:cs="Calibri"/>
          </w:rPr>
          <w:t xml:space="preserve">I. T. L. Computer Security Division, “About the RMF - NIST Risk Management Framework | CSRC | CSRC,” </w:t>
        </w:r>
      </w:ins>
      <w:ins w:id="4655" w:author="Sebastio, Stefano                           Export License Required - US Collins" w:date="2023-06-06T11:54:00Z">
        <w:r>
          <w:rPr>
            <w:rFonts w:cs="Calibri"/>
            <w:i/>
            <w:iCs/>
          </w:rPr>
          <w:t xml:space="preserve">CSRC | NIST</w:t>
        </w:r>
      </w:ins>
      <w:ins w:id="4656" w:author="Sebastio, Stefano                           Export License Required - US Collins" w:date="2023-06-06T11:54:00Z">
        <w:r>
          <w:rPr>
            <w:rFonts w:cs="Calibri"/>
          </w:rPr>
          <w:t xml:space="preserve">, Nov. 30, 2016. </w:t>
        </w:r>
      </w:ins>
      <w:ins w:id="4657" w:author="Sebastio, Stefano                           Export License Required - US Collins" w:date="2023-06-06T11:54:00Z">
        <w:r>
          <w:rPr>
            <w:rFonts w:cs="Calibri"/>
          </w:rPr>
          <w:t xml:space="preserve">https://csrc.nist.gov/projects/risk-management/about-rmf (accessed Mar. 31, 2023).</w:t>
        </w:r>
      </w:ins>
      <w:ins w:id="4658" w:author="Sebastio, Stefano                           Export License Required - US Collins" w:date="2023-06-06T11:54:00Z">
        <w:r/>
      </w:ins>
    </w:p>
    <w:p>
      <w:pPr>
        <w:pStyle w:val="458"/>
        <w:numPr>
          <w:ilvl w:val="0"/>
          <w:numId w:val="61"/>
        </w:numPr>
        <w:rPr>
          <w:ins w:id="4659" w:author="Sebastio, Stefano                           Export License Required - US Collins" w:date="2023-06-06T11:54:00Z"/>
        </w:rPr>
        <w:pPrChange w:id="4660" w:author="Sebastio, Stefano                           Export License Required - US Collins" w:date="2023-06-06T11:55:00Z">
          <w:pPr/>
        </w:pPrChange>
      </w:pPr>
      <w:ins w:id="4661" w:author="Sebastio, Stefano                           Export License Required - US Collins" w:date="2023-06-06T11:54:00Z">
        <w:r>
          <w:t xml:space="preserve">[ESSTVAT2015] Papp, D., Ma, Z., Buttyan, L.: Embedded systems security: Threats, vulnerabilities, and attack taxonomy. In: 2015 13th Annual Conference on Privacy, Security a</w:t>
        </w:r>
      </w:ins>
      <w:ins w:id="4662" w:author="Sebastio, Stefano                           Export License Required - US Collins" w:date="2023-06-06T11:54:00Z">
        <w:r>
          <w:t xml:space="preserve">nd Trust (PST), pp. 145</w:t>
        </w:r>
      </w:ins>
      <w:ins w:id="4663" w:author="Sebastio, Stefano                           Export License Required - US Collins" w:date="2023-06-06T11:54:00Z">
        <w:r>
          <w:noBreakHyphen/>
          <w:t xml:space="preserve">152 (2015). IEEE</w:t>
        </w:r>
      </w:ins>
      <w:ins w:id="4664" w:author="Sebastio, Stefano                           Export License Required - US Collins" w:date="2023-06-06T11:54:00Z">
        <w:r/>
      </w:ins>
    </w:p>
    <w:p>
      <w:pPr>
        <w:pStyle w:val="458"/>
        <w:numPr>
          <w:ilvl w:val="0"/>
          <w:numId w:val="61"/>
        </w:numPr>
        <w:rPr>
          <w:ins w:id="4665" w:author="Jan von der Assen" w:date="2023-06-12T12:19:00Z"/>
        </w:rPr>
        <w:pPrChange w:id="4666" w:author="Sebastio, Stefano                           Export License Required - US Collins" w:date="2023-06-06T11:55:00Z">
          <w:pPr>
            <w:pStyle w:val="504"/>
            <w:ind w:left="480" w:hanging="466"/>
          </w:pPr>
        </w:pPrChange>
      </w:pPr>
      <w:ins w:id="4667" w:author="Sebastio, Stefano                           Export License Required - US Collins" w:date="2023-06-06T11:54:00Z">
        <w:r>
          <w:t xml:space="preserve">[ITST2014] Wolf M., Minzlaff M., Moser M., Information Technology Security Threats to Modern e-Enabled Aircraft: A Cautionary Note, 2014</w:t>
        </w:r>
      </w:ins>
      <w:ins w:id="4668" w:author="Jan von der Assen" w:date="2023-06-12T12:19:00Z">
        <w:r/>
      </w:ins>
    </w:p>
    <w:p>
      <w:pPr>
        <w:pStyle w:val="458"/>
        <w:numPr>
          <w:ilvl w:val="0"/>
          <w:numId w:val="61"/>
        </w:numPr>
        <w:rPr>
          <w:ins w:id="4669" w:author="Jan von der Assen" w:date="2023-06-12T12:19:00Z"/>
        </w:rPr>
      </w:pPr>
      <w:ins w:id="4670" w:author="Jan von der Assen" w:date="2023-06-12T12:19:00Z">
        <w:r>
          <w:t xml:space="preserve">[TMM 2021] Z. Braiterman, A. Shostack, J. Marcil, S. de Vries, I. Michlin, K. </w:t>
        </w:r>
      </w:ins>
      <w:ins w:id="4671" w:author="Jan von der Assen" w:date="2023-06-12T12:19:00Z">
        <w:r>
          <w:t xml:space="preserve">Wuyts, R. Hurlbut, B. S. Schoenfield, F. Scott, M. Coles, C. Romeo, A. Miller, I. Tarandach, A. Douglen, and M. French, “Threat modeling manifesto,” http://www.threatmodelingmanifesto.org/, 2021.</w:t>
        </w:r>
      </w:ins>
      <w:ins w:id="4672" w:author="Jan von der Assen" w:date="2023-06-12T12:19:00Z">
        <w:r/>
      </w:ins>
    </w:p>
    <w:p>
      <w:pPr>
        <w:pStyle w:val="458"/>
        <w:numPr>
          <w:ilvl w:val="0"/>
          <w:numId w:val="61"/>
        </w:numPr>
        <w:rPr>
          <w:ins w:id="4673" w:author="Jan von der Assen" w:date="2023-06-12T12:19:00Z"/>
        </w:rPr>
      </w:pPr>
      <w:ins w:id="4674" w:author="Jan von der Assen" w:date="2023-06-12T12:19:00Z">
        <w:r>
          <w:t xml:space="preserve">[OSRB 2018] Sujeet Kumar Sharma, Yogesh K. Dwivedi, Santosh </w:t>
        </w:r>
      </w:ins>
      <w:ins w:id="4675" w:author="Jan von der Assen" w:date="2023-06-12T12:19:00Z">
        <w:r>
          <w:t xml:space="preserve">K. Misra, Nripendra P. Rana. (2023) Conjoint Analysis of Blockchain Adoption Challenges in Government. Journal of Computer Information Systems 0:0, pages 1-14. </w:t>
        </w:r>
      </w:ins>
      <w:ins w:id="4676" w:author="Jan von der Assen" w:date="2023-06-12T12:19:00Z">
        <w:r/>
      </w:ins>
    </w:p>
    <w:p>
      <w:pPr>
        <w:pStyle w:val="458"/>
        <w:numPr>
          <w:ilvl w:val="0"/>
          <w:numId w:val="61"/>
        </w:numPr>
        <w:rPr>
          <w:ins w:id="4677" w:author="Jan von der Assen" w:date="2023-06-12T12:19:00Z"/>
        </w:rPr>
      </w:pPr>
      <w:ins w:id="4678" w:author="Jan von der Assen" w:date="2023-06-12T12:19:00Z">
        <w:r>
          <w:t xml:space="preserve">[BSRA 2020] White, BS, King, CG, Holladay, J. Blockchain security risk assessment and the audit</w:t>
        </w:r>
      </w:ins>
      <w:ins w:id="4679" w:author="Jan von der Assen" w:date="2023-06-12T12:19:00Z">
        <w:r>
          <w:t xml:space="preserve">or. J Corp Acct Fin. 2020; 31: 47</w:t>
        </w:r>
      </w:ins>
      <w:ins w:id="4680" w:author="Jan von der Assen" w:date="2023-06-12T12:19:00Z">
        <w:r>
          <w:noBreakHyphen/>
          <w:t xml:space="preserve"> 53. https://doi.org/10.1002/jcaf.22433</w:t>
        </w:r>
      </w:ins>
      <w:ins w:id="4681" w:author="Jan von der Assen" w:date="2023-06-12T12:19:00Z">
        <w:r/>
      </w:ins>
    </w:p>
    <w:p>
      <w:pPr>
        <w:pStyle w:val="458"/>
        <w:numPr>
          <w:ilvl w:val="0"/>
          <w:numId w:val="61"/>
        </w:numPr>
        <w:rPr>
          <w:ins w:id="4682" w:author="Jan von der Assen" w:date="2023-06-12T12:19:00Z"/>
        </w:rPr>
      </w:pPr>
      <w:ins w:id="4683" w:author="Jan von der Assen" w:date="2023-06-12T12:19:00Z">
        <w:r>
          <w:t xml:space="preserve">[BP2PECS 2008] Nakamoto, S. (2008). Bitcoin: A Peer-to-Peer Electronic Cash System. Retrieved from https://bitcoin.org/bitcoin.pdf)</w:t>
        </w:r>
      </w:ins>
      <w:ins w:id="4684" w:author="Jan von der Assen" w:date="2023-06-12T12:19:00Z">
        <w:r/>
      </w:ins>
    </w:p>
    <w:p>
      <w:pPr>
        <w:pStyle w:val="458"/>
        <w:numPr>
          <w:ilvl w:val="0"/>
          <w:numId w:val="61"/>
        </w:numPr>
        <w:rPr>
          <w:ins w:id="4685" w:author="Jan von der Assen" w:date="2023-06-12T12:19:00Z"/>
        </w:rPr>
      </w:pPr>
      <w:ins w:id="4686" w:author="Jan von der Assen" w:date="2023-06-12T12:19:00Z">
        <w:r>
          <w:t xml:space="preserve">[SAESC 2017] Atzei, N., Bartoletti, M., &amp; Cimoli, </w:t>
        </w:r>
      </w:ins>
      <w:ins w:id="4687" w:author="Jan von der Assen" w:date="2023-06-12T12:19:00Z">
        <w:r>
          <w:t xml:space="preserve">T. (2017). A survey of attacks on Ethereum smart contracts. In International Conference on Principles of Security and Trust (pp. 164-186). Springer, Cham</w:t>
        </w:r>
      </w:ins>
      <w:ins w:id="4688" w:author="Jan von der Assen" w:date="2023-06-12T12:19:00Z">
        <w:r/>
      </w:ins>
    </w:p>
    <w:p>
      <w:pPr>
        <w:pStyle w:val="458"/>
        <w:numPr>
          <w:ilvl w:val="0"/>
          <w:numId w:val="61"/>
        </w:numPr>
        <w:rPr>
          <w:ins w:id="4689" w:author="Jan von der Assen" w:date="2023-06-12T12:19:00Z"/>
        </w:rPr>
      </w:pPr>
      <w:ins w:id="4690" w:author="Jan von der Assen" w:date="2023-06-12T12:19:00Z">
        <w:r>
          <w:t xml:space="preserve">[SAIA 2017] Deogirikar, Jyoti, and Amarsinh Vidhate. "Security attacks in IoT: A survey." 2017 Interna</w:t>
        </w:r>
      </w:ins>
      <w:ins w:id="4691" w:author="Jan von der Assen" w:date="2023-06-12T12:19:00Z">
        <w:r>
          <w:t xml:space="preserve">tional Conference on I-SMAC (IoT in Social, Mobile, Analytics and Cloud)(I-SMAC). IEEE, 2017.</w:t>
        </w:r>
      </w:ins>
      <w:ins w:id="4692" w:author="Jan von der Assen" w:date="2023-06-12T12:19:00Z">
        <w:r/>
      </w:ins>
    </w:p>
    <w:p>
      <w:pPr>
        <w:rPr>
          <w:ins w:id="4693" w:author="Jan von der Assen" w:date="2023-06-12T12:19:00Z"/>
        </w:rPr>
        <w:pPrChange w:id="4694" w:author="Jan von der Assen" w:date="2023-06-12T12:19:00Z">
          <w:pPr>
            <w:pStyle w:val="458"/>
            <w:numPr>
              <w:numId w:val="61"/>
            </w:numPr>
            <w:ind w:hanging="346"/>
          </w:pPr>
        </w:pPrChange>
      </w:pPr>
      <w:r/>
      <w:ins w:id="4695" w:author="Jan von der Assen" w:date="2023-06-12T12:19:00Z">
        <w:r/>
      </w:ins>
    </w:p>
    <w:p>
      <w:pPr>
        <w:pStyle w:val="504"/>
        <w:ind w:left="480" w:hanging="466"/>
        <w:rPr>
          <w:rFonts w:ascii="Calibri" w:hAnsi="Calibri" w:cs="Calibri"/>
          <w:lang w:val="en-US"/>
        </w:rPr>
      </w:pPr>
      <w:r>
        <w:rPr>
          <w:rFonts w:ascii="Calibri" w:hAnsi="Calibri" w:cs="Calibri"/>
          <w:lang w:val="en-US"/>
        </w:rPr>
        <w:t xml:space="preserve">CERTIFY DoW. (2022). </w:t>
      </w:r>
      <w:r>
        <w:rPr>
          <w:rFonts w:ascii="Calibri" w:hAnsi="Calibri" w:cs="Calibri"/>
          <w:i/>
          <w:iCs/>
          <w:lang w:val="en-US"/>
        </w:rPr>
        <w:t xml:space="preserve">Grant Agreement No. 101069471</w:t>
      </w:r>
      <w:r>
        <w:rPr>
          <w:rFonts w:ascii="Calibri" w:hAnsi="Calibri" w:cs="Calibri"/>
          <w:lang w:val="en-US"/>
        </w:rPr>
        <w:t xml:space="preserve">.. </w:t>
      </w:r>
      <w:r/>
    </w:p>
    <w:p>
      <w:pPr>
        <w:rPr>
          <w:lang w:val="en-US"/>
        </w:rPr>
      </w:pPr>
      <w:r>
        <w:rPr>
          <w:lang w:val="en-US"/>
        </w:rPr>
      </w:r>
      <w:r/>
    </w:p>
    <w:p>
      <w:pPr>
        <w:pStyle w:val="412"/>
        <w:rPr>
          <w:lang w:val="en-US"/>
        </w:rPr>
      </w:pPr>
      <w:r>
        <w:rPr>
          <w:lang w:val="en-US"/>
        </w:rPr>
        <w:t xml:space="preserve">List of Abbreviations and Acronyms</w:t>
      </w:r>
      <w:r/>
    </w:p>
    <w:p>
      <w:pPr>
        <w:rPr>
          <w:lang w:val="en-US"/>
        </w:rPr>
      </w:pPr>
      <w:r>
        <w:rPr>
          <w:lang w:val="en-US"/>
        </w:rPr>
      </w:r>
      <w:r/>
    </w:p>
    <w:tbl>
      <w:tblPr>
        <w:tblStyle w:val="451"/>
        <w:tblW w:w="9900" w:type="dxa"/>
        <w:jc w:val="center"/>
        <w:tblLayout w:type="fixed"/>
        <w:tblLook w:val="0000" w:firstRow="0" w:lastRow="0" w:firstColumn="0" w:lastColumn="0" w:noHBand="0" w:noVBand="0"/>
      </w:tblPr>
      <w:tblGrid>
        <w:gridCol w:w="1525"/>
        <w:gridCol w:w="8375"/>
      </w:tblGrid>
      <w:tr>
        <w:trPr>
          <w:jc w:val="center"/>
          <w:trHeight w:val="454"/>
        </w:trPr>
        <w:tc>
          <w:tcPr>
            <w:shd w:val="clear" w:color="auto" w:fill="044464"/>
            <w:tcW w:w="1525" w:type="dxa"/>
            <w:textDirection w:val="lrTb"/>
            <w:noWrap w:val="false"/>
          </w:tcPr>
          <w:p>
            <w:pPr>
              <w:jc w:val="center"/>
              <w:rPr>
                <w:b/>
                <w:color w:val="FFFFFF"/>
                <w:lang w:val="en-US"/>
              </w:rPr>
            </w:pPr>
            <w:r>
              <w:rPr>
                <w:b/>
                <w:color w:val="FFFFFF" w:themeColor="background1"/>
                <w:lang w:val="en-US"/>
              </w:rPr>
              <w:t xml:space="preserve">Abbreviation</w:t>
            </w:r>
            <w:r/>
          </w:p>
        </w:tc>
        <w:tc>
          <w:tcPr>
            <w:shd w:val="clear" w:color="auto" w:fill="044464"/>
            <w:tcW w:w="8375" w:type="dxa"/>
            <w:textDirection w:val="lrTb"/>
            <w:noWrap w:val="false"/>
          </w:tcPr>
          <w:p>
            <w:pPr>
              <w:jc w:val="center"/>
              <w:rPr>
                <w:b/>
                <w:color w:val="FFFFFF"/>
                <w:lang w:val="en-US"/>
              </w:rPr>
            </w:pPr>
            <w:r>
              <w:rPr>
                <w:b/>
                <w:color w:val="FFFFFF" w:themeColor="background1"/>
                <w:lang w:val="en-US"/>
              </w:rPr>
              <w:t xml:space="preserve">Explanation/ Definition</w:t>
            </w:r>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696" w:author="Sebastio, Stefano                           Export License Required - US Collins" w:date="2023-06-06T10:40:00Z">
              <w:r>
                <w:rPr>
                  <w:rFonts w:cs="Arial" w:eastAsia="Calibri"/>
                  <w:szCs w:val="22"/>
                  <w:lang w:val="en-US"/>
                </w:rPr>
                <w:t xml:space="preserve">ADS-B</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697" w:author="Sebastio, Stefano                           Export License Required - US Collins" w:date="2023-06-06T10:40:00Z">
              <w:r>
                <w:rPr>
                  <w:rFonts w:cs="Arial" w:eastAsia="Calibri"/>
                  <w:szCs w:val="22"/>
                  <w:lang w:val="en-US"/>
                </w:rPr>
                <w:t xml:space="preserve">Automatic </w:t>
              </w:r>
            </w:ins>
            <w:ins w:id="4698" w:author="Sebastio, Stefano                           Export License Required - US Collins" w:date="2023-06-06T10:40:00Z">
              <w:r>
                <w:rPr>
                  <w:rFonts w:cs="Arial" w:eastAsia="Calibri"/>
                  <w:szCs w:val="22"/>
                  <w:lang w:val="en-US"/>
                </w:rPr>
                <w:t xml:space="preserve">Dependent Surveillance - Broadcast</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699" w:author="Sebastio, Stefano                           Export License Required - US Collins" w:date="2023-06-06T10:38:00Z">
              <w:r>
                <w:rPr>
                  <w:rFonts w:cs="Arial" w:eastAsia="Calibri"/>
                  <w:szCs w:val="22"/>
                  <w:lang w:val="en-US"/>
                </w:rPr>
                <w:t xml:space="preserve">AISS</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00" w:author="Sebastio, Stefano                           Export License Required - US Collins" w:date="2023-06-06T10:38:00Z">
              <w:r>
                <w:rPr>
                  <w:rFonts w:cs="Arial" w:eastAsia="Calibri"/>
                  <w:szCs w:val="22"/>
                  <w:lang w:val="en-US"/>
                </w:rPr>
                <w:t xml:space="preserve">Aeronautical Information System Security</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01" w:author="Sebastio, Stefano                           Export License Required - US Collins" w:date="2023-06-06T11:02:00Z">
              <w:r>
                <w:rPr>
                  <w:rFonts w:cs="Arial" w:eastAsia="Calibri"/>
                  <w:szCs w:val="22"/>
                  <w:lang w:val="en-US"/>
                </w:rPr>
                <w:t xml:space="preserve">APT</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02" w:author="Sebastio, Stefano                           Export License Required - US Collins" w:date="2023-06-06T11:02:00Z">
              <w:r>
                <w:rPr>
                  <w:rFonts w:cs="Arial" w:eastAsia="Calibri"/>
                  <w:szCs w:val="22"/>
                  <w:lang w:val="en-US"/>
                </w:rPr>
                <w:t xml:space="preserve">Advanced Persistent Threat</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03" w:author="Sebastio, Stefano                           Export License Required - US Collins" w:date="2023-06-06T10:35:00Z">
              <w:r>
                <w:rPr>
                  <w:rFonts w:cs="Arial" w:eastAsia="Calibri"/>
                  <w:szCs w:val="22"/>
                  <w:lang w:val="en-US"/>
                </w:rPr>
                <w:t xml:space="preserve">ARINC</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04" w:author="Sebastio, Stefano                           Export License Required - US Collins" w:date="2023-06-06T10:35:00Z">
              <w:r>
                <w:rPr>
                  <w:rFonts w:cs="Arial" w:eastAsia="Calibri"/>
                  <w:szCs w:val="22"/>
                  <w:lang w:val="en-US"/>
                </w:rPr>
                <w:t xml:space="preserve">Aeronautical Radio, Incorporated </w:t>
              </w:r>
            </w:ins>
            <w:ins w:id="4705" w:author="Sebastio, Stefano                           Export License Required - US Collins" w:date="2023-06-06T10:35:00Z">
              <w:r>
                <w:rPr>
                  <w:rFonts w:cs="Arial" w:eastAsia="Calibri"/>
                  <w:szCs w:val="22"/>
                  <w:lang w:val="en-US"/>
                </w:rPr>
                <w:noBreakHyphen/>
                <w:t xml:space="preserve"> contributor to standards in the aviation domain</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06" w:author="Sebastio, Stefano                           Export License Required - US Collins" w:date="2023-06-06T10:37:00Z">
              <w:r>
                <w:rPr>
                  <w:rFonts w:cs="Arial" w:eastAsia="Calibri"/>
                  <w:szCs w:val="22"/>
                  <w:lang w:val="en-US"/>
                </w:rPr>
                <w:t xml:space="preserve">ATC</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07" w:author="Sebastio, Stefano                           Export License Required - US Collins" w:date="2023-06-06T10:37:00Z">
              <w:r>
                <w:rPr>
                  <w:rFonts w:cs="Arial" w:eastAsia="Calibri"/>
                  <w:szCs w:val="22"/>
                  <w:lang w:val="en-US"/>
                </w:rPr>
                <w:t xml:space="preserve">Air Tra</w:t>
              </w:r>
            </w:ins>
            <w:ins w:id="4708" w:author="Sebastio, Stefano                           Export License Required - US Collins" w:date="2023-06-06T10:38:00Z">
              <w:r>
                <w:rPr>
                  <w:rFonts w:cs="Arial" w:eastAsia="Calibri"/>
                  <w:szCs w:val="22"/>
                  <w:lang w:val="en-US"/>
                </w:rPr>
                <w:t xml:space="preserve">ffic Control</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09" w:author="Sebastio, Stefano                           Export License Required - US Collins" w:date="2023-06-06T10:36:00Z">
              <w:r>
                <w:rPr>
                  <w:rFonts w:cs="Arial" w:eastAsia="Calibri"/>
                  <w:szCs w:val="22"/>
                  <w:lang w:val="en-US"/>
                </w:rPr>
                <w:t xml:space="preserve">ATM</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10" w:author="Sebastio, Stefano                           Export License Required - US Collins" w:date="2023-06-06T10:36:00Z">
              <w:r>
                <w:rPr>
                  <w:rFonts w:cs="Arial" w:eastAsia="Calibri"/>
                  <w:szCs w:val="22"/>
                  <w:lang w:val="en-US"/>
                </w:rPr>
                <w:t xml:space="preserve">Air Traffic </w:t>
              </w:r>
            </w:ins>
            <w:ins w:id="4711" w:author="Sebastio, Stefano                           Export License Required - US Collins" w:date="2023-06-06T10:36:00Z">
              <w:r>
                <w:rPr>
                  <w:rFonts w:cs="Arial" w:eastAsia="Calibri"/>
                  <w:szCs w:val="22"/>
                  <w:lang w:val="en-US"/>
                </w:rPr>
                <w:t xml:space="preserve">Management</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12" w:author="Sebastio, Stefano                           Export License Required - US Collins" w:date="2023-06-06T10:30:00Z">
              <w:r>
                <w:rPr>
                  <w:rFonts w:cs="Arial" w:eastAsia="Calibri"/>
                  <w:szCs w:val="22"/>
                  <w:lang w:val="en-US"/>
                </w:rPr>
                <w:t xml:space="preserve">CCS</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13" w:author="Sebastio, Stefano                           Export License Required - US Collins" w:date="2023-06-06T10:30:00Z">
              <w:r>
                <w:rPr>
                  <w:rFonts w:cs="Arial" w:eastAsia="Calibri"/>
                  <w:szCs w:val="22"/>
                  <w:lang w:val="en-US"/>
                </w:rPr>
                <w:t xml:space="preserve">Connected Cabin System</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14" w:author="Sebastio, Stefano                           Export License Required - US Collins" w:date="2023-06-06T10:28:00Z">
              <w:r>
                <w:rPr>
                  <w:rFonts w:cs="Arial" w:eastAsia="Calibri"/>
                  <w:szCs w:val="22"/>
                  <w:lang w:val="en-US"/>
                </w:rPr>
                <w:t xml:space="preserve">EASA</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15" w:author="Sebastio, Stefano                           Export License Required - US Collins" w:date="2023-06-06T10:28:00Z">
              <w:r>
                <w:rPr>
                  <w:rFonts w:cs="Arial" w:eastAsia="Calibri"/>
                  <w:szCs w:val="22"/>
                  <w:lang w:val="en-US"/>
                </w:rPr>
                <w:t xml:space="preserve">European Union Aviation Safety Agency</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16" w:author="Sebastio, Stefano                           Export License Required - US Collins" w:date="2023-06-06T10:28:00Z">
              <w:r>
                <w:rPr>
                  <w:rFonts w:cs="Arial" w:eastAsia="Calibri"/>
                  <w:szCs w:val="22"/>
                  <w:lang w:val="en-US"/>
                </w:rPr>
                <w:t xml:space="preserve">FAA</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17" w:author="Sebastio, Stefano                           Export License Required - US Collins" w:date="2023-06-06T10:29:00Z">
              <w:r>
                <w:rPr>
                  <w:rFonts w:cs="Arial" w:eastAsia="Calibri"/>
                  <w:szCs w:val="22"/>
                  <w:lang w:val="en-US"/>
                </w:rPr>
                <w:t xml:space="preserve">Federal Aviation Administration</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18" w:author="Sebastio, Stefano                           Export License Required - US Collins" w:date="2023-06-06T10:39:00Z">
              <w:r>
                <w:rPr>
                  <w:rFonts w:cs="Arial" w:eastAsia="Calibri"/>
                  <w:szCs w:val="22"/>
                  <w:lang w:val="en-US"/>
                </w:rPr>
                <w:t xml:space="preserve">GBAS</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19" w:author="Sebastio, Stefano                           Export License Required - US Collins" w:date="2023-06-06T10:39:00Z">
              <w:r>
                <w:rPr>
                  <w:rFonts w:cs="Arial" w:eastAsia="Calibri"/>
                  <w:szCs w:val="22"/>
                  <w:lang w:val="en-US"/>
                </w:rPr>
                <w:t xml:space="preserve">Ground Based Augmentation System</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20" w:author="Sebastio, Stefano                           Export License Required - US Collins" w:date="2023-06-06T10:35:00Z">
              <w:r>
                <w:rPr>
                  <w:rFonts w:cs="Arial" w:eastAsia="Calibri"/>
                  <w:szCs w:val="22"/>
                  <w:lang w:val="en-US"/>
                </w:rPr>
                <w:t xml:space="preserve">GPS</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21" w:author="Sebastio, Stefano                           Export License Required - US Collins" w:date="2023-06-06T10:35:00Z">
              <w:r>
                <w:rPr>
                  <w:rFonts w:cs="Arial" w:eastAsia="Calibri"/>
                  <w:szCs w:val="22"/>
                  <w:lang w:val="en-US"/>
                </w:rPr>
                <w:t xml:space="preserve">Global </w:t>
              </w:r>
            </w:ins>
            <w:ins w:id="4722" w:author="Sebastio, Stefano                           Export License Required - US Collins" w:date="2023-06-06T10:36:00Z">
              <w:r>
                <w:rPr>
                  <w:rFonts w:cs="Arial" w:eastAsia="Calibri"/>
                  <w:szCs w:val="22"/>
                  <w:lang w:val="en-US"/>
                </w:rPr>
                <w:t xml:space="preserve">Positioning System</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23" w:author="Sebastio, Stefano                           Export License Required - US Collins" w:date="2023-06-06T10:29:00Z">
              <w:r>
                <w:rPr>
                  <w:rFonts w:cs="Arial" w:eastAsia="Calibri"/>
                  <w:szCs w:val="22"/>
                  <w:lang w:val="en-US"/>
                </w:rPr>
                <w:t xml:space="preserve">HMI</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24" w:author="Sebastio, Stefano                           Export License Required - US Collins" w:date="2023-06-06T10:29:00Z">
              <w:r>
                <w:rPr>
                  <w:rFonts w:cs="Arial" w:eastAsia="Calibri"/>
                  <w:szCs w:val="22"/>
                  <w:lang w:val="en-US"/>
                </w:rPr>
                <w:t xml:space="preserve">Human-Machine Interface</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25" w:author="Sebastio, Stefano                           Export License Required - US Collins" w:date="2023-06-06T10:33:00Z">
              <w:r>
                <w:rPr>
                  <w:rFonts w:cs="Arial" w:eastAsia="Calibri"/>
                  <w:szCs w:val="22"/>
                  <w:lang w:val="en-US"/>
                </w:rPr>
                <w:t xml:space="preserve">hw</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26" w:author="Sebastio, Stefano                           Export License Required - US Collins" w:date="2023-06-06T10:33:00Z">
              <w:r>
                <w:rPr>
                  <w:rFonts w:cs="Arial" w:eastAsia="Calibri"/>
                  <w:szCs w:val="22"/>
                  <w:lang w:val="en-US"/>
                </w:rPr>
                <w:t xml:space="preserve">hardware</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27" w:author="Sebastio, Stefano                           Export License Required - US Collins" w:date="2023-06-06T10:38:00Z">
              <w:r>
                <w:rPr>
                  <w:rFonts w:cs="Arial" w:eastAsia="Calibri"/>
                  <w:szCs w:val="22"/>
                  <w:lang w:val="en-US"/>
                </w:rPr>
                <w:t xml:space="preserve">IATA</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28" w:author="Sebastio, Stefano                           Export License Required - US Collins" w:date="2023-06-06T10:38:00Z">
              <w:r>
                <w:rPr>
                  <w:rFonts w:cs="Arial" w:eastAsia="Calibri"/>
                  <w:szCs w:val="22"/>
                  <w:lang w:val="en-US"/>
                </w:rPr>
                <w:t xml:space="preserve">International Air Transport Association</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29" w:author="Sebastio, Stefano                           Export License Required - US Collins" w:date="2023-06-06T10:32:00Z">
              <w:r>
                <w:rPr>
                  <w:rFonts w:cs="Arial" w:eastAsia="Calibri"/>
                  <w:szCs w:val="22"/>
                  <w:lang w:val="en-US"/>
                </w:rPr>
                <w:t xml:space="preserve">IEEE</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30" w:author="Sebastio, Stefano                           Export License Required - US Collins" w:date="2023-06-06T10:32:00Z">
              <w:r>
                <w:rPr>
                  <w:rFonts w:cs="Arial" w:eastAsia="Calibri"/>
                  <w:szCs w:val="22"/>
                  <w:lang w:val="en-US"/>
                </w:rPr>
                <w:t xml:space="preserve">Institute of Electrical and Electronics Engineers</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31" w:author="Sebastio, Stefano                           Export License Required - US Collins" w:date="2023-06-06T10:30:00Z">
              <w:r>
                <w:rPr>
                  <w:rFonts w:cs="Arial" w:eastAsia="Calibri"/>
                  <w:szCs w:val="22"/>
                  <w:lang w:val="en-US"/>
                </w:rPr>
                <w:t xml:space="preserve">IFE</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32" w:author="Sebastio, Stefano                           Export License Required - US Collins" w:date="2023-06-06T10:30:00Z">
              <w:r>
                <w:rPr>
                  <w:rFonts w:cs="Arial" w:eastAsia="Calibri"/>
                  <w:szCs w:val="22"/>
                  <w:lang w:val="en-US"/>
                </w:rPr>
                <w:t xml:space="preserve">In-Flight Entertainment system</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33" w:author="Sebastio, Stefano                           Export License Required - US Collins" w:date="2023-06-06T10:24:00Z">
              <w:r>
                <w:rPr>
                  <w:rFonts w:cs="Arial" w:eastAsia="Calibri"/>
                  <w:szCs w:val="22"/>
                  <w:lang w:val="en-US"/>
                </w:rPr>
                <w:t xml:space="preserve">IoT</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34" w:author="Sebastio, Stefano                           Export License Required - US Collins" w:date="2023-06-06T10:25:00Z">
              <w:r>
                <w:rPr>
                  <w:rFonts w:cs="Arial" w:eastAsia="Calibri"/>
                  <w:szCs w:val="22"/>
                  <w:lang w:val="en-US"/>
                </w:rPr>
                <w:t xml:space="preserve">Internet of Things</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35" w:author="Sebastio, Stefano                           Export License Required - US Collins" w:date="2023-06-06T10:33:00Z">
              <w:r>
                <w:rPr>
                  <w:rFonts w:cs="Arial" w:eastAsia="Calibri"/>
                  <w:szCs w:val="22"/>
                  <w:lang w:val="en-US"/>
                </w:rPr>
                <w:t xml:space="preserve">IP </w:t>
              </w:r>
            </w:ins>
            <w:ins w:id="4736" w:author="Sebastio, Stefano                           Export License Required - US Collins" w:date="2023-06-06T10:33:00Z">
              <w:r>
                <w:rPr>
                  <w:rFonts w:cs="Arial" w:eastAsia="Calibri"/>
                  <w:szCs w:val="22"/>
                  <w:lang w:val="en-US"/>
                </w:rPr>
                <w:noBreakHyphen/>
                <w:t xml:space="preserve"> asset</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37" w:author="Sebastio, Stefano                           Export License Required - US Collins" w:date="2023-06-06T10:33:00Z">
              <w:r>
                <w:rPr>
                  <w:rFonts w:cs="Arial" w:eastAsia="Calibri"/>
                  <w:szCs w:val="22"/>
                  <w:lang w:val="en-US"/>
                </w:rPr>
                <w:t xml:space="preserve">Intellectual Property</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38" w:author="Sebastio, Stefano                           Export License Required - US Collins" w:date="2023-06-06T10:33:00Z">
              <w:r>
                <w:rPr>
                  <w:rFonts w:cs="Arial" w:eastAsia="Calibri"/>
                  <w:szCs w:val="22"/>
                  <w:lang w:val="en-US"/>
                </w:rPr>
                <w:t xml:space="preserve">IP </w:t>
              </w:r>
            </w:ins>
            <w:ins w:id="4739" w:author="Sebastio, Stefano                           Export License Required - US Collins" w:date="2023-06-06T10:34:00Z">
              <w:r>
                <w:rPr>
                  <w:rFonts w:cs="Arial" w:eastAsia="Calibri"/>
                  <w:szCs w:val="22"/>
                  <w:lang w:val="en-US"/>
                </w:rPr>
                <w:noBreakHyphen/>
              </w:r>
            </w:ins>
            <w:ins w:id="4740" w:author="Sebastio, Stefano                           Export License Required - US Collins" w:date="2023-06-06T10:33:00Z">
              <w:r>
                <w:rPr>
                  <w:rFonts w:cs="Arial" w:eastAsia="Calibri"/>
                  <w:szCs w:val="22"/>
                  <w:lang w:val="en-US"/>
                </w:rPr>
                <w:t xml:space="preserve"> network</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41" w:author="Sebastio, Stefano                           Export License Required - US Collins" w:date="2023-06-06T10:34:00Z">
              <w:r>
                <w:rPr>
                  <w:rFonts w:cs="Arial" w:eastAsia="Calibri"/>
                  <w:szCs w:val="22"/>
                  <w:lang w:val="en-US"/>
                </w:rPr>
                <w:t xml:space="preserve">Internet Protocol</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42" w:author="Sebastio, Stefano                           Export License Required - US Collins" w:date="2023-06-06T10:34:00Z">
              <w:r>
                <w:rPr>
                  <w:rFonts w:cs="Arial" w:eastAsia="Calibri"/>
                  <w:szCs w:val="22"/>
                  <w:lang w:val="en-US"/>
                </w:rPr>
                <w:t xml:space="preserve">LRU</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43" w:author="Sebastio, Stefano                           Export License Required - US Collins" w:date="2023-06-06T10:34:00Z">
              <w:r>
                <w:rPr>
                  <w:rFonts w:cs="Arial" w:eastAsia="Calibri"/>
                  <w:szCs w:val="22"/>
                  <w:lang w:val="en-US"/>
                </w:rPr>
                <w:t xml:space="preserve">Line Replacement Unit</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44" w:author="Sebastio, Stefano                           Export License Required - US Collins" w:date="2023-06-06T10:27:00Z">
              <w:r>
                <w:rPr>
                  <w:rFonts w:cs="Arial" w:eastAsia="Calibri"/>
                  <w:szCs w:val="22"/>
                  <w:lang w:val="en-US"/>
                </w:rPr>
                <w:t xml:space="preserve">MOTS</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45" w:author="Sebastio, Stefano                           Export License Required - US Collins" w:date="2023-06-06T10:27:00Z">
              <w:r>
                <w:rPr>
                  <w:rFonts w:cs="Arial" w:eastAsia="Calibri"/>
                  <w:szCs w:val="22"/>
                  <w:lang w:val="en-US"/>
                </w:rPr>
                <w:t xml:space="preserve">Modifiable Off-The-Shelf</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46" w:author="Sebastio, Stefano                           Export License Required - US Collins" w:date="2023-06-06T10:36:00Z">
              <w:r>
                <w:rPr>
                  <w:rFonts w:cs="Arial" w:eastAsia="Calibri"/>
                  <w:szCs w:val="22"/>
                  <w:lang w:val="en-US"/>
                </w:rPr>
                <w:t xml:space="preserve">MRO</w:t>
              </w:r>
            </w:ins>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ins w:id="4747" w:author="Sebastio, Stefano                           Export License Required - US Collins" w:date="2023-06-06T10:36:00Z">
              <w:r>
                <w:rPr>
                  <w:rFonts w:cs="Arial" w:eastAsia="Calibri"/>
                  <w:szCs w:val="22"/>
                  <w:lang w:val="en-US"/>
                </w:rPr>
                <w:t xml:space="preserve">Maintenance, Repair and overhaul Operations</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del w:id="4748" w:author="Sebastio, Stefano                           Export License Required - US Collins" w:date="2023-06-06T10:28:00Z"/>
              </w:rPr>
            </w:pPr>
            <w:r>
              <w:rPr>
                <w:rFonts w:cs="Arial" w:eastAsia="Calibri"/>
                <w:szCs w:val="22"/>
                <w:lang w:val="en-US"/>
              </w:rPr>
            </w:r>
            <w:del w:id="4749" w:author="Sebastio, Stefano                           Export License Required - US Collins" w:date="2023-06-06T10:28:00Z">
              <w:r/>
            </w:del>
          </w:p>
        </w:tc>
        <w:tc>
          <w:tcPr>
            <w:shd w:val="clear" w:color="auto" w:fill="F2F2F2" w:themeFill="background1" w:themeFillShade="F2"/>
            <w:tcW w:w="8375" w:type="dxa"/>
            <w:textDirection w:val="lrTb"/>
            <w:noWrap w:val="false"/>
          </w:tcPr>
          <w:p>
            <w:pPr>
              <w:spacing w:lineRule="auto" w:line="259"/>
              <w:rPr>
                <w:rFonts w:cs="Arial" w:eastAsia="Calibri"/>
                <w:szCs w:val="22"/>
                <w:lang w:val="en-US"/>
                <w:del w:id="4750" w:author="Sebastio, Stefano                           Export License Required - US Collins" w:date="2023-06-06T10:28:00Z"/>
              </w:rPr>
            </w:pPr>
            <w:r>
              <w:rPr>
                <w:rFonts w:cs="Arial" w:eastAsia="Calibri"/>
                <w:szCs w:val="22"/>
                <w:lang w:val="en-US"/>
              </w:rPr>
            </w:r>
            <w:del w:id="4751" w:author="Sebastio, Stefano                           Export License Required - US Collins" w:date="2023-06-06T10:28:00Z">
              <w:r/>
            </w:del>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52" w:author="Sebastio, Stefano                           Export License Required - US Collins" w:date="2023-06-06T10:29:00Z">
              <w:r>
                <w:rPr>
                  <w:rFonts w:cs="Arial" w:eastAsia="Calibri"/>
                  <w:szCs w:val="22"/>
                  <w:lang w:val="en-US"/>
                </w:rPr>
                <w:t xml:space="preserve">PDL</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53" w:author="Sebastio, Stefano                           Export License Required - US Collins" w:date="2023-06-06T10:29:00Z">
              <w:r>
                <w:rPr>
                  <w:rFonts w:cs="Arial" w:eastAsia="Calibri"/>
                  <w:szCs w:val="22"/>
                  <w:lang w:val="en-US"/>
                </w:rPr>
                <w:t xml:space="preserve">Portable Data Loader</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54" w:author="Sebastio, Stefano                           Export License Required - US Collins" w:date="2023-06-06T10:39:00Z">
              <w:r>
                <w:rPr>
                  <w:rFonts w:cs="Arial" w:eastAsia="Calibri"/>
                  <w:szCs w:val="22"/>
                  <w:lang w:val="en-US"/>
                </w:rPr>
                <w:t xml:space="preserve">SBAS</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55" w:author="Sebastio, Stefano                           Export License Required - US Collins" w:date="2023-06-06T10:39:00Z">
              <w:r>
                <w:rPr>
                  <w:rFonts w:cs="Arial" w:eastAsia="Calibri"/>
                  <w:szCs w:val="22"/>
                  <w:lang w:val="en-US"/>
                </w:rPr>
                <w:t xml:space="preserve">Satellite Based Augmentation System</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56" w:author="Sebastio, Stefano                           Export License Required - US Collins" w:date="2023-06-06T10:33:00Z">
              <w:r>
                <w:rPr>
                  <w:rFonts w:cs="Arial" w:eastAsia="Calibri"/>
                  <w:szCs w:val="22"/>
                  <w:lang w:val="en-US"/>
                </w:rPr>
                <w:t xml:space="preserve">sw</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57" w:author="Sebastio, Stefano                           Export License Required - US Collins" w:date="2023-06-06T10:33:00Z">
              <w:r>
                <w:rPr>
                  <w:rFonts w:cs="Arial" w:eastAsia="Calibri"/>
                  <w:szCs w:val="22"/>
                  <w:lang w:val="en-US"/>
                </w:rPr>
                <w:t xml:space="preserve">Software</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58" w:author="Sebastio, Stefano                           Export License Required - US Collins" w:date="2023-06-06T10:36:00Z">
              <w:r>
                <w:rPr>
                  <w:rFonts w:cs="Arial" w:eastAsia="Calibri"/>
                  <w:szCs w:val="22"/>
                  <w:lang w:val="en-US"/>
                </w:rPr>
                <w:t xml:space="preserve">UAS</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59" w:author="Sebastio, Stefano                           Export License Required - US Collins" w:date="2023-06-06T10:36:00Z">
              <w:r>
                <w:rPr>
                  <w:rFonts w:cs="Arial" w:eastAsia="Calibri"/>
                  <w:szCs w:val="22"/>
                  <w:lang w:val="en-US"/>
                </w:rPr>
                <w:t xml:space="preserve">Unmanned Ae</w:t>
              </w:r>
            </w:ins>
            <w:ins w:id="4760" w:author="Sebastio, Stefano                           Export License Required - US Collins" w:date="2023-06-06T10:37:00Z">
              <w:r>
                <w:rPr>
                  <w:rFonts w:cs="Arial" w:eastAsia="Calibri"/>
                  <w:szCs w:val="22"/>
                  <w:lang w:val="en-US"/>
                </w:rPr>
                <w:t xml:space="preserve">rial Systems</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61" w:author="Sebastio, Stefano                           Export License Required - US Collins" w:date="2023-06-06T10:37:00Z">
              <w:r>
                <w:rPr>
                  <w:rFonts w:cs="Arial" w:eastAsia="Calibri"/>
                  <w:szCs w:val="22"/>
                  <w:lang w:val="en-US"/>
                </w:rPr>
                <w:t xml:space="preserve">UTM</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62" w:author="Sebastio, Stefano                           Export License Required - US Collins" w:date="2023-06-06T10:37:00Z">
              <w:r>
                <w:rPr>
                  <w:rFonts w:cs="Arial" w:eastAsia="Calibri"/>
                  <w:szCs w:val="22"/>
                  <w:lang w:val="en-US"/>
                </w:rPr>
                <w:t xml:space="preserve">Unmanned Aircraft system traffic Management</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rPr>
            </w:pPr>
            <w:ins w:id="4763" w:author="Sebastio, Stefano                           Export License Required - US Collins" w:date="2023-06-06T10:41:00Z">
              <w:r>
                <w:rPr>
                  <w:rFonts w:cs="Arial" w:eastAsia="Calibri"/>
                  <w:szCs w:val="22"/>
                  <w:lang w:val="en-US"/>
                </w:rPr>
                <w:t xml:space="preserve">Wi-Fi</w:t>
              </w:r>
            </w:ins>
            <w:r/>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rPr>
            </w:pPr>
            <w:ins w:id="4764" w:author="Sebastio, Stefano                           Export License Required - US Collins" w:date="2023-06-06T10:41:00Z">
              <w:r>
                <w:rPr>
                  <w:rFonts w:cs="Arial" w:eastAsia="Calibri"/>
                  <w:szCs w:val="22"/>
                  <w:lang w:val="en-US"/>
                </w:rPr>
                <w:t xml:space="preserve">Wireless network protocols based on the IEEE 802.11</w:t>
              </w:r>
            </w:ins>
            <w:r/>
          </w:p>
        </w:tc>
      </w:tr>
      <w:tr>
        <w:trPr>
          <w:jc w:val="center"/>
          <w:trHeight w:val="454"/>
        </w:trPr>
        <w:tc>
          <w:tcPr>
            <w:shd w:val="clear" w:color="auto" w:fill="F2F2F2" w:themeFill="background1" w:themeFillShade="F2"/>
            <w:tcW w:w="1525" w:type="dxa"/>
            <w:textDirection w:val="lrTb"/>
            <w:noWrap w:val="false"/>
          </w:tcPr>
          <w:p>
            <w:pPr>
              <w:ind w:right="2"/>
              <w:spacing w:lineRule="auto" w:line="259"/>
              <w:rPr>
                <w:rFonts w:cs="Arial" w:eastAsia="Calibri"/>
                <w:szCs w:val="22"/>
                <w:lang w:val="en-US"/>
                <w:del w:id="4765" w:author="Sebastio, Stefano                           Export License Required - US Collins" w:date="2023-06-06T10:30:00Z"/>
              </w:rPr>
            </w:pPr>
            <w:r>
              <w:rPr>
                <w:rFonts w:cs="Arial" w:eastAsia="Calibri"/>
                <w:szCs w:val="22"/>
                <w:lang w:val="en-US"/>
              </w:rPr>
            </w:r>
            <w:del w:id="4766" w:author="Sebastio, Stefano                           Export License Required - US Collins" w:date="2023-06-06T10:30:00Z">
              <w:r/>
            </w:del>
          </w:p>
        </w:tc>
        <w:tc>
          <w:tcPr>
            <w:shd w:val="clear" w:color="auto" w:fill="F2F2F2" w:themeFill="background1" w:themeFillShade="F2"/>
            <w:tcW w:w="8375" w:type="dxa"/>
            <w:textDirection w:val="lrTb"/>
            <w:noWrap w:val="false"/>
          </w:tcPr>
          <w:p>
            <w:pPr>
              <w:ind w:right="2"/>
              <w:spacing w:lineRule="auto" w:line="259"/>
              <w:rPr>
                <w:rFonts w:cs="Arial" w:eastAsia="Calibri"/>
                <w:szCs w:val="22"/>
                <w:lang w:val="en-US"/>
                <w:del w:id="4767" w:author="Sebastio, Stefano                           Export License Required - US Collins" w:date="2023-06-06T10:30:00Z"/>
              </w:rPr>
            </w:pPr>
            <w:r>
              <w:rPr>
                <w:rFonts w:cs="Arial" w:eastAsia="Calibri"/>
                <w:szCs w:val="22"/>
                <w:lang w:val="en-US"/>
              </w:rPr>
            </w:r>
            <w:del w:id="4768" w:author="Sebastio, Stefano                           Export License Required - US Collins" w:date="2023-06-06T10:30:00Z">
              <w:r/>
            </w:del>
          </w:p>
        </w:tc>
      </w:tr>
      <w:tr>
        <w:trPr>
          <w:jc w:val="center"/>
          <w:trHeight w:val="454"/>
        </w:trPr>
        <w:tc>
          <w:tcPr>
            <w:shd w:val="clear" w:color="auto" w:fill="F2F2F2" w:themeFill="background1" w:themeFillShade="F2"/>
            <w:tcW w:w="1525" w:type="dxa"/>
            <w:textDirection w:val="lrTb"/>
            <w:noWrap w:val="false"/>
          </w:tcPr>
          <w:p>
            <w:pPr>
              <w:ind w:left="29" w:right="8"/>
              <w:spacing w:lineRule="auto" w:line="259"/>
              <w:rPr>
                <w:rFonts w:cs="Arial" w:eastAsia="Calibri"/>
                <w:szCs w:val="22"/>
                <w:lang w:val="en-US"/>
              </w:rPr>
            </w:pPr>
            <w:r>
              <w:rPr>
                <w:rFonts w:cs="Arial" w:eastAsia="Calibri"/>
                <w:szCs w:val="22"/>
                <w:lang w:val="en-US"/>
              </w:rPr>
            </w:r>
            <w:r/>
          </w:p>
        </w:tc>
        <w:tc>
          <w:tcPr>
            <w:shd w:val="clear" w:color="auto" w:fill="F2F2F2" w:themeFill="background1" w:themeFillShade="F2"/>
            <w:tcW w:w="8375" w:type="dxa"/>
            <w:textDirection w:val="lrTb"/>
            <w:noWrap w:val="false"/>
          </w:tcPr>
          <w:p>
            <w:pPr>
              <w:spacing w:lineRule="auto" w:line="259"/>
              <w:rPr>
                <w:rFonts w:cs="Arial" w:eastAsia="Calibri"/>
                <w:szCs w:val="22"/>
                <w:lang w:val="en-US"/>
              </w:rPr>
            </w:pPr>
            <w:r>
              <w:rPr>
                <w:rFonts w:cs="Arial" w:eastAsia="Calibri"/>
                <w:szCs w:val="22"/>
                <w:lang w:val="en-US"/>
              </w:rPr>
            </w:r>
            <w:r/>
          </w:p>
        </w:tc>
      </w:tr>
    </w:tbl>
    <w:p>
      <w:pPr>
        <w:pStyle w:val="488"/>
        <w:rPr>
          <w:bCs/>
          <w:lang w:val="en-US"/>
        </w:rPr>
      </w:pPr>
      <w:r>
        <w:rPr>
          <w:lang w:val="en-US"/>
        </w:rPr>
        <w:t xml:space="preserve">Table </w:t>
      </w:r>
      <w:ins w:id="4769" w:author="Sebastio, Stefano                           Export License Required - US Collins" w:date="2023-06-06T11:40:00Z">
        <w:r>
          <w:rPr>
            <w:lang w:val="en-US"/>
          </w:rPr>
          <w:t xml:space="preserve">5</w:t>
        </w:r>
      </w:ins>
      <w:del w:id="4770" w:author="Sebastio, Stefano                           Export License Required - US Collins" w:date="2023-06-06T10:45:00Z">
        <w:r>
          <w:rPr>
            <w:lang w:val="en-US"/>
          </w:rPr>
          <w:delText xml:space="preserve">1</w:delText>
        </w:r>
      </w:del>
      <w:r>
        <w:rPr>
          <w:lang w:val="en-US"/>
        </w:rPr>
        <w:t xml:space="preserve">. List of abbreviations and acronyms</w:t>
      </w:r>
      <w:r/>
    </w:p>
    <w:p>
      <w:pPr>
        <w:rPr>
          <w:lang w:val="en-US"/>
        </w:rPr>
      </w:pPr>
      <w:r>
        <w:rPr>
          <w:lang w:val="en-US"/>
        </w:rPr>
      </w:r>
      <w:r/>
    </w:p>
    <w:p>
      <w:pPr>
        <w:pStyle w:val="412"/>
        <w:rPr>
          <w:lang w:val="en-US"/>
        </w:rPr>
      </w:pPr>
      <w:r>
        <w:rPr>
          <w:lang w:val="en-US"/>
        </w:rPr>
        <w:t xml:space="preserve">List of Figures</w:t>
      </w:r>
      <w:r/>
    </w:p>
    <w:p>
      <w:pPr>
        <w:pStyle w:val="502"/>
        <w:tabs>
          <w:tab w:val="right" w:pos="9622"/>
        </w:tabs>
        <w:rPr>
          <w:rFonts w:cs="Calibri" w:eastAsia="Calibri"/>
          <w:color w:val="auto"/>
          <w:sz w:val="22"/>
          <w:szCs w:val="22"/>
          <w:lang w:val="en-US" w:eastAsia="en-US"/>
          <w:ins w:id="4771" w:author="Sebastio, Stefano                           Export License Required - US Collins" w:date="2023-06-06T11:40:00Z"/>
        </w:rPr>
      </w:pPr>
      <w:ins w:id="4772" w:author="Sebastio, Stefano                           Export License Required - US Collins" w:date="2023-06-06T11:40:00Z">
        <w:r>
          <w:rPr>
            <w:rStyle w:val="457"/>
          </w:rPr>
          <w:t xml:space="preserve">Figure 1 Collins Connected Cabin System.</w:t>
        </w:r>
      </w:ins>
      <w:ins w:id="4773" w:author="Sebastio, Stefano                           Export License Required - US Collins" w:date="2023-06-06T11:40:00Z">
        <w:r>
          <w:tab/>
          <w:t xml:space="preserve">7</w:t>
        </w:r>
      </w:ins>
      <w:ins w:id="4774" w:author="Sebastio, Stefano                           Export License Required - US Collins" w:date="2023-06-06T11:40:00Z">
        <w:r/>
      </w:ins>
    </w:p>
    <w:p>
      <w:pPr>
        <w:pStyle w:val="502"/>
        <w:tabs>
          <w:tab w:val="right" w:pos="9622"/>
        </w:tabs>
        <w:rPr>
          <w:rFonts w:cs="Calibri" w:eastAsia="Calibri"/>
          <w:color w:val="auto"/>
          <w:sz w:val="22"/>
          <w:szCs w:val="22"/>
          <w:lang w:val="en-US" w:eastAsia="en-US"/>
          <w:ins w:id="4775" w:author="Sebastio, Stefano                           Export License Required - US Collins" w:date="2023-06-06T11:40:00Z"/>
        </w:rPr>
      </w:pPr>
      <w:ins w:id="4776" w:author="Sebastio, Stefano                           Export License Required - US Collins" w:date="2023-06-06T11:40:00Z">
        <w:r>
          <w:rPr>
            <w:rStyle w:val="457"/>
          </w:rPr>
          <w:t xml:space="preserve">Figure 2 Desired security features for the different components part of the CCS</w:t>
        </w:r>
      </w:ins>
      <w:ins w:id="4777" w:author="Sebastio, Stefano                           Export License Required - US Collins" w:date="2023-06-06T11:40:00Z">
        <w:r>
          <w:tab/>
          <w:t xml:space="preserve">17</w:t>
        </w:r>
      </w:ins>
      <w:ins w:id="4778" w:author="Sebastio, Stefano                           Export License Required - US Collins" w:date="2023-06-06T11:40:00Z">
        <w:r/>
      </w:ins>
    </w:p>
    <w:p>
      <w:pPr>
        <w:pStyle w:val="502"/>
        <w:tabs>
          <w:tab w:val="right" w:pos="9622"/>
        </w:tabs>
        <w:rPr>
          <w:rFonts w:cs="Calibri" w:eastAsia="Calibri"/>
          <w:color w:val="auto"/>
          <w:sz w:val="22"/>
          <w:szCs w:val="22"/>
          <w:lang w:val="en-US" w:eastAsia="en-US"/>
          <w:ins w:id="4779" w:author="Sebastio, Stefano                           Export License Required - US Collins" w:date="2023-06-06T11:40:00Z"/>
        </w:rPr>
      </w:pPr>
      <w:ins w:id="4780" w:author="Sebastio, Stefano                           Export License Required - US Collins" w:date="2023-06-06T11:40:00Z">
        <w:r>
          <w:rPr>
            <w:rStyle w:val="457"/>
          </w:rPr>
          <w:t xml:space="preserve">Figure 3 Operation modes for an on-board device</w:t>
        </w:r>
      </w:ins>
      <w:ins w:id="4781" w:author="Sebastio, Stefano                           Export License Required - US Collins" w:date="2023-06-06T11:40:00Z">
        <w:r>
          <w:tab/>
          <w:t xml:space="preserve">18</w:t>
        </w:r>
      </w:ins>
      <w:ins w:id="4782" w:author="Sebastio, Stefano                           Export License Required - US Collins" w:date="2023-06-06T11:40:00Z">
        <w:r/>
      </w:ins>
    </w:p>
    <w:p>
      <w:pPr>
        <w:pStyle w:val="502"/>
        <w:tabs>
          <w:tab w:val="right" w:pos="9622"/>
        </w:tabs>
        <w:rPr>
          <w:rFonts w:cs="Calibri" w:eastAsia="Calibri"/>
          <w:color w:val="auto"/>
          <w:sz w:val="22"/>
          <w:szCs w:val="22"/>
          <w:lang w:val="en-US" w:eastAsia="en-US"/>
          <w:ins w:id="4783" w:author="Sebastio, Stefano                           Export License Required - US Collins" w:date="2023-06-06T11:40:00Z"/>
        </w:rPr>
      </w:pPr>
      <w:ins w:id="4784" w:author="Sebastio, Stefano                           Export License Required - US Collins" w:date="2023-06-06T11:40:00Z">
        <w:r>
          <w:rPr>
            <w:rStyle w:val="457"/>
          </w:rPr>
          <w:t xml:space="preserve">Figure 4. Security Scope for the Collins Connected Cabin System.</w:t>
        </w:r>
      </w:ins>
      <w:ins w:id="4785" w:author="Sebastio, Stefano                           Export License Required - US Collins" w:date="2023-06-06T11:40:00Z">
        <w:r>
          <w:tab/>
          <w:t xml:space="preserve">21</w:t>
        </w:r>
      </w:ins>
      <w:ins w:id="4786" w:author="Sebastio, Stefano                           Export License Required - US Collins" w:date="2023-06-06T11:40:00Z">
        <w:r/>
      </w:ins>
    </w:p>
    <w:p>
      <w:pPr>
        <w:pStyle w:val="502"/>
        <w:tabs>
          <w:tab w:val="right" w:pos="9622"/>
        </w:tabs>
        <w:rPr>
          <w:rFonts w:cs="Calibri" w:eastAsia="Calibri"/>
          <w:color w:val="auto"/>
          <w:sz w:val="22"/>
          <w:szCs w:val="22"/>
          <w:lang w:val="en-US" w:eastAsia="en-US"/>
          <w:ins w:id="4787" w:author="Sebastio, Stefano                           Export License Required - US Collins" w:date="2023-06-06T11:40:00Z"/>
        </w:rPr>
      </w:pPr>
      <w:ins w:id="4788" w:author="Sebastio, Stefano                           Export License Required - US Collins" w:date="2023-06-06T11:40:00Z">
        <w:r>
          <w:rPr>
            <w:rStyle w:val="457"/>
          </w:rPr>
          <w:t xml:space="preserve">Figure 5. High-level functional architecture to the support threats analysis.</w:t>
        </w:r>
      </w:ins>
      <w:ins w:id="4789" w:author="Sebastio, Stefano                           Export License Required - US Collins" w:date="2023-06-06T11:40:00Z">
        <w:r>
          <w:tab/>
          <w:t xml:space="preserve">22</w:t>
        </w:r>
      </w:ins>
      <w:ins w:id="4790" w:author="Sebastio, Stefano                           Export License Required - US Collins" w:date="2023-06-06T11:40:00Z">
        <w:r/>
      </w:ins>
    </w:p>
    <w:p>
      <w:pPr>
        <w:pStyle w:val="502"/>
        <w:tabs>
          <w:tab w:val="right" w:pos="9622"/>
        </w:tabs>
        <w:rPr>
          <w:rFonts w:cs="Calibri" w:eastAsia="Calibri"/>
          <w:color w:val="auto"/>
          <w:sz w:val="22"/>
          <w:szCs w:val="22"/>
          <w:lang w:val="en-US" w:eastAsia="en-US"/>
          <w:ins w:id="4791" w:author="Sebastio, Stefano                           Export License Required - US Collins" w:date="2023-06-06T11:40:00Z"/>
        </w:rPr>
      </w:pPr>
      <w:ins w:id="4792" w:author="Sebastio, Stefano                           Export License Required - US Collins" w:date="2023-06-06T11:40:00Z">
        <w:r>
          <w:rPr>
            <w:rStyle w:val="457"/>
          </w:rPr>
          <w:t xml:space="preserve">Figure 6 Initial deployment of the CERTIFY solutions to </w:t>
        </w:r>
      </w:ins>
      <w:ins w:id="4793" w:author="Sebastio, Stefano                           Export License Required - US Collins" w:date="2023-06-06T11:40:00Z">
        <w:r>
          <w:rPr>
            <w:rStyle w:val="457"/>
          </w:rPr>
          <w:t xml:space="preserve">mitigate the threats in the connected cabin use case</w:t>
        </w:r>
      </w:ins>
      <w:ins w:id="4794" w:author="Sebastio, Stefano                           Export License Required - US Collins" w:date="2023-06-06T11:40:00Z">
        <w:r>
          <w:tab/>
          <w:t xml:space="preserve">39</w:t>
        </w:r>
      </w:ins>
      <w:ins w:id="4795" w:author="Sebastio, Stefano                           Export License Required - US Collins" w:date="2023-06-06T11:40:00Z">
        <w:r/>
      </w:ins>
    </w:p>
    <w:p>
      <w:pPr>
        <w:pStyle w:val="502"/>
        <w:tabs>
          <w:tab w:val="right" w:pos="9622"/>
        </w:tabs>
        <w:rPr>
          <w:rFonts w:cs="Calibri" w:eastAsia="Calibri"/>
          <w:color w:val="auto"/>
          <w:sz w:val="22"/>
          <w:szCs w:val="22"/>
          <w:lang w:val="en-US" w:eastAsia="en-US"/>
          <w:ins w:id="4796" w:author="Sebastio, Stefano                           Export License Required - US Collins" w:date="2023-06-06T11:40:00Z"/>
        </w:rPr>
      </w:pPr>
      <w:ins w:id="4797" w:author="Sebastio, Stefano                           Export License Required - US Collins" w:date="2023-06-06T11:40:00Z">
        <w:r>
          <w:rPr>
            <w:rStyle w:val="457"/>
            <w:lang w:val="en-US"/>
          </w:rPr>
          <w:t xml:space="preserve">Figure 8. Example picture</w:t>
        </w:r>
      </w:ins>
      <w:ins w:id="4798" w:author="Sebastio, Stefano                           Export License Required - US Collins" w:date="2023-06-06T11:40:00Z">
        <w:r>
          <w:tab/>
          <w:t xml:space="preserve">44</w:t>
        </w:r>
      </w:ins>
      <w:ins w:id="4799" w:author="Sebastio, Stefano                           Export License Required - US Collins" w:date="2023-06-06T11:40:00Z">
        <w:r/>
      </w:ins>
    </w:p>
    <w:p>
      <w:pPr>
        <w:pStyle w:val="502"/>
        <w:tabs>
          <w:tab w:val="right" w:pos="9622"/>
        </w:tabs>
        <w:rPr>
          <w:rFonts w:cs="Calibri" w:eastAsia="Calibri"/>
          <w:color w:val="auto"/>
          <w:sz w:val="22"/>
          <w:szCs w:val="22"/>
          <w:lang w:val="en-US" w:eastAsia="en-US"/>
          <w:del w:id="4800" w:author="Sebastio, Stefano                           Export License Required - US Collins" w:date="2023-06-06T10:20:00Z"/>
        </w:rPr>
      </w:pPr>
      <w:del w:id="4801" w:author="Sebastio, Stefano                           Export License Required - US Collins" w:date="2023-06-06T10:20:00Z">
        <w:r>
          <w:rPr>
            <w:rPrChange w:id="4802" w:author="Sebastio, Stefano                           Export License Required - US Collins" w:date="2023-06-06T10:20:00Z">
              <w:rPr>
                <w:rStyle w:val="457"/>
                <w:lang w:val="en-US"/>
              </w:rPr>
            </w:rPrChange>
          </w:rPr>
          <w:delText xml:space="preserve">Figure 1. Example picture</w:delText>
        </w:r>
      </w:del>
      <w:del w:id="4803" w:author="Sebastio, Stefano                           Export License Required - US Collins" w:date="2023-06-06T10:20:00Z">
        <w:r>
          <w:rPr>
            <w:lang w:val="en-US"/>
          </w:rPr>
          <w:tab/>
          <w:delText xml:space="preserve">10</w:delText>
        </w:r>
      </w:del>
      <w:del w:id="4804" w:author="Sebastio, Stefano                           Export License Required - US Collins" w:date="2023-06-06T10:20:00Z">
        <w:r/>
      </w:del>
    </w:p>
    <w:p>
      <w:pPr>
        <w:rPr>
          <w:lang w:val="en-US"/>
        </w:rPr>
      </w:pPr>
      <w:r>
        <w:rPr>
          <w:lang w:val="en-US"/>
        </w:rPr>
      </w:r>
      <w:r/>
    </w:p>
    <w:p>
      <w:pPr>
        <w:pStyle w:val="412"/>
        <w:rPr>
          <w:lang w:val="en-US"/>
        </w:rPr>
      </w:pPr>
      <w:r>
        <w:rPr>
          <w:lang w:val="en-US"/>
        </w:rPr>
        <w:t xml:space="preserve">List of Tables</w:t>
      </w:r>
      <w:r/>
    </w:p>
    <w:p>
      <w:pPr>
        <w:pStyle w:val="502"/>
        <w:tabs>
          <w:tab w:val="right" w:pos="9622"/>
        </w:tabs>
        <w:rPr>
          <w:rFonts w:cs="Calibri" w:eastAsia="Calibri"/>
          <w:color w:val="auto"/>
          <w:sz w:val="22"/>
          <w:szCs w:val="22"/>
          <w:lang w:val="en-US" w:eastAsia="en-US"/>
          <w:ins w:id="4805" w:author="Sebastio, Stefano                           Export License Required - US Collins" w:date="2023-06-06T11:41:00Z"/>
        </w:rPr>
      </w:pPr>
      <w:ins w:id="4806" w:author="Sebastio, Stefano                           Export License Required - US Collins" w:date="2023-06-06T11:41:00Z">
        <w:r>
          <w:rPr>
            <w:rStyle w:val="457"/>
          </w:rPr>
          <w:t xml:space="preserve">Table 1 Scenarios for the connected cabin use case and related lifecycle phases</w:t>
        </w:r>
      </w:ins>
      <w:ins w:id="4807" w:author="Sebastio, Stefano                           Export License Required - US Collins" w:date="2023-06-06T11:41:00Z">
        <w:r>
          <w:tab/>
          <w:t xml:space="preserve">17</w:t>
        </w:r>
      </w:ins>
      <w:ins w:id="4808" w:author="Sebastio, Stefano                           Export License Required - US Collins" w:date="2023-06-06T11:41:00Z">
        <w:r/>
      </w:ins>
    </w:p>
    <w:p>
      <w:pPr>
        <w:pStyle w:val="502"/>
        <w:tabs>
          <w:tab w:val="right" w:pos="9622"/>
        </w:tabs>
        <w:rPr>
          <w:rFonts w:cs="Calibri" w:eastAsia="Calibri"/>
          <w:color w:val="auto"/>
          <w:sz w:val="22"/>
          <w:szCs w:val="22"/>
          <w:lang w:val="en-US" w:eastAsia="en-US"/>
          <w:ins w:id="4809" w:author="Sebastio, Stefano                           Export License Required - US Collins" w:date="2023-06-06T11:41:00Z"/>
        </w:rPr>
      </w:pPr>
      <w:ins w:id="4810" w:author="Sebastio, Stefano                           Export License Required - US Collins" w:date="2023-06-06T11:41:00Z">
        <w:r>
          <w:rPr>
            <w:rStyle w:val="457"/>
          </w:rPr>
          <w:t xml:space="preserve">Table 2 Ranking of the threat scenarios in </w:t>
        </w:r>
      </w:ins>
      <w:ins w:id="4811" w:author="Sebastio, Stefano                           Export License Required - US Collins" w:date="2023-06-06T11:41:00Z">
        <w:r>
          <w:rPr>
            <w:rStyle w:val="457"/>
          </w:rPr>
          <w:t xml:space="preserve">the connected cabin use case</w:t>
        </w:r>
      </w:ins>
      <w:ins w:id="4812" w:author="Sebastio, Stefano                           Export License Required - US Collins" w:date="2023-06-06T11:41:00Z">
        <w:r>
          <w:tab/>
          <w:t xml:space="preserve">38</w:t>
        </w:r>
      </w:ins>
      <w:ins w:id="4813" w:author="Sebastio, Stefano                           Export License Required - US Collins" w:date="2023-06-06T11:41:00Z">
        <w:r/>
      </w:ins>
    </w:p>
    <w:p>
      <w:pPr>
        <w:pStyle w:val="502"/>
        <w:tabs>
          <w:tab w:val="right" w:pos="9622"/>
        </w:tabs>
        <w:rPr>
          <w:rFonts w:cs="Calibri" w:eastAsia="Calibri"/>
          <w:color w:val="auto"/>
          <w:sz w:val="22"/>
          <w:szCs w:val="22"/>
          <w:lang w:val="en-US" w:eastAsia="en-US"/>
          <w:ins w:id="4814" w:author="Sebastio, Stefano                           Export License Required - US Collins" w:date="2023-06-06T11:41:00Z"/>
        </w:rPr>
      </w:pPr>
      <w:ins w:id="4815" w:author="Sebastio, Stefano                           Export License Required - US Collins" w:date="2023-06-06T11:41:00Z">
        <w:r>
          <w:rPr>
            <w:rStyle w:val="457"/>
          </w:rPr>
          <w:t xml:space="preserve">Table 3 Initial identification of the mitigations considered for the connected cabin use case</w:t>
        </w:r>
      </w:ins>
      <w:ins w:id="4816" w:author="Sebastio, Stefano                           Export License Required - US Collins" w:date="2023-06-06T11:41:00Z">
        <w:r>
          <w:tab/>
          <w:t xml:space="preserve">39</w:t>
        </w:r>
      </w:ins>
      <w:ins w:id="4817" w:author="Sebastio, Stefano                           Export License Required - US Collins" w:date="2023-06-06T11:41:00Z">
        <w:r/>
      </w:ins>
    </w:p>
    <w:p>
      <w:pPr>
        <w:pStyle w:val="502"/>
        <w:tabs>
          <w:tab w:val="right" w:pos="9622"/>
        </w:tabs>
        <w:rPr>
          <w:rFonts w:cs="Calibri" w:eastAsia="Calibri"/>
          <w:color w:val="auto"/>
          <w:sz w:val="22"/>
          <w:szCs w:val="22"/>
          <w:lang w:val="en-US" w:eastAsia="en-US"/>
          <w:ins w:id="4818" w:author="Sebastio, Stefano                           Export License Required - US Collins" w:date="2023-06-06T11:41:00Z"/>
        </w:rPr>
      </w:pPr>
      <w:ins w:id="4819" w:author="Sebastio, Stefano                           Export License Required - US Collins" w:date="2023-06-06T11:41:00Z">
        <w:r>
          <w:rPr>
            <w:rStyle w:val="457"/>
          </w:rPr>
          <w:t xml:space="preserve">Table 4 Residual risks after the adoption of the mitigations in the connected cabin use case</w:t>
        </w:r>
      </w:ins>
      <w:ins w:id="4820" w:author="Sebastio, Stefano                           Export License Required - US Collins" w:date="2023-06-06T11:41:00Z">
        <w:r>
          <w:tab/>
          <w:t xml:space="preserve">40</w:t>
        </w:r>
      </w:ins>
      <w:ins w:id="4821" w:author="Sebastio, Stefano                           Export License Required - US Collins" w:date="2023-06-06T11:41:00Z">
        <w:r/>
      </w:ins>
    </w:p>
    <w:p>
      <w:pPr>
        <w:pStyle w:val="502"/>
        <w:tabs>
          <w:tab w:val="right" w:pos="9622"/>
        </w:tabs>
        <w:rPr>
          <w:rFonts w:cs="Calibri" w:eastAsia="Calibri"/>
          <w:color w:val="auto"/>
          <w:sz w:val="22"/>
          <w:szCs w:val="22"/>
          <w:lang w:val="en-US" w:eastAsia="en-US"/>
          <w:ins w:id="4822" w:author="Sebastio, Stefano                           Export License Required - US Collins" w:date="2023-06-06T11:41:00Z"/>
        </w:rPr>
      </w:pPr>
      <w:ins w:id="4823" w:author="Sebastio, Stefano                           Export License Required - US Collins" w:date="2023-06-06T11:41:00Z">
        <w:r>
          <w:rPr>
            <w:rStyle w:val="457"/>
            <w:lang w:val="en-US"/>
          </w:rPr>
          <w:t xml:space="preserve">Table 5. List of </w:t>
        </w:r>
      </w:ins>
      <w:ins w:id="4824" w:author="Sebastio, Stefano                           Export License Required - US Collins" w:date="2023-06-06T11:41:00Z">
        <w:r>
          <w:rPr>
            <w:rStyle w:val="457"/>
            <w:lang w:val="en-US"/>
          </w:rPr>
          <w:t xml:space="preserve">abbreviations and acronyms</w:t>
        </w:r>
      </w:ins>
      <w:ins w:id="4825" w:author="Sebastio, Stefano                           Export License Required - US Collins" w:date="2023-06-06T11:41:00Z">
        <w:r>
          <w:tab/>
          <w:t xml:space="preserve">44</w:t>
        </w:r>
      </w:ins>
      <w:ins w:id="4826" w:author="Sebastio, Stefano                           Export License Required - US Collins" w:date="2023-06-06T11:41:00Z">
        <w:r/>
      </w:ins>
    </w:p>
    <w:p>
      <w:pPr>
        <w:pStyle w:val="502"/>
        <w:tabs>
          <w:tab w:val="right" w:pos="9622"/>
        </w:tabs>
        <w:rPr>
          <w:rFonts w:cs="Calibri" w:eastAsia="Calibri"/>
          <w:color w:val="auto"/>
          <w:sz w:val="22"/>
          <w:szCs w:val="22"/>
          <w:lang w:val="en-US" w:eastAsia="en-US"/>
          <w:del w:id="4827" w:author="Sebastio, Stefano                           Export License Required - US Collins" w:date="2023-06-06T10:45:00Z"/>
        </w:rPr>
      </w:pPr>
      <w:del w:id="4828" w:author="Sebastio, Stefano                           Export License Required - US Collins" w:date="2023-06-06T10:45:00Z">
        <w:r>
          <w:rPr>
            <w:rPrChange w:id="4829" w:author="Sebastio, Stefano                           Export License Required - US Collins" w:date="2023-06-06T10:45:00Z">
              <w:rPr>
                <w:rStyle w:val="457"/>
                <w:lang w:val="en-US"/>
              </w:rPr>
            </w:rPrChange>
          </w:rPr>
          <w:delText xml:space="preserve">Table 1. List of abbreviations and acronyms</w:delText>
        </w:r>
      </w:del>
      <w:del w:id="4830" w:author="Sebastio, Stefano                           Export License Required - US Collins" w:date="2023-06-06T10:45:00Z">
        <w:r>
          <w:rPr>
            <w:lang w:val="en-US"/>
          </w:rPr>
          <w:tab/>
          <w:delText xml:space="preserve">10</w:delText>
        </w:r>
      </w:del>
      <w:del w:id="4831" w:author="Sebastio, Stefano                           Export License Required - US Collins" w:date="2023-06-06T10:45:00Z">
        <w:r/>
      </w:del>
    </w:p>
    <w:p>
      <w:pPr>
        <w:rPr>
          <w:lang w:val="en-US"/>
        </w:rPr>
      </w:pPr>
      <w:r>
        <w:rPr>
          <w:lang w:val="en-US"/>
        </w:rPr>
      </w:r>
      <w:r/>
    </w:p>
    <w:p>
      <w:pPr>
        <w:rPr>
          <w:lang w:val="en-US"/>
        </w:rPr>
      </w:pPr>
      <w:r>
        <w:rPr>
          <w:lang w:val="en-US"/>
        </w:rPr>
      </w:r>
      <w:r/>
    </w:p>
    <w:p>
      <w:pPr>
        <w:rPr>
          <w:lang w:val="en-US"/>
        </w:rPr>
      </w:pPr>
      <w:r>
        <w:rPr>
          <w:lang w:val="en-US"/>
        </w:rPr>
      </w:r>
      <w:r/>
    </w:p>
    <w:p>
      <w:pPr>
        <w:rPr>
          <w:lang w:val="en-US"/>
        </w:rPr>
      </w:pPr>
      <w:r>
        <w:rPr>
          <w:lang w:val="en-US"/>
        </w:rPr>
      </w:r>
      <w:r/>
    </w:p>
    <w:p>
      <w:pPr>
        <w:jc w:val="left"/>
        <w:rPr>
          <w:rFonts w:cs="Arial"/>
          <w:b/>
          <w:bCs/>
          <w:sz w:val="22"/>
          <w:szCs w:val="22"/>
          <w:lang w:val="en-US"/>
        </w:rPr>
      </w:pPr>
      <w:r>
        <w:rPr>
          <w:rFonts w:cs="Arial"/>
          <w:b/>
          <w:bCs/>
          <w:sz w:val="22"/>
          <w:szCs w:val="22"/>
          <w:lang w:val="en-US"/>
        </w:rPr>
      </w:r>
      <w:r/>
    </w:p>
    <w:p>
      <w:pPr>
        <w:jc w:val="left"/>
        <w:rPr>
          <w:rFonts w:cs="Arial"/>
          <w:b/>
          <w:bCs/>
          <w:sz w:val="22"/>
          <w:szCs w:val="22"/>
          <w:lang w:val="en-US"/>
        </w:rPr>
      </w:pPr>
      <w:r>
        <w:rPr>
          <w:rFonts w:cs="Arial"/>
          <w:b/>
          <w:bCs/>
          <w:sz w:val="22"/>
          <w:szCs w:val="22"/>
          <w:lang w:val="en-US"/>
        </w:rPr>
      </w:r>
      <w:r/>
    </w:p>
    <w:p>
      <w:pPr>
        <w:jc w:val="center"/>
        <w:rPr>
          <w:rFonts w:cs="Arial"/>
          <w:b/>
          <w:bCs/>
          <w:sz w:val="22"/>
          <w:szCs w:val="22"/>
          <w:lang w:val="en-US"/>
        </w:rPr>
      </w:pPr>
      <w:r>
        <w:rPr>
          <w:rFonts w:cs="Arial"/>
          <w:b/>
          <w:bCs/>
          <w:sz w:val="22"/>
          <w:szCs w:val="22"/>
          <w:lang w:val="en-US"/>
        </w:rPr>
      </w:r>
      <w:r/>
    </w:p>
    <w:p>
      <w:pPr>
        <w:pStyle w:val="488"/>
        <w:rPr>
          <w:lang w:val="en-US"/>
        </w:rPr>
      </w:pPr>
      <w:r>
        <w:rPr>
          <w:lang w:val="en-US"/>
        </w:rPr>
        <w:drawing>
          <wp:inline xmlns:wp="http://schemas.openxmlformats.org/drawingml/2006/wordprocessingDrawing" distT="0" distB="0" distL="0" distR="0">
            <wp:extent cx="1174952" cy="1595628"/>
            <wp:effectExtent l="0" t="0" r="6345" b="5066"/>
            <wp:docPr id="59" name="Picture 6" descr="Logotipo, Icono&#10;&#10;Descripción generada automá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Imagen 4" descr="Logotipo, Icono&#10;&#10;Descripción generada automáticamente" hidden="0"/>
                    <pic:cNvPicPr>
                      <a:picLocks noChangeAspect="1"/>
                    </pic:cNvPicPr>
                  </pic:nvPicPr>
                  <pic:blipFill>
                    <a:blip r:embed="rId98"/>
                    <a:stretch/>
                  </pic:blipFill>
                  <pic:spPr bwMode="auto">
                    <a:xfrm>
                      <a:off x="0" y="0"/>
                      <a:ext cx="1174966" cy="1595633"/>
                    </a:xfrm>
                    <a:prstGeom prst="rect">
                      <a:avLst/>
                    </a:prstGeom>
                  </pic:spPr>
                </pic:pic>
              </a:graphicData>
            </a:graphic>
          </wp:inline>
        </w:drawing>
      </w:r>
      <w:r/>
    </w:p>
    <w:p>
      <w:pPr>
        <w:pStyle w:val="488"/>
        <w:rPr>
          <w:bCs/>
          <w:lang w:val="en-US"/>
        </w:rPr>
      </w:pPr>
      <w:r>
        <w:rPr>
          <w:lang w:val="en-US"/>
        </w:rPr>
        <w:t xml:space="preserve">Figure </w:t>
      </w:r>
      <w:ins w:id="4832" w:author="Sebastio, Stefano                           Export License Required - US Collins" w:date="2023-06-06T11:38:00Z">
        <w:r>
          <w:rPr>
            <w:lang w:val="en-US"/>
          </w:rPr>
          <w:t xml:space="preserve">8</w:t>
        </w:r>
      </w:ins>
      <w:del w:id="4833" w:author="Sebastio, Stefano                           Export License Required - US Collins" w:date="2023-06-06T10:08:00Z">
        <w:r>
          <w:rPr>
            <w:lang w:val="en-US"/>
          </w:rPr>
          <w:delText xml:space="preserve">1</w:delText>
        </w:r>
      </w:del>
      <w:r>
        <w:rPr>
          <w:lang w:val="en-US"/>
        </w:rPr>
        <w:t xml:space="preserve">. Example picture</w:t>
      </w:r>
      <w:r/>
    </w:p>
    <w:p>
      <w:pPr>
        <w:jc w:val="left"/>
        <w:rPr>
          <w:rFonts w:cs="Arial"/>
          <w:b/>
          <w:bCs/>
          <w:lang w:val="en-US"/>
        </w:rPr>
      </w:pPr>
      <w:r>
        <w:rPr>
          <w:rFonts w:cs="Arial"/>
          <w:b/>
          <w:bCs/>
          <w:lang w:val="en-US"/>
        </w:rPr>
      </w:r>
      <w:r/>
    </w:p>
    <w:sectPr>
      <w:headerReference w:type="default" r:id="rId8"/>
      <w:headerReference w:type="first" r:id="rId9"/>
      <w:footerReference w:type="default" r:id="rId10"/>
      <w:footerReference w:type="even" r:id="rId11"/>
      <w:footerReference w:type="first" r:id="rId12"/>
      <w:footnotePr/>
      <w:type w:val="nextPage"/>
      <w:pgSz w:w="11900" w:h="16840"/>
      <w:pgMar w:top="1134" w:right="1134" w:bottom="1134" w:left="1134" w:gutter="0" w:header="709" w:footer="709"/>
      <w:pgNumType w:start="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ebastio, Stefano                           Export License Required - US Collins" w:date="2023-06-06T09:21:00Z" w:initials="SSELR-UC">
    <w:p w14:paraId="00000001" w14:textId="00000001">
      <w:pPr>
        <w:spacing w:line="240" w:after="0" w:lineRule="auto" w:before="0"/>
        <w:ind w:firstLine="0" w:left="0" w:right="0"/>
        <w:jc w:val="left"/>
      </w:pPr>
      <w:r>
        <w:rPr>
          <w:rFonts w:eastAsia="Arial" w:ascii="Arial" w:hAnsi="Arial" w:cs="Arial"/>
          <w:sz w:val="22"/>
        </w:rPr>
        <w:t xml:space="preserve">Should we add anything similar for the Swiss funding?</w:t>
      </w:r>
    </w:p>
  </w:comment>
  <w:comment w:id="1" w:author="Sreedevi Beena" w:date="2023-06-08T17:29:00Z" w:initials="SB">
    <w:p w14:paraId="00000002" w14:textId="00000002">
      <w:pPr>
        <w:spacing w:line="240" w:after="0" w:lineRule="auto" w:before="0"/>
        <w:ind w:firstLine="0" w:left="0" w:right="0"/>
        <w:jc w:val="left"/>
      </w:pPr>
      <w:r>
        <w:rPr>
          <w:rFonts w:eastAsia="Arial" w:ascii="Arial" w:hAnsi="Arial" w:cs="Arial"/>
          <w:sz w:val="22"/>
        </w:rPr>
        <w:t xml:space="preserve">@everyone: This is an idea that is being proposed from our side. Please feel free to add your suggestions/comments.</w:t>
      </w:r>
    </w:p>
  </w:comment>
  <w:comment w:id="2" w:author="Sreedevi Beena" w:date="2023-06-09T15:37:00Z" w:initials="SB">
    <w:p w14:paraId="00000003" w14:textId="00000003">
      <w:pPr>
        <w:spacing w:line="240" w:after="0" w:lineRule="auto" w:before="0"/>
        <w:ind w:firstLine="0" w:left="0" w:right="0"/>
        <w:jc w:val="left"/>
      </w:pPr>
      <w:r>
        <w:rPr>
          <w:rFonts w:eastAsia="Arial" w:ascii="Arial" w:hAnsi="Arial" w:cs="Arial"/>
          <w:sz w:val="22"/>
        </w:rPr>
        <w:t xml:space="preserve">@everyone: Please review this internally and feel free to add your comments/suggestions.</w:t>
      </w:r>
    </w:p>
  </w:comment>
  <w:comment w:id="3" w:author="Jan von der Assen" w:date="2023-06-12T14:22:00Z" w:initials="JvdA">
    <w:p w14:paraId="00000004" w14:textId="00000004">
      <w:pPr>
        <w:spacing w:line="240" w:after="0" w:lineRule="auto" w:before="0"/>
        <w:ind w:firstLine="0" w:left="0" w:right="0"/>
        <w:jc w:val="left"/>
      </w:pPr>
      <w:r>
        <w:rPr>
          <w:rFonts w:eastAsia="Arial" w:ascii="Arial" w:hAnsi="Arial" w:cs="Arial"/>
          <w:sz w:val="22"/>
        </w:rPr>
        <w:t xml:space="preserve">where?</w:t>
      </w:r>
    </w:p>
  </w:comment>
  <w:comment w:id="4" w:author="Jan von der Assen" w:date="2023-06-12T14:26:00Z" w:initials="JvdA">
    <w:p w14:paraId="00000005" w14:textId="00000005">
      <w:pPr>
        <w:spacing w:line="240" w:after="0" w:lineRule="auto" w:before="0"/>
        <w:ind w:firstLine="0" w:left="0" w:right="0"/>
        <w:jc w:val="left"/>
      </w:pPr>
      <w:r>
        <w:rPr>
          <w:rFonts w:eastAsia="Arial" w:ascii="Arial" w:hAnsi="Arial" w:cs="Arial"/>
          <w:sz w:val="22"/>
        </w:rPr>
        <w:t xml:space="preserve">Does it make sense to also mention certain best practises in developing for DLTs explicitly (e.g., auditing, fuzzing, code reviews, vulnerability scanners, dependency management etc)?</w:t>
      </w:r>
    </w:p>
  </w:comment>
  <w:comment w:id="5" w:author="Jan von der Assen" w:date="2023-06-12T14:29:00Z" w:initials="JvdA">
    <w:p w14:paraId="00000006" w14:textId="00000006">
      <w:pPr>
        <w:spacing w:line="240" w:after="0" w:lineRule="auto" w:before="0"/>
        <w:ind w:firstLine="0" w:left="0" w:right="0"/>
        <w:jc w:val="left"/>
      </w:pPr>
      <w:r>
        <w:rPr>
          <w:rFonts w:eastAsia="Arial" w:ascii="Arial" w:hAnsi="Arial" w:cs="Arial"/>
          <w:sz w:val="22"/>
        </w:rPr>
        <w:t xml:space="preserve">are there more than these two?</w:t>
      </w:r>
    </w:p>
  </w:comment>
  <w:comment w:id="6" w:author="Jan von der Assen" w:date="2023-06-12T14:34:00Z" w:initials="JvdA">
    <w:p w14:paraId="00000007" w14:textId="00000007">
      <w:pPr>
        <w:spacing w:line="240" w:after="0" w:lineRule="auto" w:before="0"/>
        <w:ind w:firstLine="0" w:left="0" w:right="0"/>
        <w:jc w:val="left"/>
      </w:pPr>
      <w:r>
        <w:rPr>
          <w:rFonts w:eastAsia="Arial" w:ascii="Arial" w:hAnsi="Arial" w:cs="Arial"/>
          <w:sz w:val="22"/>
        </w:rPr>
        <w:t xml:space="preserve">One of the descriptions was removed -- adapt Table if this is intentional.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4" w15:done="0"/>
  <w15:commentEx w15:paraId="00000005" w15:done="0"/>
  <w15:commentEx w15:paraId="00000006" w15:done="0"/>
  <w15:commentEx w15:paraId="0000000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LEGREYA SC BLACK">
    <w:panose1 w:val="020B0604020202020204"/>
  </w:font>
  <w:font w:name="Arial">
    <w:panose1 w:val="020B0604020202020204"/>
  </w:font>
  <w:font w:name="Bahnschrift">
    <w:panose1 w:val="020B0604020202020204"/>
  </w:font>
  <w:font w:name="Calibri">
    <w:panose1 w:val="020F0502020204030204"/>
  </w:font>
  <w:font w:name="Calibri Light">
    <w:panose1 w:val="020F0502020204030204"/>
  </w:font>
  <w:font w:name="Courier New">
    <w:panose1 w:val="02070309020205020404"/>
  </w:font>
  <w:font w:name="DejaVu Sans">
    <w:panose1 w:val="020B0603030804020204"/>
  </w:font>
  <w:font w:name="FreeSans">
    <w:panose1 w:val="020B0604020202020204"/>
  </w:font>
  <w:font w:name="Raleway">
    <w:panose1 w:val="020B0803030101060003"/>
  </w:font>
  <w:font w:name="Symbol">
    <w:panose1 w:val="05010000000000000000"/>
  </w:font>
  <w:font w:name="Times New Roman">
    <w:panose1 w:val="02020603050405020304"/>
  </w:font>
  <w:font w:name="Times New Roman (Headings CS)">
    <w:panose1 w:val="02020603050405020304"/>
  </w:font>
  <w:font w:name="Wingdings">
    <w:panose1 w:val="05030102010509060703"/>
  </w:font>
  <w:font w:name="Cambria">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451"/>
      <w:tblW w:w="9640" w:type="dxa"/>
      <w:tblInd w:w="-412" w:type="dxa"/>
      <w:tblBorders>
        <w:left w:val="none" w:sz="0" w:space="0" w:color="auto"/>
        <w:top w:val="single" w:color="1F3864" w:sz="4" w:space="0" w:themeColor="accent1" w:themeShade="80"/>
        <w:right w:val="none" w:sz="0" w:space="0" w:color="auto"/>
        <w:bottom w:val="none" w:sz="0" w:space="0" w:color="auto"/>
        <w:insideV w:val="none" w:sz="0" w:space="0" w:color="auto"/>
        <w:insideH w:val="none" w:sz="0" w:space="0" w:color="auto"/>
      </w:tblBorders>
      <w:tblLook w:val="04A0" w:firstRow="1" w:lastRow="0" w:firstColumn="1" w:lastColumn="0" w:noHBand="0" w:noVBand="1"/>
    </w:tblPr>
    <w:tblGrid>
      <w:gridCol w:w="7239"/>
      <w:gridCol w:w="2401"/>
    </w:tblGrid>
    <w:tr>
      <w:trPr/>
      <w:tc>
        <w:tcPr>
          <w:gridSpan w:val="2"/>
          <w:tcW w:w="9640" w:type="dxa"/>
          <w:textDirection w:val="lrTb"/>
          <w:noWrap w:val="false"/>
        </w:tcPr>
        <w:p>
          <w:pPr>
            <w:pStyle w:val="448"/>
            <w:rPr>
              <w:i/>
            </w:rPr>
          </w:pPr>
          <w:r>
            <w:rPr>
              <w:i/>
              <w:spacing w:val="8"/>
            </w:rPr>
            <w:t xml:space="preserve">EU‘s Grant Agreement 101069471. Swiss SERI‘s Grant Agreements 22.00165 and 22.0019</w:t>
          </w:r>
          <w:r>
            <w:rPr>
              <w:i/>
              <w:spacing w:val="-25"/>
            </w:rPr>
            <w:t xml:space="preserve">1</w:t>
          </w:r>
          <w:r/>
        </w:p>
      </w:tc>
    </w:tr>
    <w:tr>
      <w:trPr/>
      <w:tc>
        <w:tcPr>
          <w:tcW w:w="7239" w:type="dxa"/>
          <w:textDirection w:val="lrTb"/>
          <w:noWrap w:val="false"/>
        </w:tcPr>
        <w:p>
          <w:pPr>
            <w:pStyle w:val="448"/>
            <w:rPr>
              <w:i/>
            </w:rPr>
          </w:pPr>
          <w:r>
            <w:rPr>
              <w:i/>
            </w:rPr>
            <w:t xml:space="preserve">Dissemination level: </w:t>
          </w:r>
          <w:del w:id="4836" w:author="Sebastio, Stefano                           Export License Required - US Collins" w:date="2023-06-06T11:45:00Z">
            <w:r>
              <w:rPr>
                <w:i/>
              </w:rPr>
              <w:delText xml:space="preserve">CO/PU</w:delText>
            </w:r>
          </w:del>
          <w:ins w:id="4837" w:author="Sebastio, Stefano                           Export License Required - US Collins" w:date="2023-06-06T11:45:00Z">
            <w:r>
              <w:rPr>
                <w:i/>
              </w:rPr>
              <w:t xml:space="preserve">SEN</w:t>
            </w:r>
          </w:ins>
          <w:r/>
        </w:p>
      </w:tc>
      <w:tc>
        <w:tcPr>
          <w:tcW w:w="2401" w:type="dxa"/>
          <w:textDirection w:val="lrTb"/>
          <w:noWrap w:val="false"/>
        </w:tcPr>
        <w:p>
          <w:pPr>
            <w:pStyle w:val="448"/>
            <w:jc w:val="right"/>
            <w:rPr>
              <w:i/>
            </w:rPr>
          </w:pPr>
          <w:r>
            <w:rPr>
              <w:i/>
            </w:rPr>
            <w:t xml:space="preserve">Page </w:t>
          </w:r>
          <w:fldSimple w:instr="PAGE \* MERGEFORMAT">
            <w:r>
              <w:rPr>
                <w:i/>
              </w:rPr>
              <w:t xml:space="preserve">1</w:t>
            </w:r>
          </w:fldSimple>
          <w:r>
            <w:rPr>
              <w:i/>
            </w:rPr>
          </w:r>
          <w:r>
            <w:rPr>
              <w:i/>
            </w:rPr>
            <w:t xml:space="preserve"> of </w:t>
          </w:r>
          <w:fldSimple w:instr="NUMPAGES \* MERGEFORMAT">
            <w:r>
              <w:rPr>
                <w:i/>
              </w:rPr>
              <w:t xml:space="preserve">14</w:t>
            </w:r>
          </w:fldSimple>
          <w:r>
            <w:rPr>
              <w:i/>
            </w:rPr>
          </w:r>
          <w:r>
            <w:rPr>
              <w:i/>
            </w:rPr>
          </w:r>
          <w:r/>
        </w:p>
      </w:tc>
    </w:tr>
  </w:tbl>
  <w:p>
    <w:pPr>
      <w:pStyle w:val="448"/>
      <w:ind w:right="360"/>
      <w:rPr>
        <w:lang w:val="nl-NL"/>
      </w:rPr>
    </w:pPr>
    <w:r>
      <w:rPr>
        <w:lang w:val="nl-NL"/>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sdtContent>
      <w:p>
        <w:pPr>
          <w:pStyle w:val="448"/>
          <w:rPr>
            <w:rStyle w:val="450"/>
          </w:rPr>
          <w:framePr w:wrap="none" w:vAnchor="text" w:hAnchor="margin" w:xAlign="right" w:y="1"/>
        </w:pPr>
        <w:fldSimple w:instr="PAGE \* MERGEFORMAT">
          <w:r>
            <w:rPr>
              <w:rStyle w:val="450"/>
            </w:rPr>
            <w:t xml:space="preserve">1</w:t>
          </w:r>
        </w:fldSimple>
        <w:r>
          <w:rPr>
            <w:rStyle w:val="450"/>
          </w:rPr>
        </w:r>
        <w:r>
          <w:rPr>
            <w:rStyle w:val="450"/>
          </w:rPr>
        </w:r>
        <w:r/>
      </w:p>
    </w:sdtContent>
  </w:sdt>
  <w:p>
    <w:pPr>
      <w:pStyle w:val="448"/>
      <w:ind w:right="360" w:firstLine="360"/>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448"/>
    </w:pPr>
    <w:r/>
    <w:r/>
  </w:p>
  <w:p>
    <w:pPr>
      <w:pStyle w:val="448"/>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footnote w:type="separator" w:id="-1">
    <w:p>
      <w:r>
        <w:separator/>
      </w:r>
      <w:r/>
    </w:p>
  </w:footnote>
  <w:footnote w:type="continuationSeparator" w:id="0">
    <w:p>
      <w:r>
        <w:continuationSeparator/>
      </w:r>
      <w:r/>
    </w:p>
  </w:footnote>
  <w:footnote w:type="continuationNotice" w:id="1">
    <w:p>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4" w:type="dxa"/>
      <w:jc w:val="center"/>
      <w:tblBorders>
        <w:bottom w:val="single" w:color="C0C0C0" w:sz="6" w:space="0"/>
      </w:tblBorders>
      <w:tblLayout w:type="fixed"/>
      <w:tblLook w:val="0000" w:firstRow="0" w:lastRow="0" w:firstColumn="0" w:lastColumn="0" w:noHBand="0" w:noVBand="0"/>
    </w:tblPr>
    <w:tblGrid>
      <w:gridCol w:w="4878"/>
      <w:gridCol w:w="5046"/>
    </w:tblGrid>
    <w:tr>
      <w:trPr>
        <w:jc w:val="center"/>
        <w:trHeight w:val="567"/>
      </w:trPr>
      <w:tc>
        <w:tcPr>
          <w:tcBorders>
            <w:bottom w:val="single" w:sz="4" w:space="0" w:color="auto"/>
          </w:tcBorders>
          <w:tcW w:w="4878" w:type="dxa"/>
          <w:textDirection w:val="lrTb"/>
          <w:noWrap w:val="false"/>
        </w:tcPr>
        <w:p>
          <w:pPr>
            <w:pStyle w:val="490"/>
          </w:pPr>
          <w:r>
            <w:rPr>
              <w:lang w:val="lt-LT"/>
            </w:rPr>
            <w:drawing>
              <wp:inline xmlns:wp="http://schemas.openxmlformats.org/drawingml/2006/wordprocessingDrawing" distT="0" distB="0" distL="0" distR="0">
                <wp:extent cx="443547" cy="602343"/>
                <wp:effectExtent l="0" t="0" r="0" b="7614"/>
                <wp:docPr id="60" name="Picture 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Imagen 6" hidden="0"/>
                        <pic:cNvPicPr>
                          <a:picLocks noChangeAspect="1"/>
                        </pic:cNvPicPr>
                      </pic:nvPicPr>
                      <pic:blipFill>
                        <a:blip r:embed="rId1"/>
                        <a:stretch/>
                      </pic:blipFill>
                      <pic:spPr bwMode="auto">
                        <a:xfrm>
                          <a:off x="0" y="0"/>
                          <a:ext cx="449338" cy="610214"/>
                        </a:xfrm>
                        <a:prstGeom prst="rect">
                          <a:avLst/>
                        </a:prstGeom>
                      </pic:spPr>
                    </pic:pic>
                  </a:graphicData>
                </a:graphic>
              </wp:inline>
            </w:drawing>
          </w:r>
          <w:r/>
        </w:p>
      </w:tc>
      <w:tc>
        <w:tcPr>
          <w:tcBorders>
            <w:bottom w:val="single" w:sz="4" w:space="0" w:color="auto"/>
          </w:tcBorders>
          <w:tcW w:w="5046" w:type="dxa"/>
          <w:vAlign w:val="center"/>
          <w:textDirection w:val="lrTb"/>
          <w:noWrap w:val="false"/>
        </w:tcPr>
        <w:p>
          <w:pPr>
            <w:pStyle w:val="489"/>
          </w:pPr>
          <w:ins w:id="4834" w:author="Sebastio, Stefano                           Export License Required - US Collins" w:date="2023-06-06T11:45:00Z">
            <w:r>
              <w:t xml:space="preserve">Security Requirements, Threats Models And Initial CERTIFY Lifecycle Management</w:t>
            </w:r>
          </w:ins>
          <w:del w:id="4835" w:author="Sebastio, Stefano                           Export License Required - US Collins" w:date="2023-06-06T11:46:00Z">
            <w:r>
              <w:delText xml:space="preserve">Title of Deliverable</w:delText>
            </w:r>
          </w:del>
          <w:r/>
        </w:p>
      </w:tc>
    </w:tr>
  </w:tbl>
  <w:p>
    <w:pPr>
      <w:pStyle w:val="446"/>
      <w:jc w:val="cente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spacing w:after="280"/>
      <w:rPr>
        <w:rFonts w:ascii="Bahnschrift" w:hAnsi="Bahnschrift" w:cs="Bahnschrift" w:eastAsia="Bahnschrift"/>
        <w:b/>
        <w:bCs/>
        <w:color w:val="044464"/>
        <w:sz w:val="50"/>
        <w:szCs w:val="50"/>
      </w:rPr>
      <w:pBdr>
        <w:bottom w:val="single" w:color="5B9BD5" w:sz="4" w:space="4"/>
      </w:pBdr>
    </w:pPr>
    <w:r>
      <w:rPr>
        <w:rFonts w:ascii="Bahnschrift" w:hAnsi="Bahnschrift" w:cs="Bahnschrift" w:eastAsia="Bahnschrift"/>
        <w:b/>
        <w:bCs/>
        <w:color w:val="044464"/>
        <w:sz w:val="50"/>
        <w:szCs w:val="50"/>
      </w:rPr>
      <w:drawing>
        <wp:anchor xmlns:wp="http://schemas.openxmlformats.org/drawingml/2006/wordprocessingDrawing" distT="0" distB="0" distL="114300" distR="114300" simplePos="0" relativeHeight="251658241" behindDoc="1" locked="0" layoutInCell="1" allowOverlap="1">
          <wp:simplePos x="0" y="0"/>
          <wp:positionH relativeFrom="margin">
            <wp:align>left</wp:align>
          </wp:positionH>
          <wp:positionV relativeFrom="paragraph">
            <wp:posOffset>6660</wp:posOffset>
          </wp:positionV>
          <wp:extent cx="914400" cy="1241424"/>
          <wp:effectExtent l="0" t="0" r="0" b="0"/>
          <wp:wrapTight wrapText="bothSides">
            <wp:wrapPolygon edited="1">
              <wp:start x="0" y="0"/>
              <wp:lineTo x="0" y="21204"/>
              <wp:lineTo x="21132" y="21204"/>
              <wp:lineTo x="21132" y="0"/>
              <wp:lineTo x="0" y="0"/>
            </wp:wrapPolygon>
          </wp:wrapTight>
          <wp:docPr id="61" name="Picture 2" descr="Logotipo, Icono&#10;&#10;Descripción generada automá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Imagen 1" descr="Logotipo, Icono&#10;&#10;Descripción generada automáticamente" hidden="0"/>
                  <pic:cNvPicPr>
                    <a:picLocks noChangeAspect="1"/>
                  </pic:cNvPicPr>
                </pic:nvPicPr>
                <pic:blipFill>
                  <a:blip r:embed="rId1"/>
                  <a:stretch/>
                </pic:blipFill>
                <pic:spPr bwMode="auto">
                  <a:xfrm>
                    <a:off x="0" y="0"/>
                    <a:ext cx="914400" cy="1241425"/>
                  </a:xfrm>
                  <a:prstGeom prst="rect">
                    <a:avLst/>
                  </a:prstGeom>
                </pic:spPr>
              </pic:pic>
            </a:graphicData>
          </a:graphic>
        </wp:anchor>
      </w:drawing>
    </w:r>
    <w:r>
      <w:drawing>
        <wp:anchor xmlns:wp="http://schemas.openxmlformats.org/drawingml/2006/wordprocessingDrawing" distT="0" distB="0" distL="114300" distR="114300" simplePos="0" relativeHeight="251658240" behindDoc="1" locked="0" layoutInCell="1" allowOverlap="1">
          <wp:simplePos x="0" y="0"/>
          <wp:positionH relativeFrom="column">
            <wp:posOffset>1055367</wp:posOffset>
          </wp:positionH>
          <wp:positionV relativeFrom="paragraph">
            <wp:posOffset>9198</wp:posOffset>
          </wp:positionV>
          <wp:extent cx="2748663" cy="576000"/>
          <wp:effectExtent l="0" t="0" r="0" b="0"/>
          <wp:wrapTight wrapText="bothSides">
            <wp:wrapPolygon edited="1">
              <wp:start x="297" y="0"/>
              <wp:lineTo x="297" y="20718"/>
              <wp:lineTo x="7011" y="20718"/>
              <wp:lineTo x="20511" y="16407"/>
              <wp:lineTo x="20943" y="11430"/>
              <wp:lineTo x="19008" y="11430"/>
              <wp:lineTo x="19138" y="8568"/>
              <wp:lineTo x="14049" y="3564"/>
              <wp:lineTo x="7011" y="0"/>
              <wp:lineTo x="297" y="0"/>
            </wp:wrapPolygon>
          </wp:wrapTight>
          <wp:docPr id="62" name="Picture 4" descr="Graphical user interface, text&#10;&#10;Description automatically generated"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Picture 4" descr="Graphical user interface, text&#10;&#10;Description automatically generated" hidden="0"/>
                  <pic:cNvPicPr>
                    <a:picLocks noChangeAspect="1"/>
                  </pic:cNvPicPr>
                </pic:nvPicPr>
                <pic:blipFill>
                  <a:blip r:embed="rId2"/>
                  <a:stretch/>
                </pic:blipFill>
                <pic:spPr bwMode="auto">
                  <a:xfrm>
                    <a:off x="0" y="0"/>
                    <a:ext cx="2748667" cy="576000"/>
                  </a:xfrm>
                  <a:prstGeom prst="rect">
                    <a:avLst/>
                  </a:prstGeom>
                  <a:noFill/>
                  <a:ln>
                    <a:noFill/>
                  </a:ln>
                </pic:spPr>
              </pic:pic>
            </a:graphicData>
          </a:graphic>
          <wp14:sizeRelH relativeFrom="page">
            <wp14:pctWidth>0</wp14:pctWidth>
          </wp14:sizeRelH>
          <wp14:sizeRelV relativeFrom="page">
            <wp14:pctHeight>0</wp14:pctHeight>
          </wp14:sizeRelV>
        </wp:anchor>
      </w:drawing>
    </w:r>
    <w:r/>
  </w:p>
  <w:p>
    <w:pPr>
      <w:jc w:val="center"/>
      <w:spacing w:after="280"/>
      <w:rPr>
        <w:rFonts w:ascii="Bahnschrift" w:hAnsi="Bahnschrift" w:cs="Bahnschrift" w:eastAsia="Bahnschrift"/>
        <w:b/>
        <w:bCs/>
        <w:color w:val="044464"/>
        <w:sz w:val="50"/>
        <w:szCs w:val="50"/>
      </w:rPr>
      <w:pBdr>
        <w:bottom w:val="single" w:color="5B9BD5" w:sz="4" w:space="4"/>
      </w:pBdr>
    </w:pPr>
    <w:r>
      <w:rPr>
        <w:rFonts w:ascii="Bahnschrift" w:hAnsi="Bahnschrift" w:cs="Bahnschrift" w:eastAsia="Bahnschrift"/>
        <w:b/>
        <w:bCs/>
        <w:color w:val="044464"/>
        <w:sz w:val="50"/>
        <w:szCs w:val="50"/>
      </w:rPr>
      <w:drawing>
        <wp:anchor xmlns:wp="http://schemas.openxmlformats.org/drawingml/2006/wordprocessingDrawing" distT="0" distB="0" distL="114300" distR="114300" simplePos="0" relativeHeight="251658242" behindDoc="1" locked="0" layoutInCell="1" allowOverlap="1">
          <wp:simplePos x="0" y="0"/>
          <wp:positionH relativeFrom="column">
            <wp:posOffset>1151253</wp:posOffset>
          </wp:positionH>
          <wp:positionV relativeFrom="paragraph">
            <wp:posOffset>86355</wp:posOffset>
          </wp:positionV>
          <wp:extent cx="2880360" cy="731520"/>
          <wp:effectExtent l="0" t="0" r="0" b="0"/>
          <wp:wrapTight wrapText="bothSides">
            <wp:wrapPolygon edited="1">
              <wp:start x="0" y="0"/>
              <wp:lineTo x="0" y="20799"/>
              <wp:lineTo x="21420" y="20799"/>
              <wp:lineTo x="21420" y="0"/>
              <wp:lineTo x="0" y="0"/>
            </wp:wrapPolygon>
          </wp:wrapTight>
          <wp:docPr id="63" name="Picture 8" descr="Text&#10;&#10;Description automatically generated with medium confidenc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Picture 8" descr="Text&#10;&#10;Description automatically generated with medium confidence" hidden="0"/>
                  <pic:cNvPicPr>
                    <a:picLocks noChangeAspect="1"/>
                  </pic:cNvPicPr>
                </pic:nvPicPr>
                <pic:blipFill>
                  <a:blip r:embed="rId3"/>
                  <a:stretch/>
                </pic:blipFill>
                <pic:spPr bwMode="auto">
                  <a:xfrm>
                    <a:off x="0" y="0"/>
                    <a:ext cx="2880360" cy="731520"/>
                  </a:xfrm>
                  <a:prstGeom prst="rect">
                    <a:avLst/>
                  </a:prstGeom>
                </pic:spPr>
              </pic:pic>
            </a:graphicData>
          </a:graphic>
          <wp14:sizeRelH relativeFrom="margin">
            <wp14:pctWidth>0</wp14:pctWidth>
          </wp14:sizeRelH>
          <wp14:sizeRelV relativeFrom="margin">
            <wp14:pctHeight>0</wp14:pctHeight>
          </wp14:sizeRelV>
        </wp:anchor>
      </w:drawing>
    </w:r>
    <w:r/>
  </w:p>
  <w:p>
    <w:pPr>
      <w:jc w:val="center"/>
      <w:spacing w:after="280"/>
      <w:rPr>
        <w:rFonts w:ascii="Bahnschrift" w:hAnsi="Bahnschrift" w:cs="Bahnschrift" w:eastAsia="Bahnschrift"/>
        <w:b/>
        <w:bCs/>
        <w:color w:val="044464"/>
        <w:sz w:val="50"/>
        <w:szCs w:val="50"/>
      </w:rPr>
      <w:pBdr>
        <w:bottom w:val="single" w:color="5B9BD5" w:sz="4" w:space="4"/>
      </w:pBdr>
    </w:pPr>
    <w:r>
      <w:rPr>
        <w:rFonts w:ascii="Bahnschrift" w:hAnsi="Bahnschrift" w:cs="Bahnschrift" w:eastAsia="Bahnschrift"/>
        <w:b/>
        <w:bCs/>
        <w:color w:val="044464"/>
        <w:sz w:val="50"/>
        <w:szCs w:val="50"/>
      </w:rPr>
    </w:r>
    <w:r/>
  </w:p>
  <w:p>
    <w:pPr>
      <w:jc w:val="center"/>
      <w:spacing w:after="280"/>
      <w:rPr>
        <w:rFonts w:ascii="ALEGREYA SC BLACK" w:hAnsi="ALEGREYA SC BLACK" w:cs="Bahnschrift" w:eastAsia="Bahnschrift"/>
        <w:color w:val="044464"/>
        <w:sz w:val="46"/>
        <w:szCs w:val="52"/>
        <w:lang w:val="en-US"/>
      </w:rPr>
      <w:pBdr>
        <w:bottom w:val="single" w:color="5B9BD5" w:sz="4" w:space="4"/>
      </w:pBdr>
    </w:pPr>
    <w:r>
      <w:rPr>
        <w:rFonts w:ascii="Bahnschrift" w:hAnsi="Bahnschrift" w:cs="Bahnschrift" w:eastAsia="Bahnschrift"/>
        <w:b/>
        <w:bCs/>
        <w:color w:val="044464"/>
        <w:sz w:val="50"/>
        <w:szCs w:val="50"/>
      </w:rPr>
      <w:t xml:space="preserve">CERTIFY</w:t>
    </w:r>
    <w:r>
      <w:rPr>
        <w:rFonts w:ascii="Raleway" w:hAnsi="Raleway" w:cs="Bahnschrift" w:eastAsia="Bahnschrift"/>
        <w:b/>
        <w:bCs/>
        <w:color w:val="044464"/>
        <w:sz w:val="48"/>
        <w:szCs w:val="48"/>
      </w:rPr>
      <w:t xml:space="preserve"> </w:t>
    </w:r>
    <w:r>
      <w:rPr>
        <w:rFonts w:ascii="Raleway" w:hAnsi="Raleway" w:cs="Bahnschrift" w:eastAsia="Bahnschrift"/>
        <w:b/>
        <w:bCs/>
        <w:color w:val="044464"/>
        <w:sz w:val="40"/>
        <w:szCs w:val="40"/>
      </w:rPr>
      <w:t xml:space="preserve">- </w:t>
    </w:r>
    <w:r>
      <w:rPr>
        <w:rFonts w:ascii="Raleway" w:hAnsi="Raleway" w:cs="Bahnschrift" w:eastAsia="Bahnschrift"/>
        <w:b/>
        <w:bCs/>
        <w:color w:val="044464"/>
        <w:sz w:val="40"/>
        <w:szCs w:val="40"/>
      </w:rPr>
      <w:br/>
    </w:r>
    <w:r>
      <w:rPr>
        <w:rFonts w:ascii="ALEGREYA SC BLACK" w:hAnsi="ALEGREYA SC BLACK" w:cs="Bahnschrift" w:eastAsia="Bahnschrift"/>
        <w:color w:val="044464"/>
        <w:sz w:val="46"/>
        <w:szCs w:val="52"/>
      </w:rPr>
      <w:t xml:space="preserve">aCtive sEcurity foR connecTed </w:t>
    </w:r>
    <w:r>
      <w:rPr>
        <w:rFonts w:ascii="ALEGREYA SC BLACK" w:hAnsi="ALEGREYA SC BLACK" w:cs="Bahnschrift" w:eastAsia="Bahnschrift"/>
        <w:color w:val="044464"/>
        <w:sz w:val="46"/>
        <w:szCs w:val="52"/>
      </w:rPr>
      <w:t xml:space="preserve">devIces liFecYcle</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lvl w:ilvl="0">
      <w:start w:val="1"/>
      <w:numFmt w:val="bullet"/>
      <w:suff w:val="tab"/>
      <w:lvlText w:val="-"/>
      <w:lvlJc w:val="left"/>
      <w:pPr>
        <w:ind w:left="720" w:hanging="328"/>
      </w:pPr>
      <w:rPr>
        <w:rFonts w:ascii="Calibri" w:hAnsi="Calibri" w:hint="default"/>
      </w:rPr>
    </w:lvl>
    <w:lvl w:ilvl="1">
      <w:start w:val="1"/>
      <w:numFmt w:val="bullet"/>
      <w:suff w:val="tab"/>
      <w:lvlText w:val="o"/>
      <w:lvlJc w:val="left"/>
      <w:pPr>
        <w:ind w:left="1440" w:hanging="328"/>
      </w:pPr>
      <w:rPr>
        <w:rFonts w:ascii="Courier New" w:hAnsi="Courier New" w:hint="default"/>
      </w:rPr>
    </w:lvl>
    <w:lvl w:ilvl="2">
      <w:start w:val="1"/>
      <w:numFmt w:val="bullet"/>
      <w:suff w:val="tab"/>
      <w:lvlText w:val=""/>
      <w:lvlJc w:val="left"/>
      <w:pPr>
        <w:ind w:left="2160" w:hanging="328"/>
      </w:pPr>
      <w:rPr>
        <w:rFonts w:ascii="Wingdings" w:hAnsi="Wingdings" w:hint="default"/>
      </w:rPr>
    </w:lvl>
    <w:lvl w:ilvl="3">
      <w:start w:val="1"/>
      <w:numFmt w:val="bullet"/>
      <w:suff w:val="tab"/>
      <w:lvlText w:val=""/>
      <w:lvlJc w:val="left"/>
      <w:pPr>
        <w:ind w:left="2880" w:hanging="328"/>
      </w:pPr>
      <w:rPr>
        <w:rFonts w:ascii="Symbol" w:hAnsi="Symbol" w:hint="default"/>
      </w:rPr>
    </w:lvl>
    <w:lvl w:ilvl="4">
      <w:start w:val="1"/>
      <w:numFmt w:val="bullet"/>
      <w:suff w:val="tab"/>
      <w:lvlText w:val="o"/>
      <w:lvlJc w:val="left"/>
      <w:pPr>
        <w:ind w:left="3600" w:hanging="328"/>
      </w:pPr>
      <w:rPr>
        <w:rFonts w:ascii="Courier New" w:hAnsi="Courier New" w:hint="default"/>
      </w:rPr>
    </w:lvl>
    <w:lvl w:ilvl="5">
      <w:start w:val="1"/>
      <w:numFmt w:val="bullet"/>
      <w:suff w:val="tab"/>
      <w:lvlText w:val=""/>
      <w:lvlJc w:val="left"/>
      <w:pPr>
        <w:ind w:left="4320" w:hanging="328"/>
      </w:pPr>
      <w:rPr>
        <w:rFonts w:ascii="Wingdings" w:hAnsi="Wingdings" w:hint="default"/>
      </w:rPr>
    </w:lvl>
    <w:lvl w:ilvl="6">
      <w:start w:val="1"/>
      <w:numFmt w:val="bullet"/>
      <w:suff w:val="tab"/>
      <w:lvlText w:val=""/>
      <w:lvlJc w:val="left"/>
      <w:pPr>
        <w:ind w:left="5040" w:hanging="328"/>
      </w:pPr>
      <w:rPr>
        <w:rFonts w:ascii="Symbol" w:hAnsi="Symbol" w:hint="default"/>
      </w:rPr>
    </w:lvl>
    <w:lvl w:ilvl="7">
      <w:start w:val="1"/>
      <w:numFmt w:val="bullet"/>
      <w:suff w:val="tab"/>
      <w:lvlText w:val="o"/>
      <w:lvlJc w:val="left"/>
      <w:pPr>
        <w:ind w:left="5760" w:hanging="328"/>
      </w:pPr>
      <w:rPr>
        <w:rFonts w:ascii="Courier New" w:hAnsi="Courier New" w:hint="default"/>
      </w:rPr>
    </w:lvl>
    <w:lvl w:ilvl="8">
      <w:start w:val="1"/>
      <w:numFmt w:val="bullet"/>
      <w:suff w:val="tab"/>
      <w:lvlText w:val=""/>
      <w:lvlJc w:val="left"/>
      <w:pPr>
        <w:ind w:left="6480" w:hanging="328"/>
      </w:pPr>
      <w:rPr>
        <w:rFonts w:ascii="Wingdings" w:hAnsi="Wingdings" w:hint="default"/>
      </w:rPr>
    </w:lvl>
  </w:abstractNum>
  <w:abstractNum w:abstractNumId="1">
    <w:multiLevelType w:val="hybridMultilevel"/>
    <w:lvl w:ilvl="0">
      <w:start w:val="1"/>
      <w:numFmt w:val="bullet"/>
      <w:suff w:val="tab"/>
      <w:lvlText w:val="·"/>
      <w:lvlJc w:val="left"/>
      <w:pPr>
        <w:ind w:left="720" w:hanging="348"/>
      </w:pPr>
      <w:rPr>
        <w:rFonts w:ascii="Symbol" w:hAnsi="Symbol" w:cs="Symbol" w:eastAsia="Symbol"/>
      </w:rPr>
    </w:lvl>
    <w:lvl w:ilvl="1">
      <w:start w:val="1"/>
      <w:numFmt w:val="bullet"/>
      <w:suff w:val="tab"/>
      <w:lvlText w:val="o"/>
      <w:lvlJc w:val="left"/>
      <w:pPr>
        <w:ind w:left="1440" w:hanging="348"/>
      </w:pPr>
      <w:rPr>
        <w:rFonts w:ascii="Courier New" w:hAnsi="Courier New" w:cs="Courier New" w:eastAsia="Courier New"/>
      </w:rPr>
    </w:lvl>
    <w:lvl w:ilvl="2">
      <w:start w:val="1"/>
      <w:numFmt w:val="bullet"/>
      <w:suff w:val="tab"/>
      <w:lvlText w:val="§"/>
      <w:lvlJc w:val="left"/>
      <w:pPr>
        <w:ind w:left="2160" w:hanging="348"/>
      </w:pPr>
      <w:rPr>
        <w:rFonts w:ascii="Wingdings" w:hAnsi="Wingdings" w:cs="Wingdings" w:eastAsia="Wingdings"/>
      </w:rPr>
    </w:lvl>
    <w:lvl w:ilvl="3">
      <w:start w:val="1"/>
      <w:numFmt w:val="bullet"/>
      <w:suff w:val="tab"/>
      <w:lvlText w:val="·"/>
      <w:lvlJc w:val="left"/>
      <w:pPr>
        <w:ind w:left="2880" w:hanging="348"/>
      </w:pPr>
      <w:rPr>
        <w:rFonts w:ascii="Symbol" w:hAnsi="Symbol" w:cs="Symbol" w:eastAsia="Symbol"/>
      </w:rPr>
    </w:lvl>
    <w:lvl w:ilvl="4">
      <w:start w:val="1"/>
      <w:numFmt w:val="bullet"/>
      <w:suff w:val="tab"/>
      <w:lvlText w:val="o"/>
      <w:lvlJc w:val="left"/>
      <w:pPr>
        <w:ind w:left="3600" w:hanging="348"/>
      </w:pPr>
      <w:rPr>
        <w:rFonts w:ascii="Courier New" w:hAnsi="Courier New" w:cs="Courier New" w:eastAsia="Courier New"/>
      </w:rPr>
    </w:lvl>
    <w:lvl w:ilvl="5">
      <w:start w:val="1"/>
      <w:numFmt w:val="bullet"/>
      <w:suff w:val="tab"/>
      <w:lvlText w:val="§"/>
      <w:lvlJc w:val="left"/>
      <w:pPr>
        <w:ind w:left="4320" w:hanging="348"/>
      </w:pPr>
      <w:rPr>
        <w:rFonts w:ascii="Wingdings" w:hAnsi="Wingdings" w:cs="Wingdings" w:eastAsia="Wingdings"/>
      </w:rPr>
    </w:lvl>
    <w:lvl w:ilvl="6">
      <w:start w:val="1"/>
      <w:numFmt w:val="bullet"/>
      <w:suff w:val="tab"/>
      <w:lvlText w:val="·"/>
      <w:lvlJc w:val="left"/>
      <w:pPr>
        <w:ind w:left="5040" w:hanging="348"/>
      </w:pPr>
      <w:rPr>
        <w:rFonts w:ascii="Symbol" w:hAnsi="Symbol" w:cs="Symbol" w:eastAsia="Symbol"/>
      </w:rPr>
    </w:lvl>
    <w:lvl w:ilvl="7">
      <w:start w:val="1"/>
      <w:numFmt w:val="bullet"/>
      <w:suff w:val="tab"/>
      <w:lvlText w:val="o"/>
      <w:lvlJc w:val="left"/>
      <w:pPr>
        <w:ind w:left="5760" w:hanging="348"/>
      </w:pPr>
      <w:rPr>
        <w:rFonts w:ascii="Courier New" w:hAnsi="Courier New" w:cs="Courier New" w:eastAsia="Courier New"/>
      </w:rPr>
    </w:lvl>
    <w:lvl w:ilvl="8">
      <w:start w:val="1"/>
      <w:numFmt w:val="bullet"/>
      <w:suff w:val="tab"/>
      <w:lvlText w:val="§"/>
      <w:lvlJc w:val="left"/>
      <w:pPr>
        <w:ind w:left="6480" w:hanging="348"/>
      </w:pPr>
      <w:rPr>
        <w:rFonts w:ascii="Wingdings" w:hAnsi="Wingdings" w:cs="Wingdings" w:eastAsia="Wingdings"/>
      </w:rPr>
    </w:lvl>
  </w:abstractNum>
  <w:abstractNum w:abstractNumId="2">
    <w:multiLevelType w:val="hybridMultilevel"/>
    <w:lvl w:ilvl="0">
      <w:start w:val="1"/>
      <w:numFmt w:val="decimal"/>
      <w:suff w:val="tab"/>
      <w:lvlText w:val="%1)"/>
      <w:lvlJc w:val="left"/>
      <w:pPr>
        <w:ind w:left="1080" w:hanging="706"/>
      </w:pPr>
      <w:rPr>
        <w:rFonts w:hint="default"/>
      </w:rPr>
    </w:lvl>
    <w:lvl w:ilvl="1">
      <w:start w:val="1"/>
      <w:numFmt w:val="lowerLetter"/>
      <w:suff w:val="tab"/>
      <w:lvlText w:val="%2."/>
      <w:lvlJc w:val="left"/>
      <w:pPr>
        <w:ind w:left="1440" w:hanging="346"/>
      </w:pPr>
    </w:lvl>
    <w:lvl w:ilvl="2">
      <w:start w:val="1"/>
      <w:numFmt w:val="lowerRoman"/>
      <w:suff w:val="tab"/>
      <w:lvlText w:val="%3."/>
      <w:lvlJc w:val="right"/>
      <w:pPr>
        <w:ind w:left="2160" w:hanging="166"/>
      </w:pPr>
    </w:lvl>
    <w:lvl w:ilvl="3">
      <w:start w:val="1"/>
      <w:numFmt w:val="decimal"/>
      <w:suff w:val="tab"/>
      <w:lvlText w:val="%4."/>
      <w:lvlJc w:val="left"/>
      <w:pPr>
        <w:ind w:left="2880" w:hanging="346"/>
      </w:pPr>
    </w:lvl>
    <w:lvl w:ilvl="4">
      <w:start w:val="1"/>
      <w:numFmt w:val="lowerLetter"/>
      <w:suff w:val="tab"/>
      <w:lvlText w:val="%5."/>
      <w:lvlJc w:val="left"/>
      <w:pPr>
        <w:ind w:left="3600" w:hanging="346"/>
      </w:pPr>
    </w:lvl>
    <w:lvl w:ilvl="5">
      <w:start w:val="1"/>
      <w:numFmt w:val="lowerRoman"/>
      <w:suff w:val="tab"/>
      <w:lvlText w:val="%6."/>
      <w:lvlJc w:val="right"/>
      <w:pPr>
        <w:ind w:left="4320" w:hanging="166"/>
      </w:pPr>
    </w:lvl>
    <w:lvl w:ilvl="6">
      <w:start w:val="1"/>
      <w:numFmt w:val="decimal"/>
      <w:suff w:val="tab"/>
      <w:lvlText w:val="%7."/>
      <w:lvlJc w:val="left"/>
      <w:pPr>
        <w:ind w:left="5040" w:hanging="346"/>
      </w:pPr>
    </w:lvl>
    <w:lvl w:ilvl="7">
      <w:start w:val="1"/>
      <w:numFmt w:val="lowerLetter"/>
      <w:suff w:val="tab"/>
      <w:lvlText w:val="%8."/>
      <w:lvlJc w:val="left"/>
      <w:pPr>
        <w:ind w:left="5760" w:hanging="346"/>
      </w:pPr>
    </w:lvl>
    <w:lvl w:ilvl="8">
      <w:start w:val="1"/>
      <w:numFmt w:val="lowerRoman"/>
      <w:suff w:val="tab"/>
      <w:lvlText w:val="%9."/>
      <w:lvlJc w:val="right"/>
      <w:pPr>
        <w:ind w:left="6480" w:hanging="166"/>
      </w:pPr>
    </w:lvl>
  </w:abstractNum>
  <w:abstractNum w:abstractNumId="3">
    <w:multiLevelType w:val="hybridMultilevel"/>
    <w:lvl w:ilvl="0">
      <w:start w:val="1"/>
      <w:numFmt w:val="decimal"/>
      <w:suff w:val="tab"/>
      <w:lvlText w:val="%1."/>
      <w:lvlJc w:val="right"/>
      <w:pPr>
        <w:ind w:left="720" w:hanging="352"/>
      </w:pPr>
      <w:rPr>
        <w:rFonts w:ascii="Times New Roman" w:hAnsi="Times New Roman" w:cs="Times New Roman" w:eastAsia="Times New Roman"/>
        <w:color w:val="0E101A"/>
        <w:sz w:val="24"/>
      </w:rPr>
    </w:lvl>
    <w:lvl w:ilvl="1">
      <w:start w:val="1"/>
      <w:numFmt w:val="decimal"/>
      <w:suff w:val="tab"/>
      <w:lvlText w:val="%2."/>
      <w:lvlJc w:val="right"/>
      <w:pPr>
        <w:ind w:left="1440" w:hanging="352"/>
      </w:pPr>
    </w:lvl>
    <w:lvl w:ilvl="2">
      <w:start w:val="1"/>
      <w:numFmt w:val="decimal"/>
      <w:suff w:val="tab"/>
      <w:lvlText w:val="%3."/>
      <w:lvlJc w:val="right"/>
      <w:pPr>
        <w:ind w:left="2160" w:hanging="172"/>
      </w:pPr>
    </w:lvl>
    <w:lvl w:ilvl="3">
      <w:start w:val="1"/>
      <w:numFmt w:val="decimal"/>
      <w:suff w:val="tab"/>
      <w:lvlText w:val="%4."/>
      <w:lvlJc w:val="right"/>
      <w:pPr>
        <w:ind w:left="2880" w:hanging="352"/>
      </w:pPr>
    </w:lvl>
    <w:lvl w:ilvl="4">
      <w:start w:val="1"/>
      <w:numFmt w:val="decimal"/>
      <w:suff w:val="tab"/>
      <w:lvlText w:val="%5."/>
      <w:lvlJc w:val="right"/>
      <w:pPr>
        <w:ind w:left="3600" w:hanging="352"/>
      </w:pPr>
    </w:lvl>
    <w:lvl w:ilvl="5">
      <w:start w:val="1"/>
      <w:numFmt w:val="decimal"/>
      <w:suff w:val="tab"/>
      <w:lvlText w:val="%6."/>
      <w:lvlJc w:val="right"/>
      <w:pPr>
        <w:ind w:left="4320" w:hanging="172"/>
      </w:pPr>
    </w:lvl>
    <w:lvl w:ilvl="6">
      <w:start w:val="1"/>
      <w:numFmt w:val="decimal"/>
      <w:suff w:val="tab"/>
      <w:lvlText w:val="%7."/>
      <w:lvlJc w:val="right"/>
      <w:pPr>
        <w:ind w:left="5040" w:hanging="352"/>
      </w:pPr>
    </w:lvl>
    <w:lvl w:ilvl="7">
      <w:start w:val="1"/>
      <w:numFmt w:val="decimal"/>
      <w:suff w:val="tab"/>
      <w:lvlText w:val="%8."/>
      <w:lvlJc w:val="right"/>
      <w:pPr>
        <w:ind w:left="5760" w:hanging="352"/>
      </w:pPr>
    </w:lvl>
    <w:lvl w:ilvl="8">
      <w:start w:val="1"/>
      <w:numFmt w:val="decimal"/>
      <w:suff w:val="tab"/>
      <w:lvlText w:val="%9."/>
      <w:lvlJc w:val="right"/>
      <w:pPr>
        <w:ind w:left="6480" w:hanging="172"/>
      </w:pPr>
    </w:lvl>
  </w:abstractNum>
  <w:abstractNum w:abstractNumId="4">
    <w:multiLevelType w:val="hybridMultilevel"/>
    <w:lvl w:ilvl="0">
      <w:start w:val="1"/>
      <w:numFmt w:val="bullet"/>
      <w:suff w:val="tab"/>
      <w:lvlText w:val="·"/>
      <w:lvlJc w:val="left"/>
      <w:pPr>
        <w:ind w:left="720" w:hanging="355"/>
      </w:pPr>
      <w:rPr>
        <w:rFonts w:ascii="Symbol" w:hAnsi="Symbol" w:cs="Symbol" w:eastAsia="Symbol"/>
      </w:rPr>
    </w:lvl>
    <w:lvl w:ilvl="1">
      <w:start w:val="1"/>
      <w:numFmt w:val="bullet"/>
      <w:suff w:val="tab"/>
      <w:lvlText w:val="o"/>
      <w:lvlJc w:val="left"/>
      <w:pPr>
        <w:ind w:left="1440" w:hanging="355"/>
      </w:pPr>
      <w:rPr>
        <w:rFonts w:ascii="Courier New" w:hAnsi="Courier New" w:cs="Courier New" w:eastAsia="Courier New"/>
      </w:rPr>
    </w:lvl>
    <w:lvl w:ilvl="2">
      <w:start w:val="1"/>
      <w:numFmt w:val="bullet"/>
      <w:suff w:val="tab"/>
      <w:lvlText w:val="§"/>
      <w:lvlJc w:val="left"/>
      <w:pPr>
        <w:ind w:left="2160" w:hanging="355"/>
      </w:pPr>
      <w:rPr>
        <w:rFonts w:ascii="Wingdings" w:hAnsi="Wingdings" w:cs="Wingdings" w:eastAsia="Wingdings"/>
      </w:rPr>
    </w:lvl>
    <w:lvl w:ilvl="3">
      <w:start w:val="1"/>
      <w:numFmt w:val="bullet"/>
      <w:suff w:val="tab"/>
      <w:lvlText w:val="·"/>
      <w:lvlJc w:val="left"/>
      <w:pPr>
        <w:ind w:left="2880" w:hanging="355"/>
      </w:pPr>
      <w:rPr>
        <w:rFonts w:ascii="Symbol" w:hAnsi="Symbol" w:cs="Symbol" w:eastAsia="Symbol"/>
      </w:rPr>
    </w:lvl>
    <w:lvl w:ilvl="4">
      <w:start w:val="1"/>
      <w:numFmt w:val="bullet"/>
      <w:suff w:val="tab"/>
      <w:lvlText w:val="o"/>
      <w:lvlJc w:val="left"/>
      <w:pPr>
        <w:ind w:left="3600" w:hanging="355"/>
      </w:pPr>
      <w:rPr>
        <w:rFonts w:ascii="Courier New" w:hAnsi="Courier New" w:cs="Courier New" w:eastAsia="Courier New"/>
      </w:rPr>
    </w:lvl>
    <w:lvl w:ilvl="5">
      <w:start w:val="1"/>
      <w:numFmt w:val="bullet"/>
      <w:suff w:val="tab"/>
      <w:lvlText w:val="§"/>
      <w:lvlJc w:val="left"/>
      <w:pPr>
        <w:ind w:left="4320" w:hanging="355"/>
      </w:pPr>
      <w:rPr>
        <w:rFonts w:ascii="Wingdings" w:hAnsi="Wingdings" w:cs="Wingdings" w:eastAsia="Wingdings"/>
      </w:rPr>
    </w:lvl>
    <w:lvl w:ilvl="6">
      <w:start w:val="1"/>
      <w:numFmt w:val="bullet"/>
      <w:suff w:val="tab"/>
      <w:lvlText w:val="·"/>
      <w:lvlJc w:val="left"/>
      <w:pPr>
        <w:ind w:left="5040" w:hanging="355"/>
      </w:pPr>
      <w:rPr>
        <w:rFonts w:ascii="Symbol" w:hAnsi="Symbol" w:cs="Symbol" w:eastAsia="Symbol"/>
      </w:rPr>
    </w:lvl>
    <w:lvl w:ilvl="7">
      <w:start w:val="1"/>
      <w:numFmt w:val="bullet"/>
      <w:suff w:val="tab"/>
      <w:lvlText w:val="o"/>
      <w:lvlJc w:val="left"/>
      <w:pPr>
        <w:ind w:left="5760" w:hanging="355"/>
      </w:pPr>
      <w:rPr>
        <w:rFonts w:ascii="Courier New" w:hAnsi="Courier New" w:cs="Courier New" w:eastAsia="Courier New"/>
      </w:rPr>
    </w:lvl>
    <w:lvl w:ilvl="8">
      <w:start w:val="1"/>
      <w:numFmt w:val="bullet"/>
      <w:suff w:val="tab"/>
      <w:lvlText w:val="§"/>
      <w:lvlJc w:val="left"/>
      <w:pPr>
        <w:ind w:left="6480" w:hanging="355"/>
      </w:pPr>
      <w:rPr>
        <w:rFonts w:ascii="Wingdings" w:hAnsi="Wingdings" w:cs="Wingdings" w:eastAsia="Wingdings"/>
      </w:rPr>
    </w:lvl>
  </w:abstractNum>
  <w:abstractNum w:abstractNumId="5">
    <w:multiLevelType w:val="hybridMultilevel"/>
    <w:lvl w:ilvl="0">
      <w:start w:val="1"/>
      <w:numFmt w:val="bullet"/>
      <w:suff w:val="tab"/>
      <w:lvlText w:val="·"/>
      <w:lvlJc w:val="left"/>
      <w:pPr>
        <w:ind w:left="720" w:hanging="351"/>
      </w:pPr>
      <w:rPr>
        <w:rFonts w:ascii="Symbol" w:hAnsi="Symbol" w:cs="Symbol" w:eastAsia="Symbol"/>
      </w:rPr>
    </w:lvl>
    <w:lvl w:ilvl="1">
      <w:start w:val="1"/>
      <w:numFmt w:val="bullet"/>
      <w:suff w:val="tab"/>
      <w:lvlText w:val="o"/>
      <w:lvlJc w:val="left"/>
      <w:pPr>
        <w:ind w:left="1440" w:hanging="351"/>
      </w:pPr>
      <w:rPr>
        <w:rFonts w:ascii="Courier New" w:hAnsi="Courier New" w:cs="Courier New" w:eastAsia="Courier New"/>
      </w:rPr>
    </w:lvl>
    <w:lvl w:ilvl="2">
      <w:start w:val="1"/>
      <w:numFmt w:val="bullet"/>
      <w:suff w:val="tab"/>
      <w:lvlText w:val="§"/>
      <w:lvlJc w:val="left"/>
      <w:pPr>
        <w:ind w:left="2160" w:hanging="351"/>
      </w:pPr>
      <w:rPr>
        <w:rFonts w:ascii="Wingdings" w:hAnsi="Wingdings" w:cs="Wingdings" w:eastAsia="Wingdings"/>
      </w:rPr>
    </w:lvl>
    <w:lvl w:ilvl="3">
      <w:start w:val="1"/>
      <w:numFmt w:val="bullet"/>
      <w:suff w:val="tab"/>
      <w:lvlText w:val="·"/>
      <w:lvlJc w:val="left"/>
      <w:pPr>
        <w:ind w:left="2880" w:hanging="351"/>
      </w:pPr>
      <w:rPr>
        <w:rFonts w:ascii="Symbol" w:hAnsi="Symbol" w:cs="Symbol" w:eastAsia="Symbol"/>
      </w:rPr>
    </w:lvl>
    <w:lvl w:ilvl="4">
      <w:start w:val="1"/>
      <w:numFmt w:val="bullet"/>
      <w:suff w:val="tab"/>
      <w:lvlText w:val="o"/>
      <w:lvlJc w:val="left"/>
      <w:pPr>
        <w:ind w:left="3600" w:hanging="351"/>
      </w:pPr>
      <w:rPr>
        <w:rFonts w:ascii="Courier New" w:hAnsi="Courier New" w:cs="Courier New" w:eastAsia="Courier New"/>
      </w:rPr>
    </w:lvl>
    <w:lvl w:ilvl="5">
      <w:start w:val="1"/>
      <w:numFmt w:val="bullet"/>
      <w:suff w:val="tab"/>
      <w:lvlText w:val="§"/>
      <w:lvlJc w:val="left"/>
      <w:pPr>
        <w:ind w:left="4320" w:hanging="351"/>
      </w:pPr>
      <w:rPr>
        <w:rFonts w:ascii="Wingdings" w:hAnsi="Wingdings" w:cs="Wingdings" w:eastAsia="Wingdings"/>
      </w:rPr>
    </w:lvl>
    <w:lvl w:ilvl="6">
      <w:start w:val="1"/>
      <w:numFmt w:val="bullet"/>
      <w:suff w:val="tab"/>
      <w:lvlText w:val="·"/>
      <w:lvlJc w:val="left"/>
      <w:pPr>
        <w:ind w:left="5040" w:hanging="351"/>
      </w:pPr>
      <w:rPr>
        <w:rFonts w:ascii="Symbol" w:hAnsi="Symbol" w:cs="Symbol" w:eastAsia="Symbol"/>
      </w:rPr>
    </w:lvl>
    <w:lvl w:ilvl="7">
      <w:start w:val="1"/>
      <w:numFmt w:val="bullet"/>
      <w:suff w:val="tab"/>
      <w:lvlText w:val="o"/>
      <w:lvlJc w:val="left"/>
      <w:pPr>
        <w:ind w:left="5760" w:hanging="351"/>
      </w:pPr>
      <w:rPr>
        <w:rFonts w:ascii="Courier New" w:hAnsi="Courier New" w:cs="Courier New" w:eastAsia="Courier New"/>
      </w:rPr>
    </w:lvl>
    <w:lvl w:ilvl="8">
      <w:start w:val="1"/>
      <w:numFmt w:val="bullet"/>
      <w:suff w:val="tab"/>
      <w:lvlText w:val="§"/>
      <w:lvlJc w:val="left"/>
      <w:pPr>
        <w:ind w:left="6480" w:hanging="351"/>
      </w:pPr>
      <w:rPr>
        <w:rFonts w:ascii="Wingdings" w:hAnsi="Wingdings" w:cs="Wingdings" w:eastAsia="Wingdings"/>
      </w:rPr>
    </w:lvl>
  </w:abstractNum>
  <w:abstractNum w:abstractNumId="6">
    <w:multiLevelType w:val="hybridMultilevel"/>
    <w:lvl w:ilvl="0">
      <w:start w:val="1"/>
      <w:numFmt w:val="decimal"/>
      <w:suff w:val="tab"/>
      <w:lvlText w:val="%1."/>
      <w:lvlJc w:val="left"/>
      <w:pPr>
        <w:ind w:left="720" w:hanging="349"/>
      </w:pPr>
    </w:lvl>
    <w:lvl w:ilvl="1">
      <w:start w:val="1"/>
      <w:numFmt w:val="decimal"/>
      <w:suff w:val="tab"/>
      <w:lvlText w:val="%2."/>
      <w:lvlJc w:val="left"/>
      <w:pPr>
        <w:ind w:left="1440" w:hanging="349"/>
      </w:pPr>
    </w:lvl>
    <w:lvl w:ilvl="2">
      <w:start w:val="1"/>
      <w:numFmt w:val="lowerRoman"/>
      <w:suff w:val="tab"/>
      <w:lvlText w:val="%3."/>
      <w:lvlJc w:val="right"/>
      <w:pPr>
        <w:ind w:left="2160" w:hanging="169"/>
      </w:pPr>
    </w:lvl>
    <w:lvl w:ilvl="3">
      <w:start w:val="1"/>
      <w:numFmt w:val="decimal"/>
      <w:suff w:val="tab"/>
      <w:lvlText w:val="%4."/>
      <w:lvlJc w:val="left"/>
      <w:pPr>
        <w:ind w:left="2880" w:hanging="349"/>
      </w:pPr>
    </w:lvl>
    <w:lvl w:ilvl="4">
      <w:start w:val="1"/>
      <w:numFmt w:val="lowerLetter"/>
      <w:suff w:val="tab"/>
      <w:lvlText w:val="%5."/>
      <w:lvlJc w:val="left"/>
      <w:pPr>
        <w:ind w:left="3600" w:hanging="349"/>
      </w:pPr>
    </w:lvl>
    <w:lvl w:ilvl="5">
      <w:start w:val="1"/>
      <w:numFmt w:val="lowerRoman"/>
      <w:suff w:val="tab"/>
      <w:lvlText w:val="%6."/>
      <w:lvlJc w:val="right"/>
      <w:pPr>
        <w:ind w:left="4320" w:hanging="169"/>
      </w:pPr>
    </w:lvl>
    <w:lvl w:ilvl="6">
      <w:start w:val="1"/>
      <w:numFmt w:val="decimal"/>
      <w:suff w:val="tab"/>
      <w:lvlText w:val="%7."/>
      <w:lvlJc w:val="left"/>
      <w:pPr>
        <w:ind w:left="5040" w:hanging="349"/>
      </w:pPr>
    </w:lvl>
    <w:lvl w:ilvl="7">
      <w:start w:val="1"/>
      <w:numFmt w:val="lowerLetter"/>
      <w:suff w:val="tab"/>
      <w:lvlText w:val="%8."/>
      <w:lvlJc w:val="left"/>
      <w:pPr>
        <w:ind w:left="5760" w:hanging="349"/>
      </w:pPr>
    </w:lvl>
    <w:lvl w:ilvl="8">
      <w:start w:val="1"/>
      <w:numFmt w:val="lowerRoman"/>
      <w:suff w:val="tab"/>
      <w:lvlText w:val="%9."/>
      <w:lvlJc w:val="right"/>
      <w:pPr>
        <w:ind w:left="6480" w:hanging="169"/>
      </w:pPr>
    </w:lvl>
  </w:abstractNum>
  <w:abstractNum w:abstractNumId="7">
    <w:multiLevelType w:val="hybridMultilevel"/>
    <w:lvl w:ilvl="0">
      <w:start w:val="1"/>
      <w:numFmt w:val="bullet"/>
      <w:suff w:val="tab"/>
      <w:lvlText w:val="·"/>
      <w:lvlJc w:val="left"/>
      <w:pPr>
        <w:ind w:left="720" w:hanging="351"/>
      </w:pPr>
      <w:rPr>
        <w:rFonts w:ascii="Symbol" w:hAnsi="Symbol" w:cs="Symbol" w:eastAsia="Symbol"/>
        <w:color w:val="0E101A"/>
        <w:sz w:val="24"/>
      </w:rPr>
    </w:lvl>
    <w:lvl w:ilvl="1">
      <w:start w:val="1"/>
      <w:numFmt w:val="bullet"/>
      <w:suff w:val="tab"/>
      <w:lvlText w:val="·"/>
      <w:lvlJc w:val="left"/>
      <w:pPr>
        <w:ind w:left="1440" w:hanging="351"/>
      </w:pPr>
      <w:rPr>
        <w:rFonts w:ascii="Symbol" w:hAnsi="Symbol" w:cs="Symbol" w:eastAsia="Symbol"/>
        <w:color w:val="0E101A"/>
        <w:sz w:val="24"/>
      </w:rPr>
    </w:lvl>
    <w:lvl w:ilvl="2">
      <w:start w:val="1"/>
      <w:numFmt w:val="bullet"/>
      <w:suff w:val="tab"/>
      <w:lvlText w:val="·"/>
      <w:lvlJc w:val="left"/>
      <w:pPr>
        <w:ind w:left="2160" w:hanging="351"/>
      </w:pPr>
      <w:rPr>
        <w:rFonts w:ascii="Symbol" w:hAnsi="Symbol" w:cs="Symbol" w:eastAsia="Symbol"/>
        <w:color w:val="0E101A"/>
        <w:sz w:val="24"/>
      </w:rPr>
    </w:lvl>
    <w:lvl w:ilvl="3">
      <w:start w:val="1"/>
      <w:numFmt w:val="bullet"/>
      <w:suff w:val="tab"/>
      <w:lvlText w:val="·"/>
      <w:lvlJc w:val="left"/>
      <w:pPr>
        <w:ind w:left="2880" w:hanging="351"/>
      </w:pPr>
      <w:rPr>
        <w:rFonts w:ascii="Symbol" w:hAnsi="Symbol" w:cs="Symbol" w:eastAsia="Symbol"/>
        <w:color w:val="0E101A"/>
        <w:sz w:val="24"/>
      </w:rPr>
    </w:lvl>
    <w:lvl w:ilvl="4">
      <w:start w:val="1"/>
      <w:numFmt w:val="bullet"/>
      <w:suff w:val="tab"/>
      <w:lvlText w:val="·"/>
      <w:lvlJc w:val="left"/>
      <w:pPr>
        <w:ind w:left="3600" w:hanging="351"/>
      </w:pPr>
      <w:rPr>
        <w:rFonts w:ascii="Symbol" w:hAnsi="Symbol" w:cs="Symbol" w:eastAsia="Symbol"/>
        <w:color w:val="0E101A"/>
        <w:sz w:val="24"/>
      </w:rPr>
    </w:lvl>
    <w:lvl w:ilvl="5">
      <w:start w:val="1"/>
      <w:numFmt w:val="bullet"/>
      <w:suff w:val="tab"/>
      <w:lvlText w:val="·"/>
      <w:lvlJc w:val="left"/>
      <w:pPr>
        <w:ind w:left="4320" w:hanging="351"/>
      </w:pPr>
      <w:rPr>
        <w:rFonts w:ascii="Symbol" w:hAnsi="Symbol" w:cs="Symbol" w:eastAsia="Symbol"/>
        <w:color w:val="0E101A"/>
        <w:sz w:val="24"/>
      </w:rPr>
    </w:lvl>
    <w:lvl w:ilvl="6">
      <w:start w:val="1"/>
      <w:numFmt w:val="bullet"/>
      <w:suff w:val="tab"/>
      <w:lvlText w:val="·"/>
      <w:lvlJc w:val="left"/>
      <w:pPr>
        <w:ind w:left="5040" w:hanging="351"/>
      </w:pPr>
      <w:rPr>
        <w:rFonts w:ascii="Symbol" w:hAnsi="Symbol" w:cs="Symbol" w:eastAsia="Symbol"/>
        <w:color w:val="0E101A"/>
        <w:sz w:val="24"/>
      </w:rPr>
    </w:lvl>
    <w:lvl w:ilvl="7">
      <w:start w:val="1"/>
      <w:numFmt w:val="bullet"/>
      <w:suff w:val="tab"/>
      <w:lvlText w:val="·"/>
      <w:lvlJc w:val="left"/>
      <w:pPr>
        <w:ind w:left="5760" w:hanging="351"/>
      </w:pPr>
      <w:rPr>
        <w:rFonts w:ascii="Symbol" w:hAnsi="Symbol" w:cs="Symbol" w:eastAsia="Symbol"/>
        <w:color w:val="0E101A"/>
        <w:sz w:val="24"/>
      </w:rPr>
    </w:lvl>
    <w:lvl w:ilvl="8">
      <w:start w:val="1"/>
      <w:numFmt w:val="bullet"/>
      <w:suff w:val="tab"/>
      <w:lvlText w:val="·"/>
      <w:lvlJc w:val="left"/>
      <w:pPr>
        <w:ind w:left="6480" w:hanging="351"/>
      </w:pPr>
      <w:rPr>
        <w:rFonts w:ascii="Symbol" w:hAnsi="Symbol" w:cs="Symbol" w:eastAsia="Symbol"/>
        <w:color w:val="0E101A"/>
        <w:sz w:val="24"/>
      </w:rPr>
    </w:lvl>
  </w:abstractNum>
  <w:abstractNum w:abstractNumId="8">
    <w:multiLevelType w:val="hybridMultilevel"/>
    <w:lvl w:ilvl="0">
      <w:start w:val="1"/>
      <w:numFmt w:val="decimal"/>
      <w:suff w:val="tab"/>
      <w:lvlText w:val="%1."/>
      <w:lvlJc w:val="left"/>
      <w:pPr>
        <w:ind w:left="720" w:hanging="349"/>
      </w:pPr>
    </w:lvl>
    <w:lvl w:ilvl="1">
      <w:start w:val="1"/>
      <w:numFmt w:val="lowerLetter"/>
      <w:suff w:val="tab"/>
      <w:lvlText w:val="%2."/>
      <w:lvlJc w:val="left"/>
      <w:pPr>
        <w:ind w:left="1440" w:hanging="349"/>
      </w:pPr>
    </w:lvl>
    <w:lvl w:ilvl="2">
      <w:start w:val="1"/>
      <w:numFmt w:val="lowerRoman"/>
      <w:suff w:val="tab"/>
      <w:lvlText w:val="%3."/>
      <w:lvlJc w:val="right"/>
      <w:pPr>
        <w:ind w:left="2160" w:hanging="169"/>
      </w:pPr>
    </w:lvl>
    <w:lvl w:ilvl="3">
      <w:start w:val="1"/>
      <w:numFmt w:val="decimal"/>
      <w:suff w:val="tab"/>
      <w:lvlText w:val="%4."/>
      <w:lvlJc w:val="left"/>
      <w:pPr>
        <w:ind w:left="2880" w:hanging="349"/>
      </w:pPr>
    </w:lvl>
    <w:lvl w:ilvl="4">
      <w:start w:val="1"/>
      <w:numFmt w:val="lowerLetter"/>
      <w:suff w:val="tab"/>
      <w:lvlText w:val="%5."/>
      <w:lvlJc w:val="left"/>
      <w:pPr>
        <w:ind w:left="3600" w:hanging="349"/>
      </w:pPr>
    </w:lvl>
    <w:lvl w:ilvl="5">
      <w:start w:val="1"/>
      <w:numFmt w:val="lowerRoman"/>
      <w:suff w:val="tab"/>
      <w:lvlText w:val="%6."/>
      <w:lvlJc w:val="right"/>
      <w:pPr>
        <w:ind w:left="4320" w:hanging="169"/>
      </w:pPr>
    </w:lvl>
    <w:lvl w:ilvl="6">
      <w:start w:val="1"/>
      <w:numFmt w:val="decimal"/>
      <w:suff w:val="tab"/>
      <w:lvlText w:val="%7."/>
      <w:lvlJc w:val="left"/>
      <w:pPr>
        <w:ind w:left="5040" w:hanging="349"/>
      </w:pPr>
    </w:lvl>
    <w:lvl w:ilvl="7">
      <w:start w:val="1"/>
      <w:numFmt w:val="lowerLetter"/>
      <w:suff w:val="tab"/>
      <w:lvlText w:val="%8."/>
      <w:lvlJc w:val="left"/>
      <w:pPr>
        <w:ind w:left="5760" w:hanging="349"/>
      </w:pPr>
    </w:lvl>
    <w:lvl w:ilvl="8">
      <w:start w:val="1"/>
      <w:numFmt w:val="lowerRoman"/>
      <w:suff w:val="tab"/>
      <w:lvlText w:val="%9."/>
      <w:lvlJc w:val="right"/>
      <w:pPr>
        <w:ind w:left="6480" w:hanging="169"/>
      </w:pPr>
    </w:lvl>
  </w:abstractNum>
  <w:abstractNum w:abstractNumId="9">
    <w:multiLevelType w:val="hybridMultilevel"/>
    <w:lvl w:ilvl="0">
      <w:start w:val="1"/>
      <w:numFmt w:val="bullet"/>
      <w:suff w:val="tab"/>
      <w:lvlText w:val="·"/>
      <w:lvlJc w:val="left"/>
      <w:pPr>
        <w:ind w:left="720" w:hanging="356"/>
      </w:pPr>
      <w:rPr>
        <w:rFonts w:ascii="Symbol" w:hAnsi="Symbol" w:cs="Symbol" w:eastAsia="Symbol"/>
      </w:rPr>
    </w:lvl>
    <w:lvl w:ilvl="1">
      <w:start w:val="1"/>
      <w:numFmt w:val="bullet"/>
      <w:suff w:val="tab"/>
      <w:lvlText w:val="o"/>
      <w:lvlJc w:val="left"/>
      <w:pPr>
        <w:ind w:left="1440" w:hanging="356"/>
      </w:pPr>
      <w:rPr>
        <w:rFonts w:ascii="Courier New" w:hAnsi="Courier New" w:cs="Courier New" w:eastAsia="Courier New"/>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10">
    <w:multiLevelType w:val="hybridMultilevel"/>
    <w:lvl w:ilvl="0">
      <w:start w:val="1"/>
      <w:numFmt w:val="decimal"/>
      <w:suff w:val="tab"/>
      <w:lvlText w:val="%1"/>
      <w:lvlJc w:val="left"/>
      <w:pPr>
        <w:ind w:left="360" w:hanging="347"/>
      </w:pPr>
      <w:rPr>
        <w:rFonts w:hint="default"/>
      </w:r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rPr>
        <w:rFonts w:hint="default"/>
      </w:rPr>
    </w:lvl>
    <w:lvl w:ilvl="5">
      <w:start w:val="1"/>
      <w:numFmt w:val="decimal"/>
      <w:suff w:val="tab"/>
      <w:lvlText w:val="%1.%2.%3.%4.%5.%6."/>
      <w:lvlJc w:val="left"/>
      <w:pPr>
        <w:ind w:left="2736" w:hanging="923"/>
      </w:pPr>
      <w:rPr>
        <w:rFonts w:hint="default"/>
      </w:rPr>
    </w:lvl>
    <w:lvl w:ilvl="6">
      <w:start w:val="1"/>
      <w:numFmt w:val="decimal"/>
      <w:suff w:val="tab"/>
      <w:lvlText w:val="%1.%2.%3.%4.%5.%6.%7."/>
      <w:lvlJc w:val="left"/>
      <w:pPr>
        <w:ind w:left="3240" w:hanging="1067"/>
      </w:pPr>
      <w:rPr>
        <w:rFonts w:hint="default"/>
      </w:rPr>
    </w:lvl>
    <w:lvl w:ilvl="7">
      <w:start w:val="1"/>
      <w:numFmt w:val="decimal"/>
      <w:suff w:val="tab"/>
      <w:lvlText w:val="%1.%2.%3.%4.%5.%6.%7.%8."/>
      <w:lvlJc w:val="left"/>
      <w:pPr>
        <w:ind w:left="3744" w:hanging="1211"/>
      </w:pPr>
      <w:rPr>
        <w:rFonts w:hint="default"/>
      </w:rPr>
    </w:lvl>
    <w:lvl w:ilvl="8">
      <w:start w:val="1"/>
      <w:numFmt w:val="decimal"/>
      <w:suff w:val="tab"/>
      <w:lvlText w:val="%1.%2.%3.%4.%5.%6.%7.%8.%9."/>
      <w:lvlJc w:val="left"/>
      <w:pPr>
        <w:ind w:left="4320" w:hanging="1427"/>
      </w:pPr>
      <w:rPr>
        <w:rFonts w:hint="default"/>
      </w:rPr>
    </w:lvl>
  </w:abstractNum>
  <w:abstractNum w:abstractNumId="11">
    <w:multiLevelType w:val="hybridMultilevel"/>
    <w:lvl w:ilvl="0">
      <w:start w:val="1"/>
      <w:numFmt w:val="bullet"/>
      <w:suff w:val="tab"/>
      <w:lvlText w:val="·"/>
      <w:lvlJc w:val="left"/>
      <w:pPr>
        <w:ind w:left="720" w:hanging="351"/>
      </w:pPr>
      <w:rPr>
        <w:rFonts w:ascii="Symbol" w:hAnsi="Symbol" w:cs="Symbol" w:eastAsia="Symbol"/>
        <w:color w:val="0E101A"/>
        <w:sz w:val="24"/>
      </w:rPr>
    </w:lvl>
    <w:lvl w:ilvl="1">
      <w:start w:val="1"/>
      <w:numFmt w:val="bullet"/>
      <w:suff w:val="tab"/>
      <w:lvlText w:val="·"/>
      <w:lvlJc w:val="left"/>
      <w:pPr>
        <w:ind w:left="1440" w:hanging="351"/>
      </w:pPr>
      <w:rPr>
        <w:rFonts w:ascii="Symbol" w:hAnsi="Symbol" w:cs="Symbol" w:eastAsia="Symbol"/>
        <w:color w:val="0E101A"/>
        <w:sz w:val="24"/>
      </w:rPr>
    </w:lvl>
    <w:lvl w:ilvl="2">
      <w:start w:val="1"/>
      <w:numFmt w:val="bullet"/>
      <w:suff w:val="tab"/>
      <w:lvlText w:val="·"/>
      <w:lvlJc w:val="left"/>
      <w:pPr>
        <w:ind w:left="2160" w:hanging="351"/>
      </w:pPr>
      <w:rPr>
        <w:rFonts w:ascii="Symbol" w:hAnsi="Symbol" w:cs="Symbol" w:eastAsia="Symbol"/>
        <w:color w:val="0E101A"/>
        <w:sz w:val="24"/>
      </w:rPr>
    </w:lvl>
    <w:lvl w:ilvl="3">
      <w:start w:val="1"/>
      <w:numFmt w:val="bullet"/>
      <w:suff w:val="tab"/>
      <w:lvlText w:val="·"/>
      <w:lvlJc w:val="left"/>
      <w:pPr>
        <w:ind w:left="2880" w:hanging="351"/>
      </w:pPr>
      <w:rPr>
        <w:rFonts w:ascii="Symbol" w:hAnsi="Symbol" w:cs="Symbol" w:eastAsia="Symbol"/>
        <w:color w:val="0E101A"/>
        <w:sz w:val="24"/>
      </w:rPr>
    </w:lvl>
    <w:lvl w:ilvl="4">
      <w:start w:val="1"/>
      <w:numFmt w:val="bullet"/>
      <w:suff w:val="tab"/>
      <w:lvlText w:val="·"/>
      <w:lvlJc w:val="left"/>
      <w:pPr>
        <w:ind w:left="3600" w:hanging="351"/>
      </w:pPr>
      <w:rPr>
        <w:rFonts w:ascii="Symbol" w:hAnsi="Symbol" w:cs="Symbol" w:eastAsia="Symbol"/>
        <w:color w:val="0E101A"/>
        <w:sz w:val="24"/>
      </w:rPr>
    </w:lvl>
    <w:lvl w:ilvl="5">
      <w:start w:val="1"/>
      <w:numFmt w:val="bullet"/>
      <w:suff w:val="tab"/>
      <w:lvlText w:val="·"/>
      <w:lvlJc w:val="left"/>
      <w:pPr>
        <w:ind w:left="4320" w:hanging="351"/>
      </w:pPr>
      <w:rPr>
        <w:rFonts w:ascii="Symbol" w:hAnsi="Symbol" w:cs="Symbol" w:eastAsia="Symbol"/>
        <w:color w:val="0E101A"/>
        <w:sz w:val="24"/>
      </w:rPr>
    </w:lvl>
    <w:lvl w:ilvl="6">
      <w:start w:val="1"/>
      <w:numFmt w:val="bullet"/>
      <w:suff w:val="tab"/>
      <w:lvlText w:val="·"/>
      <w:lvlJc w:val="left"/>
      <w:pPr>
        <w:ind w:left="5040" w:hanging="351"/>
      </w:pPr>
      <w:rPr>
        <w:rFonts w:ascii="Symbol" w:hAnsi="Symbol" w:cs="Symbol" w:eastAsia="Symbol"/>
        <w:color w:val="0E101A"/>
        <w:sz w:val="24"/>
      </w:rPr>
    </w:lvl>
    <w:lvl w:ilvl="7">
      <w:start w:val="1"/>
      <w:numFmt w:val="bullet"/>
      <w:suff w:val="tab"/>
      <w:lvlText w:val="·"/>
      <w:lvlJc w:val="left"/>
      <w:pPr>
        <w:ind w:left="5760" w:hanging="351"/>
      </w:pPr>
      <w:rPr>
        <w:rFonts w:ascii="Symbol" w:hAnsi="Symbol" w:cs="Symbol" w:eastAsia="Symbol"/>
        <w:color w:val="0E101A"/>
        <w:sz w:val="24"/>
      </w:rPr>
    </w:lvl>
    <w:lvl w:ilvl="8">
      <w:start w:val="1"/>
      <w:numFmt w:val="bullet"/>
      <w:suff w:val="tab"/>
      <w:lvlText w:val="·"/>
      <w:lvlJc w:val="left"/>
      <w:pPr>
        <w:ind w:left="6480" w:hanging="351"/>
      </w:pPr>
      <w:rPr>
        <w:rFonts w:ascii="Symbol" w:hAnsi="Symbol" w:cs="Symbol" w:eastAsia="Symbol"/>
        <w:color w:val="0E101A"/>
        <w:sz w:val="24"/>
      </w:rPr>
    </w:lvl>
  </w:abstractNum>
  <w:abstractNum w:abstractNumId="12">
    <w:multiLevelType w:val="hybridMultilevel"/>
    <w:lvl w:ilvl="0">
      <w:start w:val="1"/>
      <w:numFmt w:val="bullet"/>
      <w:suff w:val="tab"/>
      <w:lvlText w:val="·"/>
      <w:lvlJc w:val="left"/>
      <w:pPr>
        <w:ind w:left="720" w:hanging="325"/>
      </w:pPr>
      <w:rPr>
        <w:rFonts w:ascii="Symbol" w:hAnsi="Symbol" w:cs="Symbol" w:eastAsia="Symbol"/>
      </w:rPr>
    </w:lvl>
    <w:lvl w:ilvl="1">
      <w:start w:val="1"/>
      <w:numFmt w:val="bullet"/>
      <w:suff w:val="tab"/>
      <w:lvlText w:val="o"/>
      <w:lvlJc w:val="left"/>
      <w:pPr>
        <w:ind w:left="1440" w:hanging="325"/>
      </w:pPr>
      <w:rPr>
        <w:rFonts w:ascii="Courier New" w:hAnsi="Courier New" w:cs="Courier New" w:eastAsia="Courier New"/>
      </w:rPr>
    </w:lvl>
    <w:lvl w:ilvl="2">
      <w:start w:val="1"/>
      <w:numFmt w:val="bullet"/>
      <w:suff w:val="tab"/>
      <w:lvlText w:val="§"/>
      <w:lvlJc w:val="left"/>
      <w:pPr>
        <w:ind w:left="2160" w:hanging="325"/>
      </w:pPr>
      <w:rPr>
        <w:rFonts w:ascii="Wingdings" w:hAnsi="Wingdings" w:cs="Wingdings" w:eastAsia="Wingdings"/>
      </w:rPr>
    </w:lvl>
    <w:lvl w:ilvl="3">
      <w:start w:val="1"/>
      <w:numFmt w:val="bullet"/>
      <w:suff w:val="tab"/>
      <w:lvlText w:val="·"/>
      <w:lvlJc w:val="left"/>
      <w:pPr>
        <w:ind w:left="2880" w:hanging="325"/>
      </w:pPr>
      <w:rPr>
        <w:rFonts w:ascii="Symbol" w:hAnsi="Symbol" w:cs="Symbol" w:eastAsia="Symbol"/>
      </w:rPr>
    </w:lvl>
    <w:lvl w:ilvl="4">
      <w:start w:val="1"/>
      <w:numFmt w:val="bullet"/>
      <w:suff w:val="tab"/>
      <w:lvlText w:val="o"/>
      <w:lvlJc w:val="left"/>
      <w:pPr>
        <w:ind w:left="3600" w:hanging="325"/>
      </w:pPr>
      <w:rPr>
        <w:rFonts w:ascii="Courier New" w:hAnsi="Courier New" w:cs="Courier New" w:eastAsia="Courier New"/>
      </w:rPr>
    </w:lvl>
    <w:lvl w:ilvl="5">
      <w:start w:val="1"/>
      <w:numFmt w:val="bullet"/>
      <w:suff w:val="tab"/>
      <w:lvlText w:val="§"/>
      <w:lvlJc w:val="left"/>
      <w:pPr>
        <w:ind w:left="4320" w:hanging="325"/>
      </w:pPr>
      <w:rPr>
        <w:rFonts w:ascii="Wingdings" w:hAnsi="Wingdings" w:cs="Wingdings" w:eastAsia="Wingdings"/>
      </w:rPr>
    </w:lvl>
    <w:lvl w:ilvl="6">
      <w:start w:val="1"/>
      <w:numFmt w:val="bullet"/>
      <w:suff w:val="tab"/>
      <w:lvlText w:val="·"/>
      <w:lvlJc w:val="left"/>
      <w:pPr>
        <w:ind w:left="5040" w:hanging="325"/>
      </w:pPr>
      <w:rPr>
        <w:rFonts w:ascii="Symbol" w:hAnsi="Symbol" w:cs="Symbol" w:eastAsia="Symbol"/>
      </w:rPr>
    </w:lvl>
    <w:lvl w:ilvl="7">
      <w:start w:val="1"/>
      <w:numFmt w:val="bullet"/>
      <w:suff w:val="tab"/>
      <w:lvlText w:val="o"/>
      <w:lvlJc w:val="left"/>
      <w:pPr>
        <w:ind w:left="5760" w:hanging="325"/>
      </w:pPr>
      <w:rPr>
        <w:rFonts w:ascii="Courier New" w:hAnsi="Courier New" w:cs="Courier New" w:eastAsia="Courier New"/>
      </w:rPr>
    </w:lvl>
    <w:lvl w:ilvl="8">
      <w:start w:val="1"/>
      <w:numFmt w:val="bullet"/>
      <w:suff w:val="tab"/>
      <w:lvlText w:val="§"/>
      <w:lvlJc w:val="left"/>
      <w:pPr>
        <w:ind w:left="6480" w:hanging="325"/>
      </w:pPr>
      <w:rPr>
        <w:rFonts w:ascii="Wingdings" w:hAnsi="Wingdings" w:cs="Wingdings" w:eastAsia="Wingdings"/>
      </w:rPr>
    </w:lvl>
  </w:abstractNum>
  <w:abstractNum w:abstractNumId="13">
    <w:multiLevelType w:val="hybridMultilevel"/>
    <w:lvl w:ilvl="0">
      <w:start w:val="1"/>
      <w:numFmt w:val="bullet"/>
      <w:pStyle w:val="499"/>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4">
    <w:multiLevelType w:val="hybridMultilevel"/>
    <w:lvl w:ilvl="0">
      <w:start w:val="1"/>
      <w:numFmt w:val="bullet"/>
      <w:suff w:val="tab"/>
      <w:lvlText w:val="·"/>
      <w:lvlJc w:val="left"/>
      <w:pPr>
        <w:ind w:left="720" w:hanging="349"/>
      </w:pPr>
      <w:rPr>
        <w:rFonts w:ascii="Symbol" w:hAnsi="Symbol" w:cs="Symbol" w:eastAsia="Symbol"/>
      </w:rPr>
    </w:lvl>
    <w:lvl w:ilvl="1">
      <w:start w:val="1"/>
      <w:numFmt w:val="bullet"/>
      <w:suff w:val="tab"/>
      <w:lvlText w:val="o"/>
      <w:lvlJc w:val="left"/>
      <w:pPr>
        <w:ind w:left="1440" w:hanging="349"/>
      </w:pPr>
      <w:rPr>
        <w:rFonts w:ascii="Courier New" w:hAnsi="Courier New" w:cs="Courier New" w:eastAsia="Courier New"/>
      </w:rPr>
    </w:lvl>
    <w:lvl w:ilvl="2">
      <w:start w:val="1"/>
      <w:numFmt w:val="bullet"/>
      <w:suff w:val="tab"/>
      <w:lvlText w:val="§"/>
      <w:lvlJc w:val="left"/>
      <w:pPr>
        <w:ind w:left="2160" w:hanging="349"/>
      </w:pPr>
      <w:rPr>
        <w:rFonts w:ascii="Wingdings" w:hAnsi="Wingdings" w:cs="Wingdings" w:eastAsia="Wingdings"/>
      </w:rPr>
    </w:lvl>
    <w:lvl w:ilvl="3">
      <w:start w:val="1"/>
      <w:numFmt w:val="bullet"/>
      <w:suff w:val="tab"/>
      <w:lvlText w:val="·"/>
      <w:lvlJc w:val="left"/>
      <w:pPr>
        <w:ind w:left="2880" w:hanging="349"/>
      </w:pPr>
      <w:rPr>
        <w:rFonts w:ascii="Symbol" w:hAnsi="Symbol" w:cs="Symbol" w:eastAsia="Symbol"/>
      </w:rPr>
    </w:lvl>
    <w:lvl w:ilvl="4">
      <w:start w:val="1"/>
      <w:numFmt w:val="bullet"/>
      <w:suff w:val="tab"/>
      <w:lvlText w:val="o"/>
      <w:lvlJc w:val="left"/>
      <w:pPr>
        <w:ind w:left="3600" w:hanging="349"/>
      </w:pPr>
      <w:rPr>
        <w:rFonts w:ascii="Courier New" w:hAnsi="Courier New" w:cs="Courier New" w:eastAsia="Courier New"/>
      </w:rPr>
    </w:lvl>
    <w:lvl w:ilvl="5">
      <w:start w:val="1"/>
      <w:numFmt w:val="bullet"/>
      <w:suff w:val="tab"/>
      <w:lvlText w:val="§"/>
      <w:lvlJc w:val="left"/>
      <w:pPr>
        <w:ind w:left="4320" w:hanging="349"/>
      </w:pPr>
      <w:rPr>
        <w:rFonts w:ascii="Wingdings" w:hAnsi="Wingdings" w:cs="Wingdings" w:eastAsia="Wingdings"/>
      </w:rPr>
    </w:lvl>
    <w:lvl w:ilvl="6">
      <w:start w:val="1"/>
      <w:numFmt w:val="bullet"/>
      <w:suff w:val="tab"/>
      <w:lvlText w:val="·"/>
      <w:lvlJc w:val="left"/>
      <w:pPr>
        <w:ind w:left="5040" w:hanging="349"/>
      </w:pPr>
      <w:rPr>
        <w:rFonts w:ascii="Symbol" w:hAnsi="Symbol" w:cs="Symbol" w:eastAsia="Symbol"/>
      </w:rPr>
    </w:lvl>
    <w:lvl w:ilvl="7">
      <w:start w:val="1"/>
      <w:numFmt w:val="bullet"/>
      <w:suff w:val="tab"/>
      <w:lvlText w:val="o"/>
      <w:lvlJc w:val="left"/>
      <w:pPr>
        <w:ind w:left="5760" w:hanging="349"/>
      </w:pPr>
      <w:rPr>
        <w:rFonts w:ascii="Courier New" w:hAnsi="Courier New" w:cs="Courier New" w:eastAsia="Courier New"/>
      </w:rPr>
    </w:lvl>
    <w:lvl w:ilvl="8">
      <w:start w:val="1"/>
      <w:numFmt w:val="bullet"/>
      <w:suff w:val="tab"/>
      <w:lvlText w:val="§"/>
      <w:lvlJc w:val="left"/>
      <w:pPr>
        <w:ind w:left="6480" w:hanging="349"/>
      </w:pPr>
      <w:rPr>
        <w:rFonts w:ascii="Wingdings" w:hAnsi="Wingdings" w:cs="Wingdings" w:eastAsia="Wingdings"/>
      </w:rPr>
    </w:lvl>
  </w:abstractNum>
  <w:abstractNum w:abstractNumId="15">
    <w:multiLevelType w:val="hybridMultilevel"/>
    <w:lvl w:ilvl="0">
      <w:start w:val="1"/>
      <w:numFmt w:val="bullet"/>
      <w:suff w:val="tab"/>
      <w:lvlText w:val="·"/>
      <w:lvlJc w:val="left"/>
      <w:pPr>
        <w:ind w:left="720" w:hanging="357"/>
      </w:pPr>
      <w:rPr>
        <w:rFonts w:ascii="Symbol" w:hAnsi="Symbol" w:cs="Symbol" w:eastAsia="Symbol"/>
      </w:rPr>
    </w:lvl>
    <w:lvl w:ilvl="1">
      <w:start w:val="1"/>
      <w:numFmt w:val="bullet"/>
      <w:suff w:val="tab"/>
      <w:lvlText w:val="o"/>
      <w:lvlJc w:val="left"/>
      <w:pPr>
        <w:ind w:left="1440" w:hanging="357"/>
      </w:pPr>
      <w:rPr>
        <w:rFonts w:ascii="Courier New" w:hAnsi="Courier New" w:cs="Courier New" w:eastAsia="Courier New"/>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abstractNum w:abstractNumId="16">
    <w:multiLevelType w:val="hybridMultilevel"/>
    <w:lvl w:ilvl="0">
      <w:start w:val="1"/>
      <w:numFmt w:val="decimal"/>
      <w:suff w:val="tab"/>
      <w:lvlText w:val="%1)"/>
      <w:lvlJc w:val="left"/>
      <w:pPr>
        <w:ind w:left="720" w:hanging="311"/>
      </w:pPr>
      <w:rPr>
        <w:rFonts w:hint="default"/>
      </w:rPr>
    </w:lvl>
    <w:lvl w:ilvl="1">
      <w:start w:val="1"/>
      <w:numFmt w:val="lowerLetter"/>
      <w:suff w:val="tab"/>
      <w:lvlText w:val="%2."/>
      <w:lvlJc w:val="left"/>
      <w:pPr>
        <w:ind w:left="1440" w:hanging="311"/>
      </w:pPr>
    </w:lvl>
    <w:lvl w:ilvl="2">
      <w:start w:val="1"/>
      <w:numFmt w:val="lowerRoman"/>
      <w:suff w:val="tab"/>
      <w:lvlText w:val="%3."/>
      <w:lvlJc w:val="right"/>
      <w:pPr>
        <w:ind w:left="2160" w:hanging="131"/>
      </w:pPr>
    </w:lvl>
    <w:lvl w:ilvl="3">
      <w:start w:val="1"/>
      <w:numFmt w:val="decimal"/>
      <w:suff w:val="tab"/>
      <w:lvlText w:val="%4."/>
      <w:lvlJc w:val="left"/>
      <w:pPr>
        <w:ind w:left="2880" w:hanging="311"/>
      </w:pPr>
    </w:lvl>
    <w:lvl w:ilvl="4">
      <w:start w:val="1"/>
      <w:numFmt w:val="lowerLetter"/>
      <w:suff w:val="tab"/>
      <w:lvlText w:val="%5."/>
      <w:lvlJc w:val="left"/>
      <w:pPr>
        <w:ind w:left="3600" w:hanging="311"/>
      </w:pPr>
    </w:lvl>
    <w:lvl w:ilvl="5">
      <w:start w:val="1"/>
      <w:numFmt w:val="lowerRoman"/>
      <w:suff w:val="tab"/>
      <w:lvlText w:val="%6."/>
      <w:lvlJc w:val="right"/>
      <w:pPr>
        <w:ind w:left="4320" w:hanging="131"/>
      </w:pPr>
    </w:lvl>
    <w:lvl w:ilvl="6">
      <w:start w:val="1"/>
      <w:numFmt w:val="decimal"/>
      <w:suff w:val="tab"/>
      <w:lvlText w:val="%7."/>
      <w:lvlJc w:val="left"/>
      <w:pPr>
        <w:ind w:left="5040" w:hanging="311"/>
      </w:pPr>
    </w:lvl>
    <w:lvl w:ilvl="7">
      <w:start w:val="1"/>
      <w:numFmt w:val="lowerLetter"/>
      <w:suff w:val="tab"/>
      <w:lvlText w:val="%8."/>
      <w:lvlJc w:val="left"/>
      <w:pPr>
        <w:ind w:left="5760" w:hanging="311"/>
      </w:pPr>
    </w:lvl>
    <w:lvl w:ilvl="8">
      <w:start w:val="1"/>
      <w:numFmt w:val="lowerRoman"/>
      <w:suff w:val="tab"/>
      <w:lvlText w:val="%9."/>
      <w:lvlJc w:val="right"/>
      <w:pPr>
        <w:ind w:left="6480" w:hanging="131"/>
      </w:pPr>
    </w:lvl>
  </w:abstractNum>
  <w:abstractNum w:abstractNumId="17">
    <w:multiLevelType w:val="hybridMultilevel"/>
    <w:lvl w:ilvl="0">
      <w:start w:val="1"/>
      <w:numFmt w:val="decimal"/>
      <w:suff w:val="tab"/>
      <w:lvlText w:val="%1)"/>
      <w:lvlJc w:val="left"/>
      <w:pPr>
        <w:ind w:left="720" w:hanging="312"/>
      </w:pPr>
      <w:rPr>
        <w:rFonts w:hint="default"/>
      </w:rPr>
    </w:lvl>
    <w:lvl w:ilvl="1">
      <w:start w:val="1"/>
      <w:numFmt w:val="lowerLetter"/>
      <w:suff w:val="tab"/>
      <w:lvlText w:val="%2."/>
      <w:lvlJc w:val="left"/>
      <w:pPr>
        <w:ind w:left="1440" w:hanging="312"/>
      </w:pPr>
    </w:lvl>
    <w:lvl w:ilvl="2">
      <w:start w:val="1"/>
      <w:numFmt w:val="lowerRoman"/>
      <w:suff w:val="tab"/>
      <w:lvlText w:val="%3."/>
      <w:lvlJc w:val="right"/>
      <w:pPr>
        <w:ind w:left="2160" w:hanging="132"/>
      </w:pPr>
    </w:lvl>
    <w:lvl w:ilvl="3">
      <w:start w:val="1"/>
      <w:numFmt w:val="decimal"/>
      <w:suff w:val="tab"/>
      <w:lvlText w:val="%4."/>
      <w:lvlJc w:val="left"/>
      <w:pPr>
        <w:ind w:left="2880" w:hanging="312"/>
      </w:pPr>
    </w:lvl>
    <w:lvl w:ilvl="4">
      <w:start w:val="1"/>
      <w:numFmt w:val="lowerLetter"/>
      <w:suff w:val="tab"/>
      <w:lvlText w:val="%5."/>
      <w:lvlJc w:val="left"/>
      <w:pPr>
        <w:ind w:left="3600" w:hanging="312"/>
      </w:pPr>
    </w:lvl>
    <w:lvl w:ilvl="5">
      <w:start w:val="1"/>
      <w:numFmt w:val="lowerRoman"/>
      <w:suff w:val="tab"/>
      <w:lvlText w:val="%6."/>
      <w:lvlJc w:val="right"/>
      <w:pPr>
        <w:ind w:left="4320" w:hanging="132"/>
      </w:pPr>
    </w:lvl>
    <w:lvl w:ilvl="6">
      <w:start w:val="1"/>
      <w:numFmt w:val="decimal"/>
      <w:suff w:val="tab"/>
      <w:lvlText w:val="%7."/>
      <w:lvlJc w:val="left"/>
      <w:pPr>
        <w:ind w:left="5040" w:hanging="312"/>
      </w:pPr>
    </w:lvl>
    <w:lvl w:ilvl="7">
      <w:start w:val="1"/>
      <w:numFmt w:val="lowerLetter"/>
      <w:suff w:val="tab"/>
      <w:lvlText w:val="%8."/>
      <w:lvlJc w:val="left"/>
      <w:pPr>
        <w:ind w:left="5760" w:hanging="312"/>
      </w:pPr>
    </w:lvl>
    <w:lvl w:ilvl="8">
      <w:start w:val="1"/>
      <w:numFmt w:val="lowerRoman"/>
      <w:suff w:val="tab"/>
      <w:lvlText w:val="%9."/>
      <w:lvlJc w:val="right"/>
      <w:pPr>
        <w:ind w:left="6480" w:hanging="132"/>
      </w:pPr>
    </w:lvl>
  </w:abstractNum>
  <w:abstractNum w:abstractNumId="18">
    <w:multiLevelType w:val="hybridMultilevel"/>
    <w:lvl w:ilvl="0">
      <w:start w:val="1"/>
      <w:numFmt w:val="decimal"/>
      <w:suff w:val="tab"/>
      <w:lvlText w:val="%1."/>
      <w:lvlJc w:val="left"/>
      <w:pPr>
        <w:ind w:left="720" w:hanging="347"/>
      </w:pPr>
      <w:rPr>
        <w:rFonts w:hint="default"/>
      </w:rPr>
    </w:lvl>
    <w:lvl w:ilvl="1">
      <w:start w:val="1"/>
      <w:numFmt w:val="lowerLetter"/>
      <w:suff w:val="tab"/>
      <w:lvlText w:val="%2."/>
      <w:lvlJc w:val="left"/>
      <w:pPr>
        <w:ind w:left="1440" w:hanging="347"/>
      </w:pPr>
    </w:lvl>
    <w:lvl w:ilvl="2">
      <w:start w:val="1"/>
      <w:numFmt w:val="lowerRoman"/>
      <w:suff w:val="tab"/>
      <w:lvlText w:val="%3."/>
      <w:lvlJc w:val="right"/>
      <w:pPr>
        <w:ind w:left="2160" w:hanging="167"/>
      </w:pPr>
    </w:lvl>
    <w:lvl w:ilvl="3">
      <w:start w:val="1"/>
      <w:numFmt w:val="decimal"/>
      <w:suff w:val="tab"/>
      <w:lvlText w:val="%4."/>
      <w:lvlJc w:val="left"/>
      <w:pPr>
        <w:ind w:left="2880" w:hanging="347"/>
      </w:pPr>
    </w:lvl>
    <w:lvl w:ilvl="4">
      <w:start w:val="1"/>
      <w:numFmt w:val="lowerLetter"/>
      <w:suff w:val="tab"/>
      <w:lvlText w:val="%5."/>
      <w:lvlJc w:val="left"/>
      <w:pPr>
        <w:ind w:left="3600" w:hanging="347"/>
      </w:pPr>
    </w:lvl>
    <w:lvl w:ilvl="5">
      <w:start w:val="1"/>
      <w:numFmt w:val="lowerRoman"/>
      <w:suff w:val="tab"/>
      <w:lvlText w:val="%6."/>
      <w:lvlJc w:val="right"/>
      <w:pPr>
        <w:ind w:left="4320" w:hanging="167"/>
      </w:pPr>
    </w:lvl>
    <w:lvl w:ilvl="6">
      <w:start w:val="1"/>
      <w:numFmt w:val="decimal"/>
      <w:suff w:val="tab"/>
      <w:lvlText w:val="%7."/>
      <w:lvlJc w:val="left"/>
      <w:pPr>
        <w:ind w:left="5040" w:hanging="347"/>
      </w:pPr>
    </w:lvl>
    <w:lvl w:ilvl="7">
      <w:start w:val="1"/>
      <w:numFmt w:val="lowerLetter"/>
      <w:suff w:val="tab"/>
      <w:lvlText w:val="%8."/>
      <w:lvlJc w:val="left"/>
      <w:pPr>
        <w:ind w:left="5760" w:hanging="347"/>
      </w:pPr>
    </w:lvl>
    <w:lvl w:ilvl="8">
      <w:start w:val="1"/>
      <w:numFmt w:val="lowerRoman"/>
      <w:suff w:val="tab"/>
      <w:lvlText w:val="%9."/>
      <w:lvlJc w:val="right"/>
      <w:pPr>
        <w:ind w:left="6480" w:hanging="167"/>
      </w:pPr>
    </w:lvl>
  </w:abstractNum>
  <w:abstractNum w:abstractNumId="19">
    <w:multiLevelType w:val="hybridMultilevel"/>
    <w:lvl w:ilvl="0">
      <w:start w:val="1"/>
      <w:numFmt w:val="decimal"/>
      <w:suff w:val="tab"/>
      <w:lvlText w:val="%1."/>
      <w:lvlJc w:val="left"/>
      <w:pPr>
        <w:ind w:left="720" w:hanging="319"/>
      </w:pPr>
    </w:lvl>
    <w:lvl w:ilvl="1">
      <w:start w:val="1"/>
      <w:numFmt w:val="lowerLetter"/>
      <w:suff w:val="tab"/>
      <w:lvlText w:val="%2."/>
      <w:lvlJc w:val="left"/>
      <w:pPr>
        <w:ind w:left="1440" w:hanging="319"/>
      </w:pPr>
    </w:lvl>
    <w:lvl w:ilvl="2">
      <w:start w:val="1"/>
      <w:numFmt w:val="lowerRoman"/>
      <w:suff w:val="tab"/>
      <w:lvlText w:val="%3."/>
      <w:lvlJc w:val="right"/>
      <w:pPr>
        <w:ind w:left="2160" w:hanging="139"/>
      </w:pPr>
    </w:lvl>
    <w:lvl w:ilvl="3">
      <w:start w:val="1"/>
      <w:numFmt w:val="decimal"/>
      <w:suff w:val="tab"/>
      <w:lvlText w:val="%4."/>
      <w:lvlJc w:val="left"/>
      <w:pPr>
        <w:ind w:left="2880" w:hanging="319"/>
      </w:pPr>
    </w:lvl>
    <w:lvl w:ilvl="4">
      <w:start w:val="1"/>
      <w:numFmt w:val="lowerLetter"/>
      <w:suff w:val="tab"/>
      <w:lvlText w:val="%5."/>
      <w:lvlJc w:val="left"/>
      <w:pPr>
        <w:ind w:left="3600" w:hanging="319"/>
      </w:pPr>
    </w:lvl>
    <w:lvl w:ilvl="5">
      <w:start w:val="1"/>
      <w:numFmt w:val="lowerRoman"/>
      <w:suff w:val="tab"/>
      <w:lvlText w:val="%6."/>
      <w:lvlJc w:val="right"/>
      <w:pPr>
        <w:ind w:left="4320" w:hanging="139"/>
      </w:pPr>
    </w:lvl>
    <w:lvl w:ilvl="6">
      <w:start w:val="1"/>
      <w:numFmt w:val="decimal"/>
      <w:suff w:val="tab"/>
      <w:lvlText w:val="%7."/>
      <w:lvlJc w:val="left"/>
      <w:pPr>
        <w:ind w:left="5040" w:hanging="319"/>
      </w:pPr>
    </w:lvl>
    <w:lvl w:ilvl="7">
      <w:start w:val="1"/>
      <w:numFmt w:val="lowerLetter"/>
      <w:suff w:val="tab"/>
      <w:lvlText w:val="%8."/>
      <w:lvlJc w:val="left"/>
      <w:pPr>
        <w:ind w:left="5760" w:hanging="319"/>
      </w:pPr>
    </w:lvl>
    <w:lvl w:ilvl="8">
      <w:start w:val="1"/>
      <w:numFmt w:val="lowerRoman"/>
      <w:suff w:val="tab"/>
      <w:lvlText w:val="%9."/>
      <w:lvlJc w:val="right"/>
      <w:pPr>
        <w:ind w:left="6480" w:hanging="139"/>
      </w:pPr>
    </w:lvl>
  </w:abstractNum>
  <w:abstractNum w:abstractNumId="20">
    <w:multiLevelType w:val="hybridMultilevel"/>
    <w:lvl w:ilvl="0">
      <w:start w:val="1"/>
      <w:numFmt w:val="decimal"/>
      <w:suff w:val="tab"/>
      <w:lvlText w:val="%1."/>
      <w:lvlJc w:val="left"/>
      <w:pPr>
        <w:ind w:left="720" w:hanging="317"/>
      </w:pPr>
    </w:lvl>
    <w:lvl w:ilvl="1">
      <w:start w:val="1"/>
      <w:numFmt w:val="lowerLetter"/>
      <w:suff w:val="tab"/>
      <w:lvlText w:val="%2."/>
      <w:lvlJc w:val="left"/>
      <w:pPr>
        <w:ind w:left="1440" w:hanging="317"/>
      </w:pPr>
    </w:lvl>
    <w:lvl w:ilvl="2">
      <w:start w:val="1"/>
      <w:numFmt w:val="lowerRoman"/>
      <w:suff w:val="tab"/>
      <w:lvlText w:val="%3."/>
      <w:lvlJc w:val="right"/>
      <w:pPr>
        <w:ind w:left="2160" w:hanging="137"/>
      </w:pPr>
    </w:lvl>
    <w:lvl w:ilvl="3">
      <w:start w:val="1"/>
      <w:numFmt w:val="decimal"/>
      <w:suff w:val="tab"/>
      <w:lvlText w:val="%4."/>
      <w:lvlJc w:val="left"/>
      <w:pPr>
        <w:ind w:left="2880" w:hanging="317"/>
      </w:pPr>
    </w:lvl>
    <w:lvl w:ilvl="4">
      <w:start w:val="1"/>
      <w:numFmt w:val="lowerLetter"/>
      <w:suff w:val="tab"/>
      <w:lvlText w:val="%5."/>
      <w:lvlJc w:val="left"/>
      <w:pPr>
        <w:ind w:left="3600" w:hanging="317"/>
      </w:pPr>
    </w:lvl>
    <w:lvl w:ilvl="5">
      <w:start w:val="1"/>
      <w:numFmt w:val="lowerRoman"/>
      <w:suff w:val="tab"/>
      <w:lvlText w:val="%6."/>
      <w:lvlJc w:val="right"/>
      <w:pPr>
        <w:ind w:left="4320" w:hanging="137"/>
      </w:pPr>
    </w:lvl>
    <w:lvl w:ilvl="6">
      <w:start w:val="1"/>
      <w:numFmt w:val="decimal"/>
      <w:suff w:val="tab"/>
      <w:lvlText w:val="%7."/>
      <w:lvlJc w:val="left"/>
      <w:pPr>
        <w:ind w:left="5040" w:hanging="317"/>
      </w:pPr>
    </w:lvl>
    <w:lvl w:ilvl="7">
      <w:start w:val="1"/>
      <w:numFmt w:val="lowerLetter"/>
      <w:suff w:val="tab"/>
      <w:lvlText w:val="%8."/>
      <w:lvlJc w:val="left"/>
      <w:pPr>
        <w:ind w:left="5760" w:hanging="317"/>
      </w:pPr>
    </w:lvl>
    <w:lvl w:ilvl="8">
      <w:start w:val="1"/>
      <w:numFmt w:val="lowerRoman"/>
      <w:suff w:val="tab"/>
      <w:lvlText w:val="%9."/>
      <w:lvlJc w:val="right"/>
      <w:pPr>
        <w:ind w:left="6480" w:hanging="137"/>
      </w:pPr>
    </w:lvl>
  </w:abstractNum>
  <w:abstractNum w:abstractNumId="21">
    <w:multiLevelType w:val="hybridMultilevel"/>
    <w:lvl w:ilvl="0">
      <w:start w:val="1"/>
      <w:numFmt w:val="bullet"/>
      <w:suff w:val="tab"/>
      <w:lvlText w:val="·"/>
      <w:lvlJc w:val="left"/>
      <w:pPr>
        <w:ind w:left="720" w:hanging="356"/>
      </w:pPr>
      <w:rPr>
        <w:rFonts w:ascii="Symbol" w:hAnsi="Symbol" w:cs="Symbol" w:eastAsia="Symbol"/>
      </w:rPr>
    </w:lvl>
    <w:lvl w:ilvl="1">
      <w:start w:val="1"/>
      <w:numFmt w:val="bullet"/>
      <w:suff w:val="tab"/>
      <w:lvlText w:val="o"/>
      <w:lvlJc w:val="left"/>
      <w:pPr>
        <w:ind w:left="1440" w:hanging="356"/>
      </w:pPr>
      <w:rPr>
        <w:rFonts w:ascii="Courier New" w:hAnsi="Courier New" w:cs="Courier New" w:eastAsia="Courier New"/>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22">
    <w:multiLevelType w:val="hybridMultilevel"/>
    <w:lvl w:ilvl="0">
      <w:start w:val="1"/>
      <w:numFmt w:val="decimal"/>
      <w:suff w:val="tab"/>
      <w:lvlText w:val="%1"/>
      <w:lvlJc w:val="left"/>
      <w:pPr>
        <w:ind w:left="432" w:hanging="418"/>
      </w:pPr>
    </w:lvl>
    <w:lvl w:ilvl="1">
      <w:start w:val="1"/>
      <w:numFmt w:val="decimal"/>
      <w:suff w:val="tab"/>
      <w:lvlText w:val="%1.%2"/>
      <w:lvlJc w:val="left"/>
      <w:pPr>
        <w:ind w:left="576" w:hanging="562"/>
      </w:pPr>
    </w:lvl>
    <w:lvl w:ilvl="2">
      <w:start w:val="1"/>
      <w:numFmt w:val="decimal"/>
      <w:suff w:val="tab"/>
      <w:lvlText w:val="%1.%2.%3"/>
      <w:lvlJc w:val="left"/>
      <w:pPr>
        <w:ind w:left="720" w:hanging="706"/>
      </w:pPr>
    </w:lvl>
    <w:lvl w:ilvl="3">
      <w:start w:val="1"/>
      <w:numFmt w:val="decimal"/>
      <w:suff w:val="tab"/>
      <w:lvlText w:val="%1.%2.%3.%4"/>
      <w:lvlJc w:val="left"/>
      <w:pPr>
        <w:ind w:left="864" w:hanging="850"/>
      </w:pPr>
    </w:lvl>
    <w:lvl w:ilvl="4">
      <w:start w:val="1"/>
      <w:numFmt w:val="decimal"/>
      <w:suff w:val="tab"/>
      <w:lvlText w:val="%1.%2.%3.%4.%5"/>
      <w:lvlJc w:val="left"/>
      <w:pPr>
        <w:ind w:left="1008" w:hanging="994"/>
      </w:pPr>
    </w:lvl>
    <w:lvl w:ilvl="5">
      <w:start w:val="1"/>
      <w:numFmt w:val="decimal"/>
      <w:suff w:val="tab"/>
      <w:lvlText w:val="%1.%2.%3.%4.%5.%6"/>
      <w:lvlJc w:val="left"/>
      <w:pPr>
        <w:ind w:left="1152" w:hanging="1138"/>
      </w:pPr>
    </w:lvl>
    <w:lvl w:ilvl="6">
      <w:start w:val="1"/>
      <w:numFmt w:val="decimal"/>
      <w:suff w:val="tab"/>
      <w:lvlText w:val="%1.%2.%3.%4.%5.%6.%7"/>
      <w:lvlJc w:val="left"/>
      <w:pPr>
        <w:ind w:left="1296" w:hanging="1282"/>
      </w:pPr>
    </w:lvl>
    <w:lvl w:ilvl="7">
      <w:start w:val="1"/>
      <w:numFmt w:val="decimal"/>
      <w:suff w:val="tab"/>
      <w:lvlText w:val="%1.%2.%3.%4.%5.%6.%7.%8"/>
      <w:lvlJc w:val="left"/>
      <w:pPr>
        <w:ind w:left="1440" w:hanging="1426"/>
      </w:pPr>
    </w:lvl>
    <w:lvl w:ilvl="8">
      <w:start w:val="1"/>
      <w:numFmt w:val="decimal"/>
      <w:suff w:val="tab"/>
      <w:lvlText w:val="%1.%2.%3.%4.%5.%6.%7.%8.%9"/>
      <w:lvlJc w:val="left"/>
      <w:pPr>
        <w:ind w:left="1584" w:hanging="1570"/>
      </w:pPr>
    </w:lvl>
  </w:abstractNum>
  <w:abstractNum w:abstractNumId="23">
    <w:multiLevelType w:val="hybridMultilevel"/>
    <w:lvl w:ilvl="0">
      <w:start w:val="4"/>
      <w:numFmt w:val="bullet"/>
      <w:suff w:val="tab"/>
      <w:lvlText w:val="-"/>
      <w:lvlJc w:val="left"/>
      <w:pPr>
        <w:ind w:left="720" w:hanging="346"/>
      </w:pPr>
      <w:rPr>
        <w:rFonts w:ascii="Calibri" w:hAnsi="Calibri" w:cs="Calibri" w:eastAsia="Calibri"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4">
    <w:multiLevelType w:val="hybridMultilevel"/>
    <w:lvl w:ilvl="0">
      <w:start w:val="1"/>
      <w:numFmt w:val="bullet"/>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5">
    <w:multiLevelType w:val="hybridMultilevel"/>
    <w:lvl w:ilvl="0">
      <w:start w:val="1"/>
      <w:numFmt w:val="decimal"/>
      <w:suff w:val="tab"/>
      <w:lvlText w:val="%1"/>
      <w:lvlJc w:val="left"/>
      <w:pPr>
        <w:ind w:left="360" w:hanging="347"/>
      </w:pPr>
      <w:rPr>
        <w:rFonts w:hint="default"/>
      </w:r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rPr>
        <w:rFonts w:hint="default"/>
      </w:rPr>
    </w:lvl>
    <w:lvl w:ilvl="5">
      <w:start w:val="1"/>
      <w:numFmt w:val="decimal"/>
      <w:suff w:val="tab"/>
      <w:lvlText w:val="%1.%2.%3.%4.%5.%6."/>
      <w:lvlJc w:val="left"/>
      <w:pPr>
        <w:ind w:left="2736" w:hanging="923"/>
      </w:pPr>
      <w:rPr>
        <w:rFonts w:hint="default"/>
      </w:rPr>
    </w:lvl>
    <w:lvl w:ilvl="6">
      <w:start w:val="1"/>
      <w:numFmt w:val="decimal"/>
      <w:suff w:val="tab"/>
      <w:lvlText w:val="%1.%2.%3.%4.%5.%6.%7."/>
      <w:lvlJc w:val="left"/>
      <w:pPr>
        <w:ind w:left="3240" w:hanging="1067"/>
      </w:pPr>
      <w:rPr>
        <w:rFonts w:hint="default"/>
      </w:rPr>
    </w:lvl>
    <w:lvl w:ilvl="7">
      <w:start w:val="1"/>
      <w:numFmt w:val="decimal"/>
      <w:suff w:val="tab"/>
      <w:lvlText w:val="%1.%2.%3.%4.%5.%6.%7.%8."/>
      <w:lvlJc w:val="left"/>
      <w:pPr>
        <w:ind w:left="3744" w:hanging="1211"/>
      </w:pPr>
      <w:rPr>
        <w:rFonts w:hint="default"/>
      </w:rPr>
    </w:lvl>
    <w:lvl w:ilvl="8">
      <w:start w:val="1"/>
      <w:numFmt w:val="decimal"/>
      <w:suff w:val="tab"/>
      <w:lvlText w:val="%1.%2.%3.%4.%5.%6.%7.%8.%9."/>
      <w:lvlJc w:val="left"/>
      <w:pPr>
        <w:ind w:left="4320" w:hanging="1427"/>
      </w:pPr>
      <w:rPr>
        <w:rFonts w:hint="default"/>
      </w:rPr>
    </w:lvl>
  </w:abstractNum>
  <w:abstractNum w:abstractNumId="26">
    <w:multiLevelType w:val="hybridMultilevel"/>
    <w:lvl w:ilvl="0">
      <w:start w:val="1"/>
      <w:numFmt w:val="bullet"/>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7">
    <w:multiLevelType w:val="hybridMultilevel"/>
    <w:lvl w:ilvl="0">
      <w:start w:val="1"/>
      <w:numFmt w:val="bullet"/>
      <w:suff w:val="tab"/>
      <w:lvlText w:val="·"/>
      <w:lvlJc w:val="left"/>
      <w:pPr>
        <w:ind w:left="720" w:hanging="356"/>
      </w:pPr>
      <w:rPr>
        <w:rFonts w:ascii="Symbol" w:hAnsi="Symbol" w:cs="Symbol" w:eastAsia="Symbol"/>
      </w:rPr>
    </w:lvl>
    <w:lvl w:ilvl="1">
      <w:start w:val="1"/>
      <w:numFmt w:val="bullet"/>
      <w:suff w:val="tab"/>
      <w:lvlText w:val="o"/>
      <w:lvlJc w:val="left"/>
      <w:pPr>
        <w:ind w:left="1440" w:hanging="356"/>
      </w:pPr>
      <w:rPr>
        <w:rFonts w:ascii="Courier New" w:hAnsi="Courier New" w:cs="Courier New" w:eastAsia="Courier New"/>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28">
    <w:multiLevelType w:val="hybridMultilevel"/>
    <w:lvl w:ilvl="0">
      <w:start w:val="1"/>
      <w:numFmt w:val="bullet"/>
      <w:suff w:val="tab"/>
      <w:lvlText w:val="-"/>
      <w:lvlJc w:val="left"/>
      <w:pPr>
        <w:ind w:left="720" w:hanging="330"/>
      </w:pPr>
      <w:rPr>
        <w:rFonts w:ascii="Calibri" w:hAnsi="Calibri" w:hint="default"/>
      </w:rPr>
    </w:lvl>
    <w:lvl w:ilvl="1">
      <w:start w:val="1"/>
      <w:numFmt w:val="bullet"/>
      <w:suff w:val="tab"/>
      <w:lvlText w:val="o"/>
      <w:lvlJc w:val="left"/>
      <w:pPr>
        <w:ind w:left="1440" w:hanging="330"/>
      </w:pPr>
      <w:rPr>
        <w:rFonts w:ascii="Courier New" w:hAnsi="Courier New" w:hint="default"/>
      </w:rPr>
    </w:lvl>
    <w:lvl w:ilvl="2">
      <w:start w:val="1"/>
      <w:numFmt w:val="bullet"/>
      <w:suff w:val="tab"/>
      <w:lvlText w:val=""/>
      <w:lvlJc w:val="left"/>
      <w:pPr>
        <w:ind w:left="2160" w:hanging="330"/>
      </w:pPr>
      <w:rPr>
        <w:rFonts w:ascii="Wingdings" w:hAnsi="Wingdings" w:hint="default"/>
      </w:rPr>
    </w:lvl>
    <w:lvl w:ilvl="3">
      <w:start w:val="1"/>
      <w:numFmt w:val="bullet"/>
      <w:suff w:val="tab"/>
      <w:lvlText w:val=""/>
      <w:lvlJc w:val="left"/>
      <w:pPr>
        <w:ind w:left="2880" w:hanging="330"/>
      </w:pPr>
      <w:rPr>
        <w:rFonts w:ascii="Symbol" w:hAnsi="Symbol" w:hint="default"/>
      </w:rPr>
    </w:lvl>
    <w:lvl w:ilvl="4">
      <w:start w:val="1"/>
      <w:numFmt w:val="bullet"/>
      <w:suff w:val="tab"/>
      <w:lvlText w:val="o"/>
      <w:lvlJc w:val="left"/>
      <w:pPr>
        <w:ind w:left="3600" w:hanging="330"/>
      </w:pPr>
      <w:rPr>
        <w:rFonts w:ascii="Courier New" w:hAnsi="Courier New" w:hint="default"/>
      </w:rPr>
    </w:lvl>
    <w:lvl w:ilvl="5">
      <w:start w:val="1"/>
      <w:numFmt w:val="bullet"/>
      <w:suff w:val="tab"/>
      <w:lvlText w:val=""/>
      <w:lvlJc w:val="left"/>
      <w:pPr>
        <w:ind w:left="4320" w:hanging="330"/>
      </w:pPr>
      <w:rPr>
        <w:rFonts w:ascii="Wingdings" w:hAnsi="Wingdings" w:hint="default"/>
      </w:rPr>
    </w:lvl>
    <w:lvl w:ilvl="6">
      <w:start w:val="1"/>
      <w:numFmt w:val="bullet"/>
      <w:suff w:val="tab"/>
      <w:lvlText w:val=""/>
      <w:lvlJc w:val="left"/>
      <w:pPr>
        <w:ind w:left="5040" w:hanging="330"/>
      </w:pPr>
      <w:rPr>
        <w:rFonts w:ascii="Symbol" w:hAnsi="Symbol" w:hint="default"/>
      </w:rPr>
    </w:lvl>
    <w:lvl w:ilvl="7">
      <w:start w:val="1"/>
      <w:numFmt w:val="bullet"/>
      <w:suff w:val="tab"/>
      <w:lvlText w:val="o"/>
      <w:lvlJc w:val="left"/>
      <w:pPr>
        <w:ind w:left="5760" w:hanging="330"/>
      </w:pPr>
      <w:rPr>
        <w:rFonts w:ascii="Courier New" w:hAnsi="Courier New" w:hint="default"/>
      </w:rPr>
    </w:lvl>
    <w:lvl w:ilvl="8">
      <w:start w:val="1"/>
      <w:numFmt w:val="bullet"/>
      <w:suff w:val="tab"/>
      <w:lvlText w:val=""/>
      <w:lvlJc w:val="left"/>
      <w:pPr>
        <w:ind w:left="6480" w:hanging="330"/>
      </w:pPr>
      <w:rPr>
        <w:rFonts w:ascii="Wingdings" w:hAnsi="Wingdings" w:hint="default"/>
      </w:rPr>
    </w:lvl>
  </w:abstractNum>
  <w:abstractNum w:abstractNumId="29">
    <w:multiLevelType w:val="hybridMultilevel"/>
    <w:lvl w:ilvl="0">
      <w:start w:val="1"/>
      <w:numFmt w:val="bullet"/>
      <w:suff w:val="tab"/>
      <w:lvlText w:val=""/>
      <w:lvlJc w:val="left"/>
      <w:pPr>
        <w:ind w:left="926" w:hanging="346"/>
        <w:tabs>
          <w:tab w:val="left" w:pos="926"/>
        </w:tabs>
      </w:pPr>
      <w:rPr>
        <w:rFonts w:ascii="Symbol" w:hAnsi="Symbol" w:hint="default"/>
      </w:r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30">
    <w:multiLevelType w:val="hybridMultilevel"/>
    <w:lvl w:ilvl="0">
      <w:start w:val="1"/>
      <w:numFmt w:val="bullet"/>
      <w:suff w:val="tab"/>
      <w:lvlText w:val=""/>
      <w:lvlJc w:val="left"/>
      <w:pPr>
        <w:ind w:left="1080" w:hanging="346"/>
      </w:pPr>
      <w:rPr>
        <w:rFonts w:ascii="Wingdings" w:hAnsi="Wingdings" w:hint="default"/>
      </w:rPr>
    </w:lvl>
    <w:lvl w:ilvl="1">
      <w:start w:val="1"/>
      <w:numFmt w:val="bullet"/>
      <w:suff w:val="tab"/>
      <w:lvlText w:val="o"/>
      <w:lvlJc w:val="left"/>
      <w:pPr>
        <w:ind w:left="1800" w:hanging="346"/>
      </w:pPr>
      <w:rPr>
        <w:rFonts w:ascii="Courier New" w:hAnsi="Courier New" w:cs="Courier New" w:hint="default"/>
      </w:rPr>
    </w:lvl>
    <w:lvl w:ilvl="2">
      <w:start w:val="1"/>
      <w:numFmt w:val="bullet"/>
      <w:suff w:val="tab"/>
      <w:lvlText w:val=""/>
      <w:lvlJc w:val="left"/>
      <w:pPr>
        <w:ind w:left="2520" w:hanging="346"/>
      </w:pPr>
      <w:rPr>
        <w:rFonts w:ascii="Wingdings" w:hAnsi="Wingdings" w:hint="default"/>
      </w:rPr>
    </w:lvl>
    <w:lvl w:ilvl="3">
      <w:start w:val="1"/>
      <w:numFmt w:val="bullet"/>
      <w:suff w:val="tab"/>
      <w:lvlText w:val=""/>
      <w:lvlJc w:val="left"/>
      <w:pPr>
        <w:ind w:left="3240" w:hanging="346"/>
      </w:pPr>
      <w:rPr>
        <w:rFonts w:ascii="Symbol" w:hAnsi="Symbol" w:hint="default"/>
      </w:rPr>
    </w:lvl>
    <w:lvl w:ilvl="4">
      <w:start w:val="1"/>
      <w:numFmt w:val="bullet"/>
      <w:suff w:val="tab"/>
      <w:lvlText w:val="o"/>
      <w:lvlJc w:val="left"/>
      <w:pPr>
        <w:ind w:left="3960" w:hanging="346"/>
      </w:pPr>
      <w:rPr>
        <w:rFonts w:ascii="Courier New" w:hAnsi="Courier New" w:cs="Courier New" w:hint="default"/>
      </w:rPr>
    </w:lvl>
    <w:lvl w:ilvl="5">
      <w:start w:val="1"/>
      <w:numFmt w:val="bullet"/>
      <w:suff w:val="tab"/>
      <w:lvlText w:val=""/>
      <w:lvlJc w:val="left"/>
      <w:pPr>
        <w:ind w:left="4680" w:hanging="346"/>
      </w:pPr>
      <w:rPr>
        <w:rFonts w:ascii="Wingdings" w:hAnsi="Wingdings" w:hint="default"/>
      </w:rPr>
    </w:lvl>
    <w:lvl w:ilvl="6">
      <w:start w:val="1"/>
      <w:numFmt w:val="bullet"/>
      <w:suff w:val="tab"/>
      <w:lvlText w:val=""/>
      <w:lvlJc w:val="left"/>
      <w:pPr>
        <w:ind w:left="5400" w:hanging="346"/>
      </w:pPr>
      <w:rPr>
        <w:rFonts w:ascii="Symbol" w:hAnsi="Symbol" w:hint="default"/>
      </w:rPr>
    </w:lvl>
    <w:lvl w:ilvl="7">
      <w:start w:val="1"/>
      <w:numFmt w:val="bullet"/>
      <w:suff w:val="tab"/>
      <w:lvlText w:val="o"/>
      <w:lvlJc w:val="left"/>
      <w:pPr>
        <w:ind w:left="6120" w:hanging="346"/>
      </w:pPr>
      <w:rPr>
        <w:rFonts w:ascii="Courier New" w:hAnsi="Courier New" w:cs="Courier New" w:hint="default"/>
      </w:rPr>
    </w:lvl>
    <w:lvl w:ilvl="8">
      <w:start w:val="1"/>
      <w:numFmt w:val="bullet"/>
      <w:suff w:val="tab"/>
      <w:lvlText w:val=""/>
      <w:lvlJc w:val="left"/>
      <w:pPr>
        <w:ind w:left="6840" w:hanging="346"/>
      </w:pPr>
      <w:rPr>
        <w:rFonts w:ascii="Wingdings" w:hAnsi="Wingdings" w:hint="default"/>
      </w:rPr>
    </w:lvl>
  </w:abstractNum>
  <w:abstractNum w:abstractNumId="31">
    <w:multiLevelType w:val="hybridMultilevel"/>
    <w:lvl w:ilvl="0">
      <w:start w:val="1"/>
      <w:numFmt w:val="decimal"/>
      <w:suff w:val="tab"/>
      <w:lvlText w:val="%1"/>
      <w:lvlJc w:val="left"/>
      <w:pPr>
        <w:ind w:left="360" w:hanging="347"/>
      </w:pPr>
      <w:rPr>
        <w:rFonts w:hint="default"/>
      </w:r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rPr>
        <w:rFonts w:hint="default"/>
      </w:rPr>
    </w:lvl>
    <w:lvl w:ilvl="5">
      <w:start w:val="1"/>
      <w:numFmt w:val="decimal"/>
      <w:suff w:val="tab"/>
      <w:lvlText w:val="%1.%2.%3.%4.%5.%6."/>
      <w:lvlJc w:val="left"/>
      <w:pPr>
        <w:ind w:left="2736" w:hanging="923"/>
      </w:pPr>
      <w:rPr>
        <w:rFonts w:hint="default"/>
      </w:rPr>
    </w:lvl>
    <w:lvl w:ilvl="6">
      <w:start w:val="1"/>
      <w:numFmt w:val="decimal"/>
      <w:suff w:val="tab"/>
      <w:lvlText w:val="%1.%2.%3.%4.%5.%6.%7."/>
      <w:lvlJc w:val="left"/>
      <w:pPr>
        <w:ind w:left="3240" w:hanging="1067"/>
      </w:pPr>
      <w:rPr>
        <w:rFonts w:hint="default"/>
      </w:rPr>
    </w:lvl>
    <w:lvl w:ilvl="7">
      <w:start w:val="1"/>
      <w:numFmt w:val="decimal"/>
      <w:suff w:val="tab"/>
      <w:lvlText w:val="%1.%2.%3.%4.%5.%6.%7.%8."/>
      <w:lvlJc w:val="left"/>
      <w:pPr>
        <w:ind w:left="3744" w:hanging="1211"/>
      </w:pPr>
      <w:rPr>
        <w:rFonts w:hint="default"/>
      </w:rPr>
    </w:lvl>
    <w:lvl w:ilvl="8">
      <w:start w:val="1"/>
      <w:numFmt w:val="decimal"/>
      <w:suff w:val="tab"/>
      <w:lvlText w:val="%1.%2.%3.%4.%5.%6.%7.%8.%9."/>
      <w:lvlJc w:val="left"/>
      <w:pPr>
        <w:ind w:left="4320" w:hanging="1427"/>
      </w:pPr>
      <w:rPr>
        <w:rFonts w:hint="default"/>
      </w:rPr>
    </w:lvl>
  </w:abstractNum>
  <w:abstractNum w:abstractNumId="32">
    <w:multiLevelType w:val="hybridMultilevel"/>
    <w:lvl w:ilvl="0">
      <w:start w:val="1"/>
      <w:numFmt w:val="decimal"/>
      <w:suff w:val="tab"/>
      <w:lvlText w:val="%1."/>
      <w:lvlJc w:val="right"/>
      <w:pPr>
        <w:ind w:left="720" w:hanging="353"/>
      </w:pPr>
      <w:rPr>
        <w:rFonts w:ascii="Times New Roman" w:hAnsi="Times New Roman" w:cs="Times New Roman" w:eastAsia="Times New Roman"/>
        <w:color w:val="0E101A"/>
        <w:sz w:val="24"/>
      </w:rPr>
    </w:lvl>
    <w:lvl w:ilvl="1">
      <w:start w:val="1"/>
      <w:numFmt w:val="decimal"/>
      <w:suff w:val="tab"/>
      <w:lvlText w:val="%2."/>
      <w:lvlJc w:val="right"/>
      <w:pPr>
        <w:ind w:left="1440" w:hanging="353"/>
      </w:pPr>
    </w:lvl>
    <w:lvl w:ilvl="2">
      <w:start w:val="1"/>
      <w:numFmt w:val="decimal"/>
      <w:suff w:val="tab"/>
      <w:lvlText w:val="%3."/>
      <w:lvlJc w:val="right"/>
      <w:pPr>
        <w:ind w:left="2160" w:hanging="173"/>
      </w:pPr>
    </w:lvl>
    <w:lvl w:ilvl="3">
      <w:start w:val="1"/>
      <w:numFmt w:val="decimal"/>
      <w:suff w:val="tab"/>
      <w:lvlText w:val="%4."/>
      <w:lvlJc w:val="right"/>
      <w:pPr>
        <w:ind w:left="2880" w:hanging="353"/>
      </w:pPr>
    </w:lvl>
    <w:lvl w:ilvl="4">
      <w:start w:val="1"/>
      <w:numFmt w:val="decimal"/>
      <w:suff w:val="tab"/>
      <w:lvlText w:val="%5."/>
      <w:lvlJc w:val="right"/>
      <w:pPr>
        <w:ind w:left="3600" w:hanging="353"/>
      </w:pPr>
    </w:lvl>
    <w:lvl w:ilvl="5">
      <w:start w:val="1"/>
      <w:numFmt w:val="decimal"/>
      <w:suff w:val="tab"/>
      <w:lvlText w:val="%6."/>
      <w:lvlJc w:val="right"/>
      <w:pPr>
        <w:ind w:left="4320" w:hanging="173"/>
      </w:pPr>
    </w:lvl>
    <w:lvl w:ilvl="6">
      <w:start w:val="1"/>
      <w:numFmt w:val="decimal"/>
      <w:suff w:val="tab"/>
      <w:lvlText w:val="%7."/>
      <w:lvlJc w:val="right"/>
      <w:pPr>
        <w:ind w:left="5040" w:hanging="353"/>
      </w:pPr>
    </w:lvl>
    <w:lvl w:ilvl="7">
      <w:start w:val="1"/>
      <w:numFmt w:val="decimal"/>
      <w:suff w:val="tab"/>
      <w:lvlText w:val="%8."/>
      <w:lvlJc w:val="right"/>
      <w:pPr>
        <w:ind w:left="5760" w:hanging="353"/>
      </w:pPr>
    </w:lvl>
    <w:lvl w:ilvl="8">
      <w:start w:val="1"/>
      <w:numFmt w:val="decimal"/>
      <w:suff w:val="tab"/>
      <w:lvlText w:val="%9."/>
      <w:lvlJc w:val="right"/>
      <w:pPr>
        <w:ind w:left="6480" w:hanging="173"/>
      </w:pPr>
    </w:lvl>
  </w:abstractNum>
  <w:abstractNum w:abstractNumId="33">
    <w:multiLevelType w:val="hybridMultilevel"/>
    <w:lvl w:ilvl="0">
      <w:start w:val="1"/>
      <w:numFmt w:val="bullet"/>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34">
    <w:multiLevelType w:val="hybridMultilevel"/>
    <w:lvl w:ilvl="0">
      <w:start w:val="1"/>
      <w:numFmt w:val="bullet"/>
      <w:suff w:val="tab"/>
      <w:lvlText w:val="·"/>
      <w:lvlJc w:val="left"/>
      <w:pPr>
        <w:ind w:left="720" w:hanging="356"/>
      </w:pPr>
      <w:rPr>
        <w:rFonts w:ascii="Symbol" w:hAnsi="Symbol" w:cs="Symbol" w:eastAsia="Symbol"/>
      </w:rPr>
    </w:lvl>
    <w:lvl w:ilvl="1">
      <w:start w:val="1"/>
      <w:numFmt w:val="bullet"/>
      <w:suff w:val="tab"/>
      <w:lvlText w:val="o"/>
      <w:lvlJc w:val="left"/>
      <w:pPr>
        <w:ind w:left="1440" w:hanging="356"/>
      </w:pPr>
      <w:rPr>
        <w:rFonts w:ascii="Courier New" w:hAnsi="Courier New" w:cs="Courier New" w:eastAsia="Courier New"/>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35">
    <w:multiLevelType w:val="hybridMultilevel"/>
    <w:lvl w:ilvl="0">
      <w:start w:val="1"/>
      <w:numFmt w:val="bullet"/>
      <w:suff w:val="tab"/>
      <w:lvlText w:val="·"/>
      <w:lvlJc w:val="left"/>
      <w:pPr>
        <w:ind w:left="720" w:hanging="348"/>
      </w:pPr>
      <w:rPr>
        <w:rFonts w:ascii="Symbol" w:hAnsi="Symbol" w:cs="Symbol" w:eastAsia="Symbol"/>
      </w:rPr>
    </w:lvl>
    <w:lvl w:ilvl="1">
      <w:start w:val="1"/>
      <w:numFmt w:val="bullet"/>
      <w:suff w:val="tab"/>
      <w:lvlText w:val="o"/>
      <w:lvlJc w:val="left"/>
      <w:pPr>
        <w:ind w:left="1440" w:hanging="348"/>
      </w:pPr>
      <w:rPr>
        <w:rFonts w:ascii="Courier New" w:hAnsi="Courier New" w:cs="Courier New" w:eastAsia="Courier New"/>
      </w:rPr>
    </w:lvl>
    <w:lvl w:ilvl="2">
      <w:start w:val="1"/>
      <w:numFmt w:val="bullet"/>
      <w:suff w:val="tab"/>
      <w:lvlText w:val="§"/>
      <w:lvlJc w:val="left"/>
      <w:pPr>
        <w:ind w:left="2160" w:hanging="348"/>
      </w:pPr>
      <w:rPr>
        <w:rFonts w:ascii="Wingdings" w:hAnsi="Wingdings" w:cs="Wingdings" w:eastAsia="Wingdings"/>
      </w:rPr>
    </w:lvl>
    <w:lvl w:ilvl="3">
      <w:start w:val="1"/>
      <w:numFmt w:val="bullet"/>
      <w:suff w:val="tab"/>
      <w:lvlText w:val="·"/>
      <w:lvlJc w:val="left"/>
      <w:pPr>
        <w:ind w:left="2880" w:hanging="348"/>
      </w:pPr>
      <w:rPr>
        <w:rFonts w:ascii="Symbol" w:hAnsi="Symbol" w:cs="Symbol" w:eastAsia="Symbol"/>
      </w:rPr>
    </w:lvl>
    <w:lvl w:ilvl="4">
      <w:start w:val="1"/>
      <w:numFmt w:val="bullet"/>
      <w:suff w:val="tab"/>
      <w:lvlText w:val="o"/>
      <w:lvlJc w:val="left"/>
      <w:pPr>
        <w:ind w:left="3600" w:hanging="348"/>
      </w:pPr>
      <w:rPr>
        <w:rFonts w:ascii="Courier New" w:hAnsi="Courier New" w:cs="Courier New" w:eastAsia="Courier New"/>
      </w:rPr>
    </w:lvl>
    <w:lvl w:ilvl="5">
      <w:start w:val="1"/>
      <w:numFmt w:val="bullet"/>
      <w:suff w:val="tab"/>
      <w:lvlText w:val="§"/>
      <w:lvlJc w:val="left"/>
      <w:pPr>
        <w:ind w:left="4320" w:hanging="348"/>
      </w:pPr>
      <w:rPr>
        <w:rFonts w:ascii="Wingdings" w:hAnsi="Wingdings" w:cs="Wingdings" w:eastAsia="Wingdings"/>
      </w:rPr>
    </w:lvl>
    <w:lvl w:ilvl="6">
      <w:start w:val="1"/>
      <w:numFmt w:val="bullet"/>
      <w:suff w:val="tab"/>
      <w:lvlText w:val="·"/>
      <w:lvlJc w:val="left"/>
      <w:pPr>
        <w:ind w:left="5040" w:hanging="348"/>
      </w:pPr>
      <w:rPr>
        <w:rFonts w:ascii="Symbol" w:hAnsi="Symbol" w:cs="Symbol" w:eastAsia="Symbol"/>
      </w:rPr>
    </w:lvl>
    <w:lvl w:ilvl="7">
      <w:start w:val="1"/>
      <w:numFmt w:val="bullet"/>
      <w:suff w:val="tab"/>
      <w:lvlText w:val="o"/>
      <w:lvlJc w:val="left"/>
      <w:pPr>
        <w:ind w:left="5760" w:hanging="348"/>
      </w:pPr>
      <w:rPr>
        <w:rFonts w:ascii="Courier New" w:hAnsi="Courier New" w:cs="Courier New" w:eastAsia="Courier New"/>
      </w:rPr>
    </w:lvl>
    <w:lvl w:ilvl="8">
      <w:start w:val="1"/>
      <w:numFmt w:val="bullet"/>
      <w:suff w:val="tab"/>
      <w:lvlText w:val="§"/>
      <w:lvlJc w:val="left"/>
      <w:pPr>
        <w:ind w:left="6480" w:hanging="348"/>
      </w:pPr>
      <w:rPr>
        <w:rFonts w:ascii="Wingdings" w:hAnsi="Wingdings" w:cs="Wingdings" w:eastAsia="Wingdings"/>
      </w:rPr>
    </w:lvl>
  </w:abstractNum>
  <w:abstractNum w:abstractNumId="36">
    <w:multiLevelType w:val="hybridMultilevel"/>
    <w:lvl w:ilvl="0">
      <w:start w:val="1"/>
      <w:numFmt w:val="bullet"/>
      <w:suff w:val="tab"/>
      <w:lvlText w:val="-"/>
      <w:lvlJc w:val="left"/>
      <w:pPr>
        <w:ind w:left="1080" w:hanging="706"/>
      </w:pPr>
      <w:rPr>
        <w:rFonts w:ascii="Calibri" w:hAnsi="Calibri" w:cs="Calibri" w:eastAsia="Times New Roman"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37">
    <w:multiLevelType w:val="hybridMultilevel"/>
    <w:lvl w:ilvl="0">
      <w:start w:val="1"/>
      <w:numFmt w:val="bullet"/>
      <w:suff w:val="tab"/>
      <w:lvlText w:val=""/>
      <w:lvlJc w:val="left"/>
      <w:pPr>
        <w:ind w:left="1080" w:hanging="347"/>
      </w:pPr>
      <w:rPr>
        <w:rFonts w:ascii="Wingdings" w:hAnsi="Wingdings" w:hint="default"/>
      </w:rPr>
    </w:lvl>
    <w:lvl w:ilvl="1">
      <w:start w:val="1"/>
      <w:numFmt w:val="bullet"/>
      <w:suff w:val="tab"/>
      <w:lvlText w:val="o"/>
      <w:lvlJc w:val="left"/>
      <w:pPr>
        <w:ind w:left="1800" w:hanging="347"/>
      </w:pPr>
      <w:rPr>
        <w:rFonts w:ascii="Courier New" w:hAnsi="Courier New" w:cs="Courier New" w:hint="default"/>
      </w:rPr>
    </w:lvl>
    <w:lvl w:ilvl="2">
      <w:start w:val="1"/>
      <w:numFmt w:val="bullet"/>
      <w:suff w:val="tab"/>
      <w:lvlText w:val=""/>
      <w:lvlJc w:val="left"/>
      <w:pPr>
        <w:ind w:left="2520" w:hanging="347"/>
      </w:pPr>
      <w:rPr>
        <w:rFonts w:ascii="Wingdings" w:hAnsi="Wingdings" w:hint="default"/>
      </w:rPr>
    </w:lvl>
    <w:lvl w:ilvl="3">
      <w:start w:val="1"/>
      <w:numFmt w:val="bullet"/>
      <w:suff w:val="tab"/>
      <w:lvlText w:val=""/>
      <w:lvlJc w:val="left"/>
      <w:pPr>
        <w:ind w:left="3240" w:hanging="347"/>
      </w:pPr>
      <w:rPr>
        <w:rFonts w:ascii="Symbol" w:hAnsi="Symbol" w:hint="default"/>
      </w:rPr>
    </w:lvl>
    <w:lvl w:ilvl="4">
      <w:start w:val="1"/>
      <w:numFmt w:val="bullet"/>
      <w:suff w:val="tab"/>
      <w:lvlText w:val="o"/>
      <w:lvlJc w:val="left"/>
      <w:pPr>
        <w:ind w:left="3960" w:hanging="347"/>
      </w:pPr>
      <w:rPr>
        <w:rFonts w:ascii="Courier New" w:hAnsi="Courier New" w:cs="Courier New" w:hint="default"/>
      </w:rPr>
    </w:lvl>
    <w:lvl w:ilvl="5">
      <w:start w:val="1"/>
      <w:numFmt w:val="bullet"/>
      <w:suff w:val="tab"/>
      <w:lvlText w:val=""/>
      <w:lvlJc w:val="left"/>
      <w:pPr>
        <w:ind w:left="4680" w:hanging="347"/>
      </w:pPr>
      <w:rPr>
        <w:rFonts w:ascii="Wingdings" w:hAnsi="Wingdings" w:hint="default"/>
      </w:rPr>
    </w:lvl>
    <w:lvl w:ilvl="6">
      <w:start w:val="1"/>
      <w:numFmt w:val="bullet"/>
      <w:suff w:val="tab"/>
      <w:lvlText w:val=""/>
      <w:lvlJc w:val="left"/>
      <w:pPr>
        <w:ind w:left="5400" w:hanging="347"/>
      </w:pPr>
      <w:rPr>
        <w:rFonts w:ascii="Symbol" w:hAnsi="Symbol" w:hint="default"/>
      </w:rPr>
    </w:lvl>
    <w:lvl w:ilvl="7">
      <w:start w:val="1"/>
      <w:numFmt w:val="bullet"/>
      <w:suff w:val="tab"/>
      <w:lvlText w:val="o"/>
      <w:lvlJc w:val="left"/>
      <w:pPr>
        <w:ind w:left="6120" w:hanging="347"/>
      </w:pPr>
      <w:rPr>
        <w:rFonts w:ascii="Courier New" w:hAnsi="Courier New" w:cs="Courier New" w:hint="default"/>
      </w:rPr>
    </w:lvl>
    <w:lvl w:ilvl="8">
      <w:start w:val="1"/>
      <w:numFmt w:val="bullet"/>
      <w:suff w:val="tab"/>
      <w:lvlText w:val=""/>
      <w:lvlJc w:val="left"/>
      <w:pPr>
        <w:ind w:left="6840" w:hanging="347"/>
      </w:pPr>
      <w:rPr>
        <w:rFonts w:ascii="Wingdings" w:hAnsi="Wingdings" w:hint="default"/>
      </w:rPr>
    </w:lvl>
  </w:abstractNum>
  <w:abstractNum w:abstractNumId="38">
    <w:multiLevelType w:val="hybridMultilevel"/>
    <w:lvl w:ilvl="0">
      <w:start w:val="1"/>
      <w:numFmt w:val="bullet"/>
      <w:suff w:val="tab"/>
      <w:lvlText w:val="·"/>
      <w:lvlJc w:val="left"/>
      <w:pPr>
        <w:ind w:left="720" w:hanging="349"/>
      </w:pPr>
      <w:rPr>
        <w:rFonts w:ascii="Symbol" w:hAnsi="Symbol" w:cs="Symbol" w:eastAsia="Symbol"/>
      </w:rPr>
    </w:lvl>
    <w:lvl w:ilvl="1">
      <w:start w:val="1"/>
      <w:numFmt w:val="bullet"/>
      <w:suff w:val="tab"/>
      <w:lvlText w:val="o"/>
      <w:lvlJc w:val="left"/>
      <w:pPr>
        <w:ind w:left="1440" w:hanging="349"/>
      </w:pPr>
      <w:rPr>
        <w:rFonts w:ascii="Courier New" w:hAnsi="Courier New" w:cs="Courier New" w:eastAsia="Courier New"/>
      </w:rPr>
    </w:lvl>
    <w:lvl w:ilvl="2">
      <w:start w:val="1"/>
      <w:numFmt w:val="bullet"/>
      <w:suff w:val="tab"/>
      <w:lvlText w:val="§"/>
      <w:lvlJc w:val="left"/>
      <w:pPr>
        <w:ind w:left="2160" w:hanging="349"/>
      </w:pPr>
      <w:rPr>
        <w:rFonts w:ascii="Wingdings" w:hAnsi="Wingdings" w:cs="Wingdings" w:eastAsia="Wingdings"/>
      </w:rPr>
    </w:lvl>
    <w:lvl w:ilvl="3">
      <w:start w:val="1"/>
      <w:numFmt w:val="bullet"/>
      <w:suff w:val="tab"/>
      <w:lvlText w:val="·"/>
      <w:lvlJc w:val="left"/>
      <w:pPr>
        <w:ind w:left="2880" w:hanging="349"/>
      </w:pPr>
      <w:rPr>
        <w:rFonts w:ascii="Symbol" w:hAnsi="Symbol" w:cs="Symbol" w:eastAsia="Symbol"/>
      </w:rPr>
    </w:lvl>
    <w:lvl w:ilvl="4">
      <w:start w:val="1"/>
      <w:numFmt w:val="bullet"/>
      <w:suff w:val="tab"/>
      <w:lvlText w:val="o"/>
      <w:lvlJc w:val="left"/>
      <w:pPr>
        <w:ind w:left="3600" w:hanging="349"/>
      </w:pPr>
      <w:rPr>
        <w:rFonts w:ascii="Courier New" w:hAnsi="Courier New" w:cs="Courier New" w:eastAsia="Courier New"/>
      </w:rPr>
    </w:lvl>
    <w:lvl w:ilvl="5">
      <w:start w:val="1"/>
      <w:numFmt w:val="bullet"/>
      <w:suff w:val="tab"/>
      <w:lvlText w:val="§"/>
      <w:lvlJc w:val="left"/>
      <w:pPr>
        <w:ind w:left="4320" w:hanging="349"/>
      </w:pPr>
      <w:rPr>
        <w:rFonts w:ascii="Wingdings" w:hAnsi="Wingdings" w:cs="Wingdings" w:eastAsia="Wingdings"/>
      </w:rPr>
    </w:lvl>
    <w:lvl w:ilvl="6">
      <w:start w:val="1"/>
      <w:numFmt w:val="bullet"/>
      <w:suff w:val="tab"/>
      <w:lvlText w:val="·"/>
      <w:lvlJc w:val="left"/>
      <w:pPr>
        <w:ind w:left="5040" w:hanging="349"/>
      </w:pPr>
      <w:rPr>
        <w:rFonts w:ascii="Symbol" w:hAnsi="Symbol" w:cs="Symbol" w:eastAsia="Symbol"/>
      </w:rPr>
    </w:lvl>
    <w:lvl w:ilvl="7">
      <w:start w:val="1"/>
      <w:numFmt w:val="bullet"/>
      <w:suff w:val="tab"/>
      <w:lvlText w:val="o"/>
      <w:lvlJc w:val="left"/>
      <w:pPr>
        <w:ind w:left="5760" w:hanging="349"/>
      </w:pPr>
      <w:rPr>
        <w:rFonts w:ascii="Courier New" w:hAnsi="Courier New" w:cs="Courier New" w:eastAsia="Courier New"/>
      </w:rPr>
    </w:lvl>
    <w:lvl w:ilvl="8">
      <w:start w:val="1"/>
      <w:numFmt w:val="bullet"/>
      <w:suff w:val="tab"/>
      <w:lvlText w:val="§"/>
      <w:lvlJc w:val="left"/>
      <w:pPr>
        <w:ind w:left="6480" w:hanging="349"/>
      </w:pPr>
      <w:rPr>
        <w:rFonts w:ascii="Wingdings" w:hAnsi="Wingdings" w:cs="Wingdings" w:eastAsia="Wingdings"/>
      </w:rPr>
    </w:lvl>
  </w:abstractNum>
  <w:abstractNum w:abstractNumId="39">
    <w:multiLevelType w:val="hybridMultilevel"/>
    <w:lvl w:ilvl="0">
      <w:start w:val="1"/>
      <w:numFmt w:val="decimal"/>
      <w:suff w:val="tab"/>
      <w:lvlText w:val="%1."/>
      <w:lvlJc w:val="left"/>
      <w:pPr>
        <w:ind w:left="720" w:hanging="346"/>
      </w:pPr>
      <w:rPr>
        <w:rFonts w:hint="default"/>
        <w:color w:val="333333"/>
      </w:rPr>
    </w:lvl>
    <w:lvl w:ilvl="1">
      <w:start w:val="1"/>
      <w:numFmt w:val="lowerLetter"/>
      <w:suff w:val="tab"/>
      <w:lvlText w:val="%2."/>
      <w:lvlJc w:val="left"/>
      <w:pPr>
        <w:ind w:left="1440" w:hanging="346"/>
      </w:pPr>
    </w:lvl>
    <w:lvl w:ilvl="2">
      <w:start w:val="1"/>
      <w:numFmt w:val="lowerRoman"/>
      <w:suff w:val="tab"/>
      <w:lvlText w:val="%3."/>
      <w:lvlJc w:val="right"/>
      <w:pPr>
        <w:ind w:left="2160" w:hanging="166"/>
      </w:pPr>
    </w:lvl>
    <w:lvl w:ilvl="3">
      <w:start w:val="1"/>
      <w:numFmt w:val="decimal"/>
      <w:suff w:val="tab"/>
      <w:lvlText w:val="%4."/>
      <w:lvlJc w:val="left"/>
      <w:pPr>
        <w:ind w:left="2880" w:hanging="346"/>
      </w:pPr>
    </w:lvl>
    <w:lvl w:ilvl="4">
      <w:start w:val="1"/>
      <w:numFmt w:val="lowerLetter"/>
      <w:suff w:val="tab"/>
      <w:lvlText w:val="%5."/>
      <w:lvlJc w:val="left"/>
      <w:pPr>
        <w:ind w:left="3600" w:hanging="346"/>
      </w:pPr>
    </w:lvl>
    <w:lvl w:ilvl="5">
      <w:start w:val="1"/>
      <w:numFmt w:val="lowerRoman"/>
      <w:suff w:val="tab"/>
      <w:lvlText w:val="%6."/>
      <w:lvlJc w:val="right"/>
      <w:pPr>
        <w:ind w:left="4320" w:hanging="166"/>
      </w:pPr>
    </w:lvl>
    <w:lvl w:ilvl="6">
      <w:start w:val="1"/>
      <w:numFmt w:val="decimal"/>
      <w:suff w:val="tab"/>
      <w:lvlText w:val="%7."/>
      <w:lvlJc w:val="left"/>
      <w:pPr>
        <w:ind w:left="5040" w:hanging="346"/>
      </w:pPr>
    </w:lvl>
    <w:lvl w:ilvl="7">
      <w:start w:val="1"/>
      <w:numFmt w:val="lowerLetter"/>
      <w:suff w:val="tab"/>
      <w:lvlText w:val="%8."/>
      <w:lvlJc w:val="left"/>
      <w:pPr>
        <w:ind w:left="5760" w:hanging="346"/>
      </w:pPr>
    </w:lvl>
    <w:lvl w:ilvl="8">
      <w:start w:val="1"/>
      <w:numFmt w:val="lowerRoman"/>
      <w:suff w:val="tab"/>
      <w:lvlText w:val="%9."/>
      <w:lvlJc w:val="right"/>
      <w:pPr>
        <w:ind w:left="6480" w:hanging="166"/>
      </w:pPr>
    </w:lvl>
  </w:abstractNum>
  <w:abstractNum w:abstractNumId="40">
    <w:multiLevelType w:val="hybridMultilevel"/>
    <w:lvl w:ilvl="0">
      <w:start w:val="1"/>
      <w:numFmt w:val="decimal"/>
      <w:suff w:val="tab"/>
      <w:lvlText w:val="%1."/>
      <w:lvlJc w:val="left"/>
      <w:pPr>
        <w:ind w:left="720" w:hanging="323"/>
      </w:pPr>
    </w:lvl>
    <w:lvl w:ilvl="1">
      <w:start w:val="1"/>
      <w:numFmt w:val="lowerLetter"/>
      <w:suff w:val="tab"/>
      <w:lvlText w:val="%2."/>
      <w:lvlJc w:val="left"/>
      <w:pPr>
        <w:ind w:left="1440" w:hanging="323"/>
      </w:pPr>
    </w:lvl>
    <w:lvl w:ilvl="2">
      <w:start w:val="1"/>
      <w:numFmt w:val="lowerRoman"/>
      <w:suff w:val="tab"/>
      <w:lvlText w:val="%3."/>
      <w:lvlJc w:val="right"/>
      <w:pPr>
        <w:ind w:left="2160" w:hanging="143"/>
      </w:pPr>
    </w:lvl>
    <w:lvl w:ilvl="3">
      <w:start w:val="1"/>
      <w:numFmt w:val="decimal"/>
      <w:suff w:val="tab"/>
      <w:lvlText w:val="%4."/>
      <w:lvlJc w:val="left"/>
      <w:pPr>
        <w:ind w:left="2880" w:hanging="323"/>
      </w:pPr>
    </w:lvl>
    <w:lvl w:ilvl="4">
      <w:start w:val="1"/>
      <w:numFmt w:val="lowerLetter"/>
      <w:suff w:val="tab"/>
      <w:lvlText w:val="%5."/>
      <w:lvlJc w:val="left"/>
      <w:pPr>
        <w:ind w:left="3600" w:hanging="323"/>
      </w:pPr>
    </w:lvl>
    <w:lvl w:ilvl="5">
      <w:start w:val="1"/>
      <w:numFmt w:val="lowerRoman"/>
      <w:suff w:val="tab"/>
      <w:lvlText w:val="%6."/>
      <w:lvlJc w:val="right"/>
      <w:pPr>
        <w:ind w:left="4320" w:hanging="143"/>
      </w:pPr>
    </w:lvl>
    <w:lvl w:ilvl="6">
      <w:start w:val="1"/>
      <w:numFmt w:val="decimal"/>
      <w:suff w:val="tab"/>
      <w:lvlText w:val="%7."/>
      <w:lvlJc w:val="left"/>
      <w:pPr>
        <w:ind w:left="5040" w:hanging="323"/>
      </w:pPr>
    </w:lvl>
    <w:lvl w:ilvl="7">
      <w:start w:val="1"/>
      <w:numFmt w:val="lowerLetter"/>
      <w:suff w:val="tab"/>
      <w:lvlText w:val="%8."/>
      <w:lvlJc w:val="left"/>
      <w:pPr>
        <w:ind w:left="5760" w:hanging="323"/>
      </w:pPr>
    </w:lvl>
    <w:lvl w:ilvl="8">
      <w:start w:val="1"/>
      <w:numFmt w:val="lowerRoman"/>
      <w:suff w:val="tab"/>
      <w:lvlText w:val="%9."/>
      <w:lvlJc w:val="right"/>
      <w:pPr>
        <w:ind w:left="6480" w:hanging="143"/>
      </w:pPr>
    </w:lvl>
  </w:abstractNum>
  <w:abstractNum w:abstractNumId="41">
    <w:multiLevelType w:val="hybridMultilevel"/>
    <w:lvl w:ilvl="0">
      <w:start w:val="1"/>
      <w:numFmt w:val="bullet"/>
      <w:suff w:val="tab"/>
      <w:lvlText w:val=""/>
      <w:lvlJc w:val="left"/>
      <w:pPr>
        <w:ind w:left="643" w:hanging="346"/>
        <w:tabs>
          <w:tab w:val="left" w:pos="643"/>
        </w:tabs>
      </w:pPr>
      <w:rPr>
        <w:rFonts w:ascii="Symbol" w:hAnsi="Symbol" w:hint="default"/>
      </w:r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42">
    <w:multiLevelType w:val="hybridMultilevel"/>
    <w:lvl w:ilvl="0">
      <w:start w:val="1"/>
      <w:numFmt w:val="decimal"/>
      <w:suff w:val="tab"/>
      <w:lvlText w:val="%1."/>
      <w:lvlJc w:val="left"/>
      <w:pPr>
        <w:ind w:left="360" w:hanging="346"/>
      </w:p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lvl>
    <w:lvl w:ilvl="5">
      <w:start w:val="1"/>
      <w:numFmt w:val="decimal"/>
      <w:suff w:val="tab"/>
      <w:lvlText w:val="%1.%2.%3.%4.%5.%6."/>
      <w:lvlJc w:val="left"/>
      <w:pPr>
        <w:ind w:left="2736" w:hanging="922"/>
      </w:pPr>
    </w:lvl>
    <w:lvl w:ilvl="6">
      <w:start w:val="1"/>
      <w:numFmt w:val="decimal"/>
      <w:suff w:val="tab"/>
      <w:lvlText w:val="%1.%2.%3.%4.%5.%6.%7."/>
      <w:lvlJc w:val="left"/>
      <w:pPr>
        <w:ind w:left="3240" w:hanging="1066"/>
      </w:pPr>
    </w:lvl>
    <w:lvl w:ilvl="7">
      <w:start w:val="1"/>
      <w:numFmt w:val="decimal"/>
      <w:suff w:val="tab"/>
      <w:lvlText w:val="%1.%2.%3.%4.%5.%6.%7.%8."/>
      <w:lvlJc w:val="left"/>
      <w:pPr>
        <w:ind w:left="3744" w:hanging="1210"/>
      </w:pPr>
    </w:lvl>
    <w:lvl w:ilvl="8">
      <w:start w:val="1"/>
      <w:numFmt w:val="decimal"/>
      <w:suff w:val="tab"/>
      <w:lvlText w:val="%1.%2.%3.%4.%5.%6.%7.%8.%9."/>
      <w:lvlJc w:val="left"/>
      <w:pPr>
        <w:ind w:left="4320" w:hanging="1426"/>
      </w:pPr>
    </w:lvl>
  </w:abstractNum>
  <w:abstractNum w:abstractNumId="43">
    <w:multiLevelType w:val="hybridMultilevel"/>
    <w:lvl w:ilvl="0">
      <w:start w:val="1"/>
      <w:numFmt w:val="bullet"/>
      <w:suff w:val="tab"/>
      <w:lvlText w:val="·"/>
      <w:lvlJc w:val="left"/>
      <w:pPr>
        <w:ind w:left="720" w:hanging="349"/>
      </w:pPr>
      <w:rPr>
        <w:rFonts w:ascii="Symbol" w:hAnsi="Symbol" w:cs="Symbol" w:eastAsia="Symbol"/>
      </w:rPr>
    </w:lvl>
    <w:lvl w:ilvl="1">
      <w:start w:val="1"/>
      <w:numFmt w:val="bullet"/>
      <w:suff w:val="tab"/>
      <w:lvlText w:val="o"/>
      <w:lvlJc w:val="left"/>
      <w:pPr>
        <w:ind w:left="1440" w:hanging="349"/>
      </w:pPr>
      <w:rPr>
        <w:rFonts w:ascii="Courier New" w:hAnsi="Courier New" w:cs="Courier New" w:eastAsia="Courier New"/>
      </w:rPr>
    </w:lvl>
    <w:lvl w:ilvl="2">
      <w:start w:val="1"/>
      <w:numFmt w:val="bullet"/>
      <w:suff w:val="tab"/>
      <w:lvlText w:val="§"/>
      <w:lvlJc w:val="left"/>
      <w:pPr>
        <w:ind w:left="2160" w:hanging="349"/>
      </w:pPr>
      <w:rPr>
        <w:rFonts w:ascii="Wingdings" w:hAnsi="Wingdings" w:cs="Wingdings" w:eastAsia="Wingdings"/>
      </w:rPr>
    </w:lvl>
    <w:lvl w:ilvl="3">
      <w:start w:val="1"/>
      <w:numFmt w:val="bullet"/>
      <w:suff w:val="tab"/>
      <w:lvlText w:val="·"/>
      <w:lvlJc w:val="left"/>
      <w:pPr>
        <w:ind w:left="2880" w:hanging="349"/>
      </w:pPr>
      <w:rPr>
        <w:rFonts w:ascii="Symbol" w:hAnsi="Symbol" w:cs="Symbol" w:eastAsia="Symbol"/>
      </w:rPr>
    </w:lvl>
    <w:lvl w:ilvl="4">
      <w:start w:val="1"/>
      <w:numFmt w:val="bullet"/>
      <w:suff w:val="tab"/>
      <w:lvlText w:val="o"/>
      <w:lvlJc w:val="left"/>
      <w:pPr>
        <w:ind w:left="3600" w:hanging="349"/>
      </w:pPr>
      <w:rPr>
        <w:rFonts w:ascii="Courier New" w:hAnsi="Courier New" w:cs="Courier New" w:eastAsia="Courier New"/>
      </w:rPr>
    </w:lvl>
    <w:lvl w:ilvl="5">
      <w:start w:val="1"/>
      <w:numFmt w:val="bullet"/>
      <w:suff w:val="tab"/>
      <w:lvlText w:val="§"/>
      <w:lvlJc w:val="left"/>
      <w:pPr>
        <w:ind w:left="4320" w:hanging="349"/>
      </w:pPr>
      <w:rPr>
        <w:rFonts w:ascii="Wingdings" w:hAnsi="Wingdings" w:cs="Wingdings" w:eastAsia="Wingdings"/>
      </w:rPr>
    </w:lvl>
    <w:lvl w:ilvl="6">
      <w:start w:val="1"/>
      <w:numFmt w:val="bullet"/>
      <w:suff w:val="tab"/>
      <w:lvlText w:val="·"/>
      <w:lvlJc w:val="left"/>
      <w:pPr>
        <w:ind w:left="5040" w:hanging="349"/>
      </w:pPr>
      <w:rPr>
        <w:rFonts w:ascii="Symbol" w:hAnsi="Symbol" w:cs="Symbol" w:eastAsia="Symbol"/>
      </w:rPr>
    </w:lvl>
    <w:lvl w:ilvl="7">
      <w:start w:val="1"/>
      <w:numFmt w:val="bullet"/>
      <w:suff w:val="tab"/>
      <w:lvlText w:val="o"/>
      <w:lvlJc w:val="left"/>
      <w:pPr>
        <w:ind w:left="5760" w:hanging="349"/>
      </w:pPr>
      <w:rPr>
        <w:rFonts w:ascii="Courier New" w:hAnsi="Courier New" w:cs="Courier New" w:eastAsia="Courier New"/>
      </w:rPr>
    </w:lvl>
    <w:lvl w:ilvl="8">
      <w:start w:val="1"/>
      <w:numFmt w:val="bullet"/>
      <w:suff w:val="tab"/>
      <w:lvlText w:val="§"/>
      <w:lvlJc w:val="left"/>
      <w:pPr>
        <w:ind w:left="6480" w:hanging="349"/>
      </w:pPr>
      <w:rPr>
        <w:rFonts w:ascii="Wingdings" w:hAnsi="Wingdings" w:cs="Wingdings" w:eastAsia="Wingdings"/>
      </w:rPr>
    </w:lvl>
  </w:abstractNum>
  <w:abstractNum w:abstractNumId="44">
    <w:multiLevelType w:val="hybridMultilevel"/>
    <w:lvl w:ilvl="0">
      <w:start w:val="1"/>
      <w:numFmt w:val="decimal"/>
      <w:suff w:val="tab"/>
      <w:lvlText w:val="%1)"/>
      <w:lvlJc w:val="left"/>
      <w:pPr>
        <w:ind w:left="1080" w:hanging="707"/>
      </w:pPr>
      <w:rPr>
        <w:rFonts w:hint="default"/>
      </w:rPr>
    </w:lvl>
    <w:lvl w:ilvl="1">
      <w:start w:val="1"/>
      <w:numFmt w:val="lowerLetter"/>
      <w:suff w:val="tab"/>
      <w:lvlText w:val="%2."/>
      <w:lvlJc w:val="left"/>
      <w:pPr>
        <w:ind w:left="1440" w:hanging="347"/>
      </w:pPr>
    </w:lvl>
    <w:lvl w:ilvl="2">
      <w:start w:val="1"/>
      <w:numFmt w:val="lowerRoman"/>
      <w:suff w:val="tab"/>
      <w:lvlText w:val="%3."/>
      <w:lvlJc w:val="right"/>
      <w:pPr>
        <w:ind w:left="2160" w:hanging="167"/>
      </w:pPr>
    </w:lvl>
    <w:lvl w:ilvl="3">
      <w:start w:val="1"/>
      <w:numFmt w:val="decimal"/>
      <w:suff w:val="tab"/>
      <w:lvlText w:val="%4."/>
      <w:lvlJc w:val="left"/>
      <w:pPr>
        <w:ind w:left="2880" w:hanging="347"/>
      </w:pPr>
    </w:lvl>
    <w:lvl w:ilvl="4">
      <w:start w:val="1"/>
      <w:numFmt w:val="lowerLetter"/>
      <w:suff w:val="tab"/>
      <w:lvlText w:val="%5."/>
      <w:lvlJc w:val="left"/>
      <w:pPr>
        <w:ind w:left="3600" w:hanging="347"/>
      </w:pPr>
    </w:lvl>
    <w:lvl w:ilvl="5">
      <w:start w:val="1"/>
      <w:numFmt w:val="lowerRoman"/>
      <w:suff w:val="tab"/>
      <w:lvlText w:val="%6."/>
      <w:lvlJc w:val="right"/>
      <w:pPr>
        <w:ind w:left="4320" w:hanging="167"/>
      </w:pPr>
    </w:lvl>
    <w:lvl w:ilvl="6">
      <w:start w:val="1"/>
      <w:numFmt w:val="decimal"/>
      <w:suff w:val="tab"/>
      <w:lvlText w:val="%7."/>
      <w:lvlJc w:val="left"/>
      <w:pPr>
        <w:ind w:left="5040" w:hanging="347"/>
      </w:pPr>
    </w:lvl>
    <w:lvl w:ilvl="7">
      <w:start w:val="1"/>
      <w:numFmt w:val="lowerLetter"/>
      <w:suff w:val="tab"/>
      <w:lvlText w:val="%8."/>
      <w:lvlJc w:val="left"/>
      <w:pPr>
        <w:ind w:left="5760" w:hanging="347"/>
      </w:pPr>
    </w:lvl>
    <w:lvl w:ilvl="8">
      <w:start w:val="1"/>
      <w:numFmt w:val="lowerRoman"/>
      <w:suff w:val="tab"/>
      <w:lvlText w:val="%9."/>
      <w:lvlJc w:val="right"/>
      <w:pPr>
        <w:ind w:left="6480" w:hanging="167"/>
      </w:pPr>
    </w:lvl>
  </w:abstractNum>
  <w:abstractNum w:abstractNumId="45">
    <w:multiLevelType w:val="hybridMultilevel"/>
    <w:lvl w:ilvl="0">
      <w:start w:val="1"/>
      <w:numFmt w:val="bullet"/>
      <w:suff w:val="tab"/>
      <w:lvlText w:val=""/>
      <w:lvlJc w:val="left"/>
      <w:pPr>
        <w:ind w:left="1080" w:hanging="347"/>
      </w:pPr>
      <w:rPr>
        <w:rFonts w:ascii="Wingdings" w:hAnsi="Wingdings" w:hint="default"/>
      </w:rPr>
    </w:lvl>
    <w:lvl w:ilvl="1">
      <w:start w:val="1"/>
      <w:numFmt w:val="bullet"/>
      <w:suff w:val="tab"/>
      <w:lvlText w:val="o"/>
      <w:lvlJc w:val="left"/>
      <w:pPr>
        <w:ind w:left="1800" w:hanging="347"/>
      </w:pPr>
      <w:rPr>
        <w:rFonts w:ascii="Courier New" w:hAnsi="Courier New" w:cs="Courier New" w:hint="default"/>
      </w:rPr>
    </w:lvl>
    <w:lvl w:ilvl="2">
      <w:start w:val="1"/>
      <w:numFmt w:val="bullet"/>
      <w:suff w:val="tab"/>
      <w:lvlText w:val=""/>
      <w:lvlJc w:val="left"/>
      <w:pPr>
        <w:ind w:left="2520" w:hanging="347"/>
      </w:pPr>
      <w:rPr>
        <w:rFonts w:ascii="Wingdings" w:hAnsi="Wingdings" w:hint="default"/>
      </w:rPr>
    </w:lvl>
    <w:lvl w:ilvl="3">
      <w:start w:val="1"/>
      <w:numFmt w:val="bullet"/>
      <w:suff w:val="tab"/>
      <w:lvlText w:val=""/>
      <w:lvlJc w:val="left"/>
      <w:pPr>
        <w:ind w:left="3240" w:hanging="347"/>
      </w:pPr>
      <w:rPr>
        <w:rFonts w:ascii="Symbol" w:hAnsi="Symbol" w:hint="default"/>
      </w:rPr>
    </w:lvl>
    <w:lvl w:ilvl="4">
      <w:start w:val="1"/>
      <w:numFmt w:val="bullet"/>
      <w:suff w:val="tab"/>
      <w:lvlText w:val="o"/>
      <w:lvlJc w:val="left"/>
      <w:pPr>
        <w:ind w:left="3960" w:hanging="347"/>
      </w:pPr>
      <w:rPr>
        <w:rFonts w:ascii="Courier New" w:hAnsi="Courier New" w:cs="Courier New" w:hint="default"/>
      </w:rPr>
    </w:lvl>
    <w:lvl w:ilvl="5">
      <w:start w:val="1"/>
      <w:numFmt w:val="bullet"/>
      <w:suff w:val="tab"/>
      <w:lvlText w:val=""/>
      <w:lvlJc w:val="left"/>
      <w:pPr>
        <w:ind w:left="4680" w:hanging="347"/>
      </w:pPr>
      <w:rPr>
        <w:rFonts w:ascii="Wingdings" w:hAnsi="Wingdings" w:hint="default"/>
      </w:rPr>
    </w:lvl>
    <w:lvl w:ilvl="6">
      <w:start w:val="1"/>
      <w:numFmt w:val="bullet"/>
      <w:suff w:val="tab"/>
      <w:lvlText w:val=""/>
      <w:lvlJc w:val="left"/>
      <w:pPr>
        <w:ind w:left="5400" w:hanging="347"/>
      </w:pPr>
      <w:rPr>
        <w:rFonts w:ascii="Symbol" w:hAnsi="Symbol" w:hint="default"/>
      </w:rPr>
    </w:lvl>
    <w:lvl w:ilvl="7">
      <w:start w:val="1"/>
      <w:numFmt w:val="bullet"/>
      <w:suff w:val="tab"/>
      <w:lvlText w:val="o"/>
      <w:lvlJc w:val="left"/>
      <w:pPr>
        <w:ind w:left="6120" w:hanging="347"/>
      </w:pPr>
      <w:rPr>
        <w:rFonts w:ascii="Courier New" w:hAnsi="Courier New" w:cs="Courier New" w:hint="default"/>
      </w:rPr>
    </w:lvl>
    <w:lvl w:ilvl="8">
      <w:start w:val="1"/>
      <w:numFmt w:val="bullet"/>
      <w:suff w:val="tab"/>
      <w:lvlText w:val=""/>
      <w:lvlJc w:val="left"/>
      <w:pPr>
        <w:ind w:left="6840" w:hanging="347"/>
      </w:pPr>
      <w:rPr>
        <w:rFonts w:ascii="Wingdings" w:hAnsi="Wingdings" w:hint="default"/>
      </w:rPr>
    </w:lvl>
  </w:abstractNum>
  <w:abstractNum w:abstractNumId="46">
    <w:multiLevelType w:val="hybridMultilevel"/>
    <w:lvl w:ilvl="0">
      <w:start w:val="1"/>
      <w:numFmt w:val="bullet"/>
      <w:suff w:val="tab"/>
      <w:lvlText w:val="-"/>
      <w:lvlJc w:val="left"/>
      <w:pPr>
        <w:ind w:left="720" w:hanging="347"/>
      </w:pPr>
      <w:rPr>
        <w:rFonts w:ascii="Calibri" w:hAnsi="Calibri" w:cs="Calibri" w:eastAsia="Calibri"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47">
    <w:multiLevelType w:val="hybridMultilevel"/>
    <w:lvl w:ilvl="0">
      <w:start w:val="1"/>
      <w:numFmt w:val="decimal"/>
      <w:suff w:val="tab"/>
      <w:lvlText w:val="%1"/>
      <w:lvlJc w:val="left"/>
      <w:pPr>
        <w:ind w:left="360" w:hanging="346"/>
      </w:pPr>
      <w:rPr>
        <w:rFonts w:hint="default"/>
      </w:r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rPr>
        <w:rFonts w:hint="default"/>
      </w:rPr>
    </w:lvl>
    <w:lvl w:ilvl="5">
      <w:start w:val="1"/>
      <w:numFmt w:val="decimal"/>
      <w:suff w:val="tab"/>
      <w:lvlText w:val="%1.%2.%3.%4.%5.%6."/>
      <w:lvlJc w:val="left"/>
      <w:pPr>
        <w:ind w:left="2736" w:hanging="922"/>
      </w:pPr>
      <w:rPr>
        <w:rFonts w:hint="default"/>
      </w:rPr>
    </w:lvl>
    <w:lvl w:ilvl="6">
      <w:start w:val="1"/>
      <w:numFmt w:val="decimal"/>
      <w:suff w:val="tab"/>
      <w:lvlText w:val="%1.%2.%3.%4.%5.%6.%7."/>
      <w:lvlJc w:val="left"/>
      <w:pPr>
        <w:ind w:left="3240" w:hanging="1066"/>
      </w:pPr>
      <w:rPr>
        <w:rFonts w:hint="default"/>
      </w:rPr>
    </w:lvl>
    <w:lvl w:ilvl="7">
      <w:start w:val="1"/>
      <w:numFmt w:val="decimal"/>
      <w:suff w:val="tab"/>
      <w:lvlText w:val="%1.%2.%3.%4.%5.%6.%7.%8."/>
      <w:lvlJc w:val="left"/>
      <w:pPr>
        <w:ind w:left="3744" w:hanging="1210"/>
      </w:pPr>
      <w:rPr>
        <w:rFonts w:hint="default"/>
      </w:rPr>
    </w:lvl>
    <w:lvl w:ilvl="8">
      <w:start w:val="1"/>
      <w:numFmt w:val="decimal"/>
      <w:suff w:val="tab"/>
      <w:lvlText w:val="%1.%2.%3.%4.%5.%6.%7.%8.%9."/>
      <w:lvlJc w:val="left"/>
      <w:pPr>
        <w:ind w:left="4320" w:hanging="1426"/>
      </w:pPr>
      <w:rPr>
        <w:rFonts w:hint="default"/>
      </w:rPr>
    </w:lvl>
  </w:abstractNum>
  <w:abstractNum w:abstractNumId="48">
    <w:multiLevelType w:val="hybridMultilevel"/>
    <w:lvl w:ilvl="0">
      <w:start w:val="1"/>
      <w:numFmt w:val="bullet"/>
      <w:suff w:val="tab"/>
      <w:lvlText w:val="-"/>
      <w:lvlJc w:val="left"/>
      <w:pPr>
        <w:ind w:left="720" w:hanging="328"/>
      </w:pPr>
      <w:rPr>
        <w:rFonts w:ascii="Calibri" w:hAnsi="Calibri" w:hint="default"/>
      </w:rPr>
    </w:lvl>
    <w:lvl w:ilvl="1">
      <w:start w:val="1"/>
      <w:numFmt w:val="bullet"/>
      <w:suff w:val="tab"/>
      <w:lvlText w:val="o"/>
      <w:lvlJc w:val="left"/>
      <w:pPr>
        <w:ind w:left="1440" w:hanging="328"/>
      </w:pPr>
      <w:rPr>
        <w:rFonts w:ascii="Courier New" w:hAnsi="Courier New" w:hint="default"/>
      </w:rPr>
    </w:lvl>
    <w:lvl w:ilvl="2">
      <w:start w:val="1"/>
      <w:numFmt w:val="bullet"/>
      <w:suff w:val="tab"/>
      <w:lvlText w:val=""/>
      <w:lvlJc w:val="left"/>
      <w:pPr>
        <w:ind w:left="2160" w:hanging="328"/>
      </w:pPr>
      <w:rPr>
        <w:rFonts w:ascii="Wingdings" w:hAnsi="Wingdings" w:hint="default"/>
      </w:rPr>
    </w:lvl>
    <w:lvl w:ilvl="3">
      <w:start w:val="1"/>
      <w:numFmt w:val="bullet"/>
      <w:suff w:val="tab"/>
      <w:lvlText w:val=""/>
      <w:lvlJc w:val="left"/>
      <w:pPr>
        <w:ind w:left="2880" w:hanging="328"/>
      </w:pPr>
      <w:rPr>
        <w:rFonts w:ascii="Symbol" w:hAnsi="Symbol" w:hint="default"/>
      </w:rPr>
    </w:lvl>
    <w:lvl w:ilvl="4">
      <w:start w:val="1"/>
      <w:numFmt w:val="bullet"/>
      <w:suff w:val="tab"/>
      <w:lvlText w:val="o"/>
      <w:lvlJc w:val="left"/>
      <w:pPr>
        <w:ind w:left="3600" w:hanging="328"/>
      </w:pPr>
      <w:rPr>
        <w:rFonts w:ascii="Courier New" w:hAnsi="Courier New" w:hint="default"/>
      </w:rPr>
    </w:lvl>
    <w:lvl w:ilvl="5">
      <w:start w:val="1"/>
      <w:numFmt w:val="bullet"/>
      <w:suff w:val="tab"/>
      <w:lvlText w:val=""/>
      <w:lvlJc w:val="left"/>
      <w:pPr>
        <w:ind w:left="4320" w:hanging="328"/>
      </w:pPr>
      <w:rPr>
        <w:rFonts w:ascii="Wingdings" w:hAnsi="Wingdings" w:hint="default"/>
      </w:rPr>
    </w:lvl>
    <w:lvl w:ilvl="6">
      <w:start w:val="1"/>
      <w:numFmt w:val="bullet"/>
      <w:suff w:val="tab"/>
      <w:lvlText w:val=""/>
      <w:lvlJc w:val="left"/>
      <w:pPr>
        <w:ind w:left="5040" w:hanging="328"/>
      </w:pPr>
      <w:rPr>
        <w:rFonts w:ascii="Symbol" w:hAnsi="Symbol" w:hint="default"/>
      </w:rPr>
    </w:lvl>
    <w:lvl w:ilvl="7">
      <w:start w:val="1"/>
      <w:numFmt w:val="bullet"/>
      <w:suff w:val="tab"/>
      <w:lvlText w:val="o"/>
      <w:lvlJc w:val="left"/>
      <w:pPr>
        <w:ind w:left="5760" w:hanging="328"/>
      </w:pPr>
      <w:rPr>
        <w:rFonts w:ascii="Courier New" w:hAnsi="Courier New" w:hint="default"/>
      </w:rPr>
    </w:lvl>
    <w:lvl w:ilvl="8">
      <w:start w:val="1"/>
      <w:numFmt w:val="bullet"/>
      <w:suff w:val="tab"/>
      <w:lvlText w:val=""/>
      <w:lvlJc w:val="left"/>
      <w:pPr>
        <w:ind w:left="6480" w:hanging="328"/>
      </w:pPr>
      <w:rPr>
        <w:rFonts w:ascii="Wingdings" w:hAnsi="Wingdings" w:hint="default"/>
      </w:rPr>
    </w:lvl>
  </w:abstractNum>
  <w:abstractNum w:abstractNumId="49">
    <w:multiLevelType w:val="hybridMultilevel"/>
    <w:lvl w:ilvl="0">
      <w:start w:val="1"/>
      <w:numFmt w:val="bullet"/>
      <w:suff w:val="tab"/>
      <w:lvlText w:val="·"/>
      <w:lvlJc w:val="left"/>
      <w:pPr>
        <w:ind w:left="720" w:hanging="357"/>
      </w:pPr>
      <w:rPr>
        <w:rFonts w:ascii="Symbol" w:hAnsi="Symbol" w:cs="Symbol" w:eastAsia="Symbol"/>
      </w:rPr>
    </w:lvl>
    <w:lvl w:ilvl="1">
      <w:start w:val="1"/>
      <w:numFmt w:val="bullet"/>
      <w:suff w:val="tab"/>
      <w:lvlText w:val="o"/>
      <w:lvlJc w:val="left"/>
      <w:pPr>
        <w:ind w:left="1440" w:hanging="357"/>
      </w:pPr>
      <w:rPr>
        <w:rFonts w:ascii="Courier New" w:hAnsi="Courier New" w:cs="Courier New" w:eastAsia="Courier New"/>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abstractNum w:abstractNumId="50">
    <w:multiLevelType w:val="hybridMultilevel"/>
    <w:lvl w:ilvl="0">
      <w:start w:val="1"/>
      <w:numFmt w:val="bullet"/>
      <w:suff w:val="tab"/>
      <w:lvlText w:val=""/>
      <w:lvlJc w:val="left"/>
      <w:pPr>
        <w:ind w:left="720" w:hanging="346"/>
      </w:pPr>
      <w:rPr>
        <w:rFonts w:ascii="Wingdings" w:hAnsi="Wingdings" w:hint="default"/>
      </w:rPr>
    </w:lvl>
    <w:lvl w:ilvl="1">
      <w:start w:val="1"/>
      <w:numFmt w:val="bullet"/>
      <w:suff w:val="tab"/>
      <w:lvlText w:val=""/>
      <w:lvlJc w:val="left"/>
      <w:pPr>
        <w:ind w:left="1440" w:hanging="346"/>
      </w:pPr>
      <w:rPr>
        <w:rFonts w:ascii="Wingdings" w:hAnsi="Wingdings"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51">
    <w:multiLevelType w:val="hybridMultilevel"/>
    <w:lvl w:ilvl="0">
      <w:start w:val="1"/>
      <w:numFmt w:val="bullet"/>
      <w:suff w:val="tab"/>
      <w:lvlText w:val="-"/>
      <w:lvlJc w:val="left"/>
      <w:pPr>
        <w:ind w:left="720" w:hanging="330"/>
      </w:pPr>
      <w:rPr>
        <w:rFonts w:ascii="Calibri" w:hAnsi="Calibri" w:hint="default"/>
      </w:rPr>
    </w:lvl>
    <w:lvl w:ilvl="1">
      <w:start w:val="1"/>
      <w:numFmt w:val="bullet"/>
      <w:suff w:val="tab"/>
      <w:lvlText w:val="o"/>
      <w:lvlJc w:val="left"/>
      <w:pPr>
        <w:ind w:left="1440" w:hanging="330"/>
      </w:pPr>
      <w:rPr>
        <w:rFonts w:ascii="Courier New" w:hAnsi="Courier New" w:hint="default"/>
      </w:rPr>
    </w:lvl>
    <w:lvl w:ilvl="2">
      <w:start w:val="1"/>
      <w:numFmt w:val="bullet"/>
      <w:suff w:val="tab"/>
      <w:lvlText w:val=""/>
      <w:lvlJc w:val="left"/>
      <w:pPr>
        <w:ind w:left="2160" w:hanging="330"/>
      </w:pPr>
      <w:rPr>
        <w:rFonts w:ascii="Wingdings" w:hAnsi="Wingdings" w:hint="default"/>
      </w:rPr>
    </w:lvl>
    <w:lvl w:ilvl="3">
      <w:start w:val="1"/>
      <w:numFmt w:val="bullet"/>
      <w:suff w:val="tab"/>
      <w:lvlText w:val=""/>
      <w:lvlJc w:val="left"/>
      <w:pPr>
        <w:ind w:left="2880" w:hanging="330"/>
      </w:pPr>
      <w:rPr>
        <w:rFonts w:ascii="Symbol" w:hAnsi="Symbol" w:hint="default"/>
      </w:rPr>
    </w:lvl>
    <w:lvl w:ilvl="4">
      <w:start w:val="1"/>
      <w:numFmt w:val="bullet"/>
      <w:suff w:val="tab"/>
      <w:lvlText w:val="o"/>
      <w:lvlJc w:val="left"/>
      <w:pPr>
        <w:ind w:left="3600" w:hanging="330"/>
      </w:pPr>
      <w:rPr>
        <w:rFonts w:ascii="Courier New" w:hAnsi="Courier New" w:hint="default"/>
      </w:rPr>
    </w:lvl>
    <w:lvl w:ilvl="5">
      <w:start w:val="1"/>
      <w:numFmt w:val="bullet"/>
      <w:suff w:val="tab"/>
      <w:lvlText w:val=""/>
      <w:lvlJc w:val="left"/>
      <w:pPr>
        <w:ind w:left="4320" w:hanging="330"/>
      </w:pPr>
      <w:rPr>
        <w:rFonts w:ascii="Wingdings" w:hAnsi="Wingdings" w:hint="default"/>
      </w:rPr>
    </w:lvl>
    <w:lvl w:ilvl="6">
      <w:start w:val="1"/>
      <w:numFmt w:val="bullet"/>
      <w:suff w:val="tab"/>
      <w:lvlText w:val=""/>
      <w:lvlJc w:val="left"/>
      <w:pPr>
        <w:ind w:left="5040" w:hanging="330"/>
      </w:pPr>
      <w:rPr>
        <w:rFonts w:ascii="Symbol" w:hAnsi="Symbol" w:hint="default"/>
      </w:rPr>
    </w:lvl>
    <w:lvl w:ilvl="7">
      <w:start w:val="1"/>
      <w:numFmt w:val="bullet"/>
      <w:suff w:val="tab"/>
      <w:lvlText w:val="o"/>
      <w:lvlJc w:val="left"/>
      <w:pPr>
        <w:ind w:left="5760" w:hanging="330"/>
      </w:pPr>
      <w:rPr>
        <w:rFonts w:ascii="Courier New" w:hAnsi="Courier New" w:hint="default"/>
      </w:rPr>
    </w:lvl>
    <w:lvl w:ilvl="8">
      <w:start w:val="1"/>
      <w:numFmt w:val="bullet"/>
      <w:suff w:val="tab"/>
      <w:lvlText w:val=""/>
      <w:lvlJc w:val="left"/>
      <w:pPr>
        <w:ind w:left="6480" w:hanging="330"/>
      </w:pPr>
      <w:rPr>
        <w:rFonts w:ascii="Wingdings" w:hAnsi="Wingdings" w:hint="default"/>
      </w:rPr>
    </w:lvl>
  </w:abstractNum>
  <w:abstractNum w:abstractNumId="52">
    <w:multiLevelType w:val="hybridMultilevel"/>
    <w:lvl w:ilvl="0">
      <w:start w:val="1"/>
      <w:numFmt w:val="decimal"/>
      <w:suff w:val="tab"/>
      <w:lvlText w:val="%1."/>
      <w:lvlJc w:val="left"/>
      <w:pPr>
        <w:ind w:left="720" w:hanging="318"/>
      </w:pPr>
    </w:lvl>
    <w:lvl w:ilvl="1">
      <w:start w:val="1"/>
      <w:numFmt w:val="lowerLetter"/>
      <w:suff w:val="tab"/>
      <w:lvlText w:val="%2."/>
      <w:lvlJc w:val="left"/>
      <w:pPr>
        <w:ind w:left="1440" w:hanging="318"/>
      </w:pPr>
    </w:lvl>
    <w:lvl w:ilvl="2">
      <w:start w:val="1"/>
      <w:numFmt w:val="lowerRoman"/>
      <w:suff w:val="tab"/>
      <w:lvlText w:val="%3."/>
      <w:lvlJc w:val="right"/>
      <w:pPr>
        <w:ind w:left="2160" w:hanging="138"/>
      </w:pPr>
    </w:lvl>
    <w:lvl w:ilvl="3">
      <w:start w:val="1"/>
      <w:numFmt w:val="decimal"/>
      <w:suff w:val="tab"/>
      <w:lvlText w:val="%4."/>
      <w:lvlJc w:val="left"/>
      <w:pPr>
        <w:ind w:left="2880" w:hanging="318"/>
      </w:pPr>
    </w:lvl>
    <w:lvl w:ilvl="4">
      <w:start w:val="1"/>
      <w:numFmt w:val="lowerLetter"/>
      <w:suff w:val="tab"/>
      <w:lvlText w:val="%5."/>
      <w:lvlJc w:val="left"/>
      <w:pPr>
        <w:ind w:left="3600" w:hanging="318"/>
      </w:pPr>
    </w:lvl>
    <w:lvl w:ilvl="5">
      <w:start w:val="1"/>
      <w:numFmt w:val="lowerRoman"/>
      <w:suff w:val="tab"/>
      <w:lvlText w:val="%6."/>
      <w:lvlJc w:val="right"/>
      <w:pPr>
        <w:ind w:left="4320" w:hanging="138"/>
      </w:pPr>
    </w:lvl>
    <w:lvl w:ilvl="6">
      <w:start w:val="1"/>
      <w:numFmt w:val="decimal"/>
      <w:suff w:val="tab"/>
      <w:lvlText w:val="%7."/>
      <w:lvlJc w:val="left"/>
      <w:pPr>
        <w:ind w:left="5040" w:hanging="318"/>
      </w:pPr>
    </w:lvl>
    <w:lvl w:ilvl="7">
      <w:start w:val="1"/>
      <w:numFmt w:val="lowerLetter"/>
      <w:suff w:val="tab"/>
      <w:lvlText w:val="%8."/>
      <w:lvlJc w:val="left"/>
      <w:pPr>
        <w:ind w:left="5760" w:hanging="318"/>
      </w:pPr>
    </w:lvl>
    <w:lvl w:ilvl="8">
      <w:start w:val="1"/>
      <w:numFmt w:val="lowerRoman"/>
      <w:suff w:val="tab"/>
      <w:lvlText w:val="%9."/>
      <w:lvlJc w:val="right"/>
      <w:pPr>
        <w:ind w:left="6480" w:hanging="138"/>
      </w:pPr>
    </w:lvl>
  </w:abstractNum>
  <w:abstractNum w:abstractNumId="53">
    <w:multiLevelType w:val="hybridMultilevel"/>
    <w:lvl w:ilvl="0">
      <w:start w:val="1"/>
      <w:numFmt w:val="decimal"/>
      <w:suff w:val="tab"/>
      <w:lvlText w:val="%1)"/>
      <w:lvlJc w:val="left"/>
      <w:pPr>
        <w:ind w:left="720" w:hanging="312"/>
      </w:pPr>
      <w:rPr>
        <w:rFonts w:hint="default"/>
      </w:rPr>
    </w:lvl>
    <w:lvl w:ilvl="1">
      <w:start w:val="1"/>
      <w:numFmt w:val="lowerLetter"/>
      <w:suff w:val="tab"/>
      <w:lvlText w:val="%2."/>
      <w:lvlJc w:val="left"/>
      <w:pPr>
        <w:ind w:left="1440" w:hanging="312"/>
      </w:pPr>
    </w:lvl>
    <w:lvl w:ilvl="2">
      <w:start w:val="1"/>
      <w:numFmt w:val="lowerRoman"/>
      <w:suff w:val="tab"/>
      <w:lvlText w:val="%3."/>
      <w:lvlJc w:val="right"/>
      <w:pPr>
        <w:ind w:left="2160" w:hanging="132"/>
      </w:pPr>
    </w:lvl>
    <w:lvl w:ilvl="3">
      <w:start w:val="1"/>
      <w:numFmt w:val="decimal"/>
      <w:suff w:val="tab"/>
      <w:lvlText w:val="%4."/>
      <w:lvlJc w:val="left"/>
      <w:pPr>
        <w:ind w:left="2880" w:hanging="312"/>
      </w:pPr>
    </w:lvl>
    <w:lvl w:ilvl="4">
      <w:start w:val="1"/>
      <w:numFmt w:val="lowerLetter"/>
      <w:suff w:val="tab"/>
      <w:lvlText w:val="%5."/>
      <w:lvlJc w:val="left"/>
      <w:pPr>
        <w:ind w:left="3600" w:hanging="312"/>
      </w:pPr>
    </w:lvl>
    <w:lvl w:ilvl="5">
      <w:start w:val="1"/>
      <w:numFmt w:val="lowerRoman"/>
      <w:suff w:val="tab"/>
      <w:lvlText w:val="%6."/>
      <w:lvlJc w:val="right"/>
      <w:pPr>
        <w:ind w:left="4320" w:hanging="132"/>
      </w:pPr>
    </w:lvl>
    <w:lvl w:ilvl="6">
      <w:start w:val="1"/>
      <w:numFmt w:val="decimal"/>
      <w:suff w:val="tab"/>
      <w:lvlText w:val="%7."/>
      <w:lvlJc w:val="left"/>
      <w:pPr>
        <w:ind w:left="5040" w:hanging="312"/>
      </w:pPr>
    </w:lvl>
    <w:lvl w:ilvl="7">
      <w:start w:val="1"/>
      <w:numFmt w:val="lowerLetter"/>
      <w:suff w:val="tab"/>
      <w:lvlText w:val="%8."/>
      <w:lvlJc w:val="left"/>
      <w:pPr>
        <w:ind w:left="5760" w:hanging="312"/>
      </w:pPr>
    </w:lvl>
    <w:lvl w:ilvl="8">
      <w:start w:val="1"/>
      <w:numFmt w:val="lowerRoman"/>
      <w:suff w:val="tab"/>
      <w:lvlText w:val="%9."/>
      <w:lvlJc w:val="right"/>
      <w:pPr>
        <w:ind w:left="6480" w:hanging="132"/>
      </w:pPr>
    </w:lvl>
  </w:abstractNum>
  <w:abstractNum w:abstractNumId="54">
    <w:multiLevelType w:val="hybridMultilevel"/>
    <w:lvl w:ilvl="0">
      <w:start w:val="1"/>
      <w:numFmt w:val="decimal"/>
      <w:suff w:val="tab"/>
      <w:lvlText w:val="%1"/>
      <w:lvlJc w:val="left"/>
      <w:pPr>
        <w:ind w:left="360" w:hanging="347"/>
      </w:pPr>
      <w:rPr>
        <w:rFonts w:hint="default"/>
      </w:r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rPr>
        <w:rFonts w:hint="default"/>
      </w:rPr>
    </w:lvl>
    <w:lvl w:ilvl="5">
      <w:start w:val="1"/>
      <w:numFmt w:val="decimal"/>
      <w:suff w:val="tab"/>
      <w:lvlText w:val="%1.%2.%3.%4.%5.%6."/>
      <w:lvlJc w:val="left"/>
      <w:pPr>
        <w:ind w:left="2736" w:hanging="923"/>
      </w:pPr>
      <w:rPr>
        <w:rFonts w:hint="default"/>
      </w:rPr>
    </w:lvl>
    <w:lvl w:ilvl="6">
      <w:start w:val="1"/>
      <w:numFmt w:val="decimal"/>
      <w:suff w:val="tab"/>
      <w:lvlText w:val="%1.%2.%3.%4.%5.%6.%7."/>
      <w:lvlJc w:val="left"/>
      <w:pPr>
        <w:ind w:left="3240" w:hanging="1067"/>
      </w:pPr>
      <w:rPr>
        <w:rFonts w:hint="default"/>
      </w:rPr>
    </w:lvl>
    <w:lvl w:ilvl="7">
      <w:start w:val="1"/>
      <w:numFmt w:val="decimal"/>
      <w:suff w:val="tab"/>
      <w:lvlText w:val="%1.%2.%3.%4.%5.%6.%7.%8."/>
      <w:lvlJc w:val="left"/>
      <w:pPr>
        <w:ind w:left="3744" w:hanging="1211"/>
      </w:pPr>
      <w:rPr>
        <w:rFonts w:hint="default"/>
      </w:rPr>
    </w:lvl>
    <w:lvl w:ilvl="8">
      <w:start w:val="1"/>
      <w:numFmt w:val="decimal"/>
      <w:suff w:val="tab"/>
      <w:lvlText w:val="%1.%2.%3.%4.%5.%6.%7.%8.%9."/>
      <w:lvlJc w:val="left"/>
      <w:pPr>
        <w:ind w:left="4320" w:hanging="1427"/>
      </w:pPr>
      <w:rPr>
        <w:rFonts w:hint="default"/>
      </w:rPr>
    </w:lvl>
  </w:abstractNum>
  <w:abstractNum w:abstractNumId="55">
    <w:multiLevelType w:val="hybridMultilevel"/>
    <w:lvl w:ilvl="0">
      <w:start w:val="1"/>
      <w:numFmt w:val="decimal"/>
      <w:suff w:val="tab"/>
      <w:lvlText w:val="%1."/>
      <w:lvlJc w:val="left"/>
      <w:pPr>
        <w:ind w:left="360" w:hanging="347"/>
        <w:tabs>
          <w:tab w:val="left" w:pos="360"/>
        </w:tabs>
      </w:p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56">
    <w:multiLevelType w:val="hybridMultilevel"/>
    <w:lvl w:ilvl="0">
      <w:start w:val="1"/>
      <w:numFmt w:val="bullet"/>
      <w:suff w:val="tab"/>
      <w:lvlText w:val="·"/>
      <w:lvlJc w:val="left"/>
      <w:pPr>
        <w:ind w:left="720" w:hanging="351"/>
      </w:pPr>
      <w:rPr>
        <w:rFonts w:ascii="Symbol" w:hAnsi="Symbol" w:cs="Symbol" w:eastAsia="Symbol"/>
        <w:color w:val="0E101A"/>
        <w:sz w:val="24"/>
      </w:rPr>
    </w:lvl>
    <w:lvl w:ilvl="1">
      <w:start w:val="1"/>
      <w:numFmt w:val="bullet"/>
      <w:suff w:val="tab"/>
      <w:lvlText w:val="·"/>
      <w:lvlJc w:val="left"/>
      <w:pPr>
        <w:ind w:left="1440" w:hanging="351"/>
      </w:pPr>
      <w:rPr>
        <w:rFonts w:ascii="Symbol" w:hAnsi="Symbol" w:cs="Symbol" w:eastAsia="Symbol"/>
        <w:color w:val="0E101A"/>
        <w:sz w:val="24"/>
      </w:rPr>
    </w:lvl>
    <w:lvl w:ilvl="2">
      <w:start w:val="1"/>
      <w:numFmt w:val="bullet"/>
      <w:suff w:val="tab"/>
      <w:lvlText w:val="·"/>
      <w:lvlJc w:val="left"/>
      <w:pPr>
        <w:ind w:left="2160" w:hanging="351"/>
      </w:pPr>
      <w:rPr>
        <w:rFonts w:ascii="Symbol" w:hAnsi="Symbol" w:cs="Symbol" w:eastAsia="Symbol"/>
        <w:color w:val="0E101A"/>
        <w:sz w:val="24"/>
      </w:rPr>
    </w:lvl>
    <w:lvl w:ilvl="3">
      <w:start w:val="1"/>
      <w:numFmt w:val="bullet"/>
      <w:suff w:val="tab"/>
      <w:lvlText w:val="·"/>
      <w:lvlJc w:val="left"/>
      <w:pPr>
        <w:ind w:left="2880" w:hanging="351"/>
      </w:pPr>
      <w:rPr>
        <w:rFonts w:ascii="Symbol" w:hAnsi="Symbol" w:cs="Symbol" w:eastAsia="Symbol"/>
        <w:color w:val="0E101A"/>
        <w:sz w:val="24"/>
      </w:rPr>
    </w:lvl>
    <w:lvl w:ilvl="4">
      <w:start w:val="1"/>
      <w:numFmt w:val="bullet"/>
      <w:suff w:val="tab"/>
      <w:lvlText w:val="·"/>
      <w:lvlJc w:val="left"/>
      <w:pPr>
        <w:ind w:left="3600" w:hanging="351"/>
      </w:pPr>
      <w:rPr>
        <w:rFonts w:ascii="Symbol" w:hAnsi="Symbol" w:cs="Symbol" w:eastAsia="Symbol"/>
        <w:color w:val="0E101A"/>
        <w:sz w:val="24"/>
      </w:rPr>
    </w:lvl>
    <w:lvl w:ilvl="5">
      <w:start w:val="1"/>
      <w:numFmt w:val="bullet"/>
      <w:suff w:val="tab"/>
      <w:lvlText w:val="·"/>
      <w:lvlJc w:val="left"/>
      <w:pPr>
        <w:ind w:left="4320" w:hanging="351"/>
      </w:pPr>
      <w:rPr>
        <w:rFonts w:ascii="Symbol" w:hAnsi="Symbol" w:cs="Symbol" w:eastAsia="Symbol"/>
        <w:color w:val="0E101A"/>
        <w:sz w:val="24"/>
      </w:rPr>
    </w:lvl>
    <w:lvl w:ilvl="6">
      <w:start w:val="1"/>
      <w:numFmt w:val="bullet"/>
      <w:suff w:val="tab"/>
      <w:lvlText w:val="·"/>
      <w:lvlJc w:val="left"/>
      <w:pPr>
        <w:ind w:left="5040" w:hanging="351"/>
      </w:pPr>
      <w:rPr>
        <w:rFonts w:ascii="Symbol" w:hAnsi="Symbol" w:cs="Symbol" w:eastAsia="Symbol"/>
        <w:color w:val="0E101A"/>
        <w:sz w:val="24"/>
      </w:rPr>
    </w:lvl>
    <w:lvl w:ilvl="7">
      <w:start w:val="1"/>
      <w:numFmt w:val="bullet"/>
      <w:suff w:val="tab"/>
      <w:lvlText w:val="·"/>
      <w:lvlJc w:val="left"/>
      <w:pPr>
        <w:ind w:left="5760" w:hanging="351"/>
      </w:pPr>
      <w:rPr>
        <w:rFonts w:ascii="Symbol" w:hAnsi="Symbol" w:cs="Symbol" w:eastAsia="Symbol"/>
        <w:color w:val="0E101A"/>
        <w:sz w:val="24"/>
      </w:rPr>
    </w:lvl>
    <w:lvl w:ilvl="8">
      <w:start w:val="1"/>
      <w:numFmt w:val="bullet"/>
      <w:suff w:val="tab"/>
      <w:lvlText w:val="·"/>
      <w:lvlJc w:val="left"/>
      <w:pPr>
        <w:ind w:left="6480" w:hanging="351"/>
      </w:pPr>
      <w:rPr>
        <w:rFonts w:ascii="Symbol" w:hAnsi="Symbol" w:cs="Symbol" w:eastAsia="Symbol"/>
        <w:color w:val="0E101A"/>
        <w:sz w:val="24"/>
      </w:rPr>
    </w:lvl>
  </w:abstractNum>
  <w:abstractNum w:abstractNumId="57">
    <w:multiLevelType w:val="hybridMultilevel"/>
    <w:lvl w:ilvl="0">
      <w:start w:val="1"/>
      <w:numFmt w:val="bullet"/>
      <w:suff w:val="tab"/>
      <w:lvlText w:val="-"/>
      <w:lvlJc w:val="left"/>
      <w:pPr>
        <w:ind w:left="720" w:hanging="326"/>
      </w:pPr>
      <w:rPr>
        <w:rFonts w:ascii="Calibri" w:hAnsi="Calibri" w:hint="default"/>
      </w:rPr>
    </w:lvl>
    <w:lvl w:ilvl="1">
      <w:start w:val="1"/>
      <w:numFmt w:val="bullet"/>
      <w:suff w:val="tab"/>
      <w:lvlText w:val="o"/>
      <w:lvlJc w:val="left"/>
      <w:pPr>
        <w:ind w:left="1440" w:hanging="326"/>
      </w:pPr>
      <w:rPr>
        <w:rFonts w:ascii="Courier New" w:hAnsi="Courier New" w:hint="default"/>
      </w:rPr>
    </w:lvl>
    <w:lvl w:ilvl="2">
      <w:start w:val="1"/>
      <w:numFmt w:val="bullet"/>
      <w:suff w:val="tab"/>
      <w:lvlText w:val=""/>
      <w:lvlJc w:val="left"/>
      <w:pPr>
        <w:ind w:left="2160" w:hanging="326"/>
      </w:pPr>
      <w:rPr>
        <w:rFonts w:ascii="Wingdings" w:hAnsi="Wingdings" w:hint="default"/>
      </w:rPr>
    </w:lvl>
    <w:lvl w:ilvl="3">
      <w:start w:val="1"/>
      <w:numFmt w:val="bullet"/>
      <w:suff w:val="tab"/>
      <w:lvlText w:val=""/>
      <w:lvlJc w:val="left"/>
      <w:pPr>
        <w:ind w:left="2880" w:hanging="326"/>
      </w:pPr>
      <w:rPr>
        <w:rFonts w:ascii="Symbol" w:hAnsi="Symbol" w:hint="default"/>
      </w:rPr>
    </w:lvl>
    <w:lvl w:ilvl="4">
      <w:start w:val="1"/>
      <w:numFmt w:val="bullet"/>
      <w:suff w:val="tab"/>
      <w:lvlText w:val="o"/>
      <w:lvlJc w:val="left"/>
      <w:pPr>
        <w:ind w:left="3600" w:hanging="326"/>
      </w:pPr>
      <w:rPr>
        <w:rFonts w:ascii="Courier New" w:hAnsi="Courier New" w:hint="default"/>
      </w:rPr>
    </w:lvl>
    <w:lvl w:ilvl="5">
      <w:start w:val="1"/>
      <w:numFmt w:val="bullet"/>
      <w:suff w:val="tab"/>
      <w:lvlText w:val=""/>
      <w:lvlJc w:val="left"/>
      <w:pPr>
        <w:ind w:left="4320" w:hanging="326"/>
      </w:pPr>
      <w:rPr>
        <w:rFonts w:ascii="Wingdings" w:hAnsi="Wingdings" w:hint="default"/>
      </w:rPr>
    </w:lvl>
    <w:lvl w:ilvl="6">
      <w:start w:val="1"/>
      <w:numFmt w:val="bullet"/>
      <w:suff w:val="tab"/>
      <w:lvlText w:val=""/>
      <w:lvlJc w:val="left"/>
      <w:pPr>
        <w:ind w:left="5040" w:hanging="326"/>
      </w:pPr>
      <w:rPr>
        <w:rFonts w:ascii="Symbol" w:hAnsi="Symbol" w:hint="default"/>
      </w:rPr>
    </w:lvl>
    <w:lvl w:ilvl="7">
      <w:start w:val="1"/>
      <w:numFmt w:val="bullet"/>
      <w:suff w:val="tab"/>
      <w:lvlText w:val="o"/>
      <w:lvlJc w:val="left"/>
      <w:pPr>
        <w:ind w:left="5760" w:hanging="326"/>
      </w:pPr>
      <w:rPr>
        <w:rFonts w:ascii="Courier New" w:hAnsi="Courier New" w:hint="default"/>
      </w:rPr>
    </w:lvl>
    <w:lvl w:ilvl="8">
      <w:start w:val="1"/>
      <w:numFmt w:val="bullet"/>
      <w:suff w:val="tab"/>
      <w:lvlText w:val=""/>
      <w:lvlJc w:val="left"/>
      <w:pPr>
        <w:ind w:left="6480" w:hanging="326"/>
      </w:pPr>
      <w:rPr>
        <w:rFonts w:ascii="Wingdings" w:hAnsi="Wingdings" w:hint="default"/>
      </w:rPr>
    </w:lvl>
  </w:abstractNum>
  <w:abstractNum w:abstractNumId="58">
    <w:multiLevelType w:val="hybridMultilevel"/>
    <w:lvl w:ilvl="0">
      <w:start w:val="1"/>
      <w:numFmt w:val="decimal"/>
      <w:suff w:val="tab"/>
      <w:lvlText w:val="%1"/>
      <w:lvlJc w:val="left"/>
      <w:pPr>
        <w:ind w:left="432" w:hanging="418"/>
      </w:pPr>
    </w:lvl>
    <w:lvl w:ilvl="1">
      <w:start w:val="1"/>
      <w:numFmt w:val="decimal"/>
      <w:suff w:val="tab"/>
      <w:lvlText w:val="%1.%2"/>
      <w:lvlJc w:val="left"/>
      <w:pPr>
        <w:ind w:left="576" w:hanging="562"/>
      </w:pPr>
    </w:lvl>
    <w:lvl w:ilvl="2">
      <w:start w:val="1"/>
      <w:numFmt w:val="decimal"/>
      <w:suff w:val="tab"/>
      <w:lvlText w:val="%1.%2.%3"/>
      <w:lvlJc w:val="left"/>
      <w:pPr>
        <w:ind w:left="720" w:hanging="706"/>
      </w:pPr>
    </w:lvl>
    <w:lvl w:ilvl="3">
      <w:start w:val="1"/>
      <w:numFmt w:val="decimal"/>
      <w:suff w:val="tab"/>
      <w:lvlText w:val="%1.%2.%3.%4"/>
      <w:lvlJc w:val="left"/>
      <w:pPr>
        <w:ind w:left="864" w:hanging="850"/>
      </w:pPr>
    </w:lvl>
    <w:lvl w:ilvl="4">
      <w:start w:val="1"/>
      <w:numFmt w:val="decimal"/>
      <w:suff w:val="tab"/>
      <w:lvlText w:val="%1.%2.%3.%4.%5"/>
      <w:lvlJc w:val="left"/>
      <w:pPr>
        <w:ind w:left="1008" w:hanging="994"/>
      </w:pPr>
    </w:lvl>
    <w:lvl w:ilvl="5">
      <w:start w:val="1"/>
      <w:numFmt w:val="decimal"/>
      <w:suff w:val="tab"/>
      <w:lvlText w:val="%1.%2.%3.%4.%5.%6"/>
      <w:lvlJc w:val="left"/>
      <w:pPr>
        <w:ind w:left="1152" w:hanging="1138"/>
      </w:pPr>
    </w:lvl>
    <w:lvl w:ilvl="6">
      <w:start w:val="1"/>
      <w:numFmt w:val="decimal"/>
      <w:suff w:val="tab"/>
      <w:lvlText w:val="%1.%2.%3.%4.%5.%6.%7"/>
      <w:lvlJc w:val="left"/>
      <w:pPr>
        <w:ind w:left="1296" w:hanging="1282"/>
      </w:pPr>
    </w:lvl>
    <w:lvl w:ilvl="7">
      <w:start w:val="1"/>
      <w:numFmt w:val="decimal"/>
      <w:suff w:val="tab"/>
      <w:lvlText w:val="%1.%2.%3.%4.%5.%6.%7.%8"/>
      <w:lvlJc w:val="left"/>
      <w:pPr>
        <w:ind w:left="1440" w:hanging="1426"/>
      </w:pPr>
    </w:lvl>
    <w:lvl w:ilvl="8">
      <w:start w:val="1"/>
      <w:numFmt w:val="decimal"/>
      <w:suff w:val="tab"/>
      <w:lvlText w:val="%1.%2.%3.%4.%5.%6.%7.%8.%9"/>
      <w:lvlJc w:val="left"/>
      <w:pPr>
        <w:ind w:left="1584" w:hanging="1570"/>
      </w:pPr>
    </w:lvl>
  </w:abstractNum>
  <w:abstractNum w:abstractNumId="59">
    <w:multiLevelType w:val="hybridMultilevel"/>
    <w:lvl w:ilvl="0">
      <w:start w:val="1"/>
      <w:numFmt w:val="decimal"/>
      <w:suff w:val="tab"/>
      <w:lvlText w:val="%1)"/>
      <w:lvlJc w:val="left"/>
      <w:pPr>
        <w:ind w:left="360" w:hanging="347"/>
      </w:pPr>
    </w:lvl>
    <w:lvl w:ilvl="1">
      <w:start w:val="1"/>
      <w:numFmt w:val="lowerLetter"/>
      <w:suff w:val="tab"/>
      <w:lvlText w:val="%2)"/>
      <w:lvlJc w:val="left"/>
      <w:pPr>
        <w:ind w:left="720" w:hanging="347"/>
      </w:pPr>
    </w:lvl>
    <w:lvl w:ilvl="2">
      <w:start w:val="1"/>
      <w:numFmt w:val="lowerRoman"/>
      <w:suff w:val="tab"/>
      <w:lvlText w:val="%3)"/>
      <w:lvlJc w:val="left"/>
      <w:pPr>
        <w:ind w:left="1080" w:hanging="347"/>
      </w:pPr>
    </w:lvl>
    <w:lvl w:ilvl="3">
      <w:start w:val="1"/>
      <w:numFmt w:val="decimal"/>
      <w:suff w:val="tab"/>
      <w:lvlText w:val="(%4)"/>
      <w:lvlJc w:val="left"/>
      <w:pPr>
        <w:ind w:left="1440" w:hanging="347"/>
      </w:pPr>
    </w:lvl>
    <w:lvl w:ilvl="4">
      <w:start w:val="1"/>
      <w:numFmt w:val="lowerLetter"/>
      <w:suff w:val="tab"/>
      <w:lvlText w:val="(%5)"/>
      <w:lvlJc w:val="left"/>
      <w:pPr>
        <w:ind w:left="1800" w:hanging="347"/>
      </w:pPr>
    </w:lvl>
    <w:lvl w:ilvl="5">
      <w:start w:val="1"/>
      <w:numFmt w:val="lowerRoman"/>
      <w:suff w:val="tab"/>
      <w:lvlText w:val="(%6)"/>
      <w:lvlJc w:val="left"/>
      <w:pPr>
        <w:ind w:left="2160" w:hanging="347"/>
      </w:pPr>
    </w:lvl>
    <w:lvl w:ilvl="6">
      <w:start w:val="1"/>
      <w:numFmt w:val="decimal"/>
      <w:suff w:val="tab"/>
      <w:lvlText w:val="%7."/>
      <w:lvlJc w:val="left"/>
      <w:pPr>
        <w:ind w:left="2520" w:hanging="347"/>
      </w:pPr>
    </w:lvl>
    <w:lvl w:ilvl="7">
      <w:start w:val="1"/>
      <w:numFmt w:val="lowerLetter"/>
      <w:suff w:val="tab"/>
      <w:lvlText w:val="%8."/>
      <w:lvlJc w:val="left"/>
      <w:pPr>
        <w:ind w:left="2880" w:hanging="347"/>
      </w:pPr>
    </w:lvl>
    <w:lvl w:ilvl="8">
      <w:start w:val="1"/>
      <w:numFmt w:val="lowerRoman"/>
      <w:suff w:val="tab"/>
      <w:lvlText w:val="%9."/>
      <w:lvlJc w:val="left"/>
      <w:pPr>
        <w:ind w:left="3240" w:hanging="347"/>
      </w:pPr>
    </w:lvl>
  </w:abstractNum>
  <w:abstractNum w:abstractNumId="60">
    <w:multiLevelType w:val="hybridMultilevel"/>
    <w:lvl w:ilvl="0">
      <w:start w:val="1"/>
      <w:numFmt w:val="bullet"/>
      <w:suff w:val="tab"/>
      <w:lvlText w:val=""/>
      <w:lvlJc w:val="left"/>
      <w:pPr>
        <w:ind w:left="720" w:hanging="346"/>
      </w:pPr>
      <w:rPr>
        <w:rFonts w:ascii="Symbol" w:hAnsi="Symbol"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61">
    <w:multiLevelType w:val="hybridMultilevel"/>
    <w:lvl w:ilvl="0">
      <w:start w:val="1"/>
      <w:numFmt w:val="bullet"/>
      <w:suff w:val="tab"/>
      <w:lvlText w:val="-"/>
      <w:lvlJc w:val="left"/>
      <w:pPr>
        <w:ind w:left="720" w:hanging="329"/>
      </w:pPr>
      <w:rPr>
        <w:rFonts w:ascii="Calibri" w:hAnsi="Calibri" w:hint="default"/>
      </w:rPr>
    </w:lvl>
    <w:lvl w:ilvl="1">
      <w:start w:val="1"/>
      <w:numFmt w:val="bullet"/>
      <w:suff w:val="tab"/>
      <w:lvlText w:val="o"/>
      <w:lvlJc w:val="left"/>
      <w:pPr>
        <w:ind w:left="1440" w:hanging="329"/>
      </w:pPr>
      <w:rPr>
        <w:rFonts w:ascii="Courier New" w:hAnsi="Courier New" w:hint="default"/>
      </w:rPr>
    </w:lvl>
    <w:lvl w:ilvl="2">
      <w:start w:val="1"/>
      <w:numFmt w:val="bullet"/>
      <w:suff w:val="tab"/>
      <w:lvlText w:val=""/>
      <w:lvlJc w:val="left"/>
      <w:pPr>
        <w:ind w:left="2160" w:hanging="329"/>
      </w:pPr>
      <w:rPr>
        <w:rFonts w:ascii="Wingdings" w:hAnsi="Wingdings" w:hint="default"/>
      </w:rPr>
    </w:lvl>
    <w:lvl w:ilvl="3">
      <w:start w:val="1"/>
      <w:numFmt w:val="bullet"/>
      <w:suff w:val="tab"/>
      <w:lvlText w:val=""/>
      <w:lvlJc w:val="left"/>
      <w:pPr>
        <w:ind w:left="2880" w:hanging="329"/>
      </w:pPr>
      <w:rPr>
        <w:rFonts w:ascii="Symbol" w:hAnsi="Symbol" w:hint="default"/>
      </w:rPr>
    </w:lvl>
    <w:lvl w:ilvl="4">
      <w:start w:val="1"/>
      <w:numFmt w:val="bullet"/>
      <w:suff w:val="tab"/>
      <w:lvlText w:val="o"/>
      <w:lvlJc w:val="left"/>
      <w:pPr>
        <w:ind w:left="3600" w:hanging="329"/>
      </w:pPr>
      <w:rPr>
        <w:rFonts w:ascii="Courier New" w:hAnsi="Courier New" w:hint="default"/>
      </w:rPr>
    </w:lvl>
    <w:lvl w:ilvl="5">
      <w:start w:val="1"/>
      <w:numFmt w:val="bullet"/>
      <w:suff w:val="tab"/>
      <w:lvlText w:val=""/>
      <w:lvlJc w:val="left"/>
      <w:pPr>
        <w:ind w:left="4320" w:hanging="329"/>
      </w:pPr>
      <w:rPr>
        <w:rFonts w:ascii="Wingdings" w:hAnsi="Wingdings" w:hint="default"/>
      </w:rPr>
    </w:lvl>
    <w:lvl w:ilvl="6">
      <w:start w:val="1"/>
      <w:numFmt w:val="bullet"/>
      <w:suff w:val="tab"/>
      <w:lvlText w:val=""/>
      <w:lvlJc w:val="left"/>
      <w:pPr>
        <w:ind w:left="5040" w:hanging="329"/>
      </w:pPr>
      <w:rPr>
        <w:rFonts w:ascii="Symbol" w:hAnsi="Symbol" w:hint="default"/>
      </w:rPr>
    </w:lvl>
    <w:lvl w:ilvl="7">
      <w:start w:val="1"/>
      <w:numFmt w:val="bullet"/>
      <w:suff w:val="tab"/>
      <w:lvlText w:val="o"/>
      <w:lvlJc w:val="left"/>
      <w:pPr>
        <w:ind w:left="5760" w:hanging="329"/>
      </w:pPr>
      <w:rPr>
        <w:rFonts w:ascii="Courier New" w:hAnsi="Courier New" w:hint="default"/>
      </w:rPr>
    </w:lvl>
    <w:lvl w:ilvl="8">
      <w:start w:val="1"/>
      <w:numFmt w:val="bullet"/>
      <w:suff w:val="tab"/>
      <w:lvlText w:val=""/>
      <w:lvlJc w:val="left"/>
      <w:pPr>
        <w:ind w:left="6480" w:hanging="329"/>
      </w:pPr>
      <w:rPr>
        <w:rFonts w:ascii="Wingdings" w:hAnsi="Wingdings" w:hint="default"/>
      </w:rPr>
    </w:lvl>
  </w:abstractNum>
  <w:abstractNum w:abstractNumId="62">
    <w:multiLevelType w:val="hybridMultilevel"/>
    <w:lvl w:ilvl="0">
      <w:start w:val="1"/>
      <w:numFmt w:val="bullet"/>
      <w:suff w:val="tab"/>
      <w:lvlText w:val="-"/>
      <w:lvlJc w:val="left"/>
      <w:pPr>
        <w:ind w:left="720" w:hanging="327"/>
      </w:pPr>
      <w:rPr>
        <w:rFonts w:ascii="Calibri" w:hAnsi="Calibri" w:hint="default"/>
      </w:rPr>
    </w:lvl>
    <w:lvl w:ilvl="1">
      <w:start w:val="1"/>
      <w:numFmt w:val="bullet"/>
      <w:suff w:val="tab"/>
      <w:lvlText w:val="o"/>
      <w:lvlJc w:val="left"/>
      <w:pPr>
        <w:ind w:left="1440" w:hanging="327"/>
      </w:pPr>
      <w:rPr>
        <w:rFonts w:ascii="Courier New" w:hAnsi="Courier New" w:hint="default"/>
      </w:rPr>
    </w:lvl>
    <w:lvl w:ilvl="2">
      <w:start w:val="1"/>
      <w:numFmt w:val="bullet"/>
      <w:suff w:val="tab"/>
      <w:lvlText w:val=""/>
      <w:lvlJc w:val="left"/>
      <w:pPr>
        <w:ind w:left="2160" w:hanging="327"/>
      </w:pPr>
      <w:rPr>
        <w:rFonts w:ascii="Wingdings" w:hAnsi="Wingdings" w:hint="default"/>
      </w:rPr>
    </w:lvl>
    <w:lvl w:ilvl="3">
      <w:start w:val="1"/>
      <w:numFmt w:val="bullet"/>
      <w:suff w:val="tab"/>
      <w:lvlText w:val=""/>
      <w:lvlJc w:val="left"/>
      <w:pPr>
        <w:ind w:left="2880" w:hanging="327"/>
      </w:pPr>
      <w:rPr>
        <w:rFonts w:ascii="Symbol" w:hAnsi="Symbol" w:hint="default"/>
      </w:rPr>
    </w:lvl>
    <w:lvl w:ilvl="4">
      <w:start w:val="1"/>
      <w:numFmt w:val="bullet"/>
      <w:suff w:val="tab"/>
      <w:lvlText w:val="o"/>
      <w:lvlJc w:val="left"/>
      <w:pPr>
        <w:ind w:left="3600" w:hanging="327"/>
      </w:pPr>
      <w:rPr>
        <w:rFonts w:ascii="Courier New" w:hAnsi="Courier New" w:hint="default"/>
      </w:rPr>
    </w:lvl>
    <w:lvl w:ilvl="5">
      <w:start w:val="1"/>
      <w:numFmt w:val="bullet"/>
      <w:suff w:val="tab"/>
      <w:lvlText w:val=""/>
      <w:lvlJc w:val="left"/>
      <w:pPr>
        <w:ind w:left="4320" w:hanging="327"/>
      </w:pPr>
      <w:rPr>
        <w:rFonts w:ascii="Wingdings" w:hAnsi="Wingdings" w:hint="default"/>
      </w:rPr>
    </w:lvl>
    <w:lvl w:ilvl="6">
      <w:start w:val="1"/>
      <w:numFmt w:val="bullet"/>
      <w:suff w:val="tab"/>
      <w:lvlText w:val=""/>
      <w:lvlJc w:val="left"/>
      <w:pPr>
        <w:ind w:left="5040" w:hanging="327"/>
      </w:pPr>
      <w:rPr>
        <w:rFonts w:ascii="Symbol" w:hAnsi="Symbol" w:hint="default"/>
      </w:rPr>
    </w:lvl>
    <w:lvl w:ilvl="7">
      <w:start w:val="1"/>
      <w:numFmt w:val="bullet"/>
      <w:suff w:val="tab"/>
      <w:lvlText w:val="o"/>
      <w:lvlJc w:val="left"/>
      <w:pPr>
        <w:ind w:left="5760" w:hanging="327"/>
      </w:pPr>
      <w:rPr>
        <w:rFonts w:ascii="Courier New" w:hAnsi="Courier New" w:hint="default"/>
      </w:rPr>
    </w:lvl>
    <w:lvl w:ilvl="8">
      <w:start w:val="1"/>
      <w:numFmt w:val="bullet"/>
      <w:suff w:val="tab"/>
      <w:lvlText w:val=""/>
      <w:lvlJc w:val="left"/>
      <w:pPr>
        <w:ind w:left="6480" w:hanging="327"/>
      </w:pPr>
      <w:rPr>
        <w:rFonts w:ascii="Wingdings" w:hAnsi="Wingdings" w:hint="default"/>
      </w:rPr>
    </w:lvl>
  </w:abstractNum>
  <w:abstractNum w:abstractNumId="63">
    <w:multiLevelType w:val="hybridMultilevel"/>
    <w:lvl w:ilvl="0">
      <w:start w:val="1"/>
      <w:numFmt w:val="bullet"/>
      <w:suff w:val="tab"/>
      <w:lvlText w:val="·"/>
      <w:lvlJc w:val="left"/>
      <w:pPr>
        <w:ind w:left="720" w:hanging="355"/>
      </w:pPr>
      <w:rPr>
        <w:rFonts w:ascii="Symbol" w:hAnsi="Symbol" w:cs="Symbol" w:eastAsia="Symbol"/>
      </w:rPr>
    </w:lvl>
    <w:lvl w:ilvl="1">
      <w:start w:val="1"/>
      <w:numFmt w:val="bullet"/>
      <w:suff w:val="tab"/>
      <w:lvlText w:val="o"/>
      <w:lvlJc w:val="left"/>
      <w:pPr>
        <w:ind w:left="1440" w:hanging="355"/>
      </w:pPr>
      <w:rPr>
        <w:rFonts w:ascii="Courier New" w:hAnsi="Courier New" w:cs="Courier New" w:eastAsia="Courier New"/>
      </w:rPr>
    </w:lvl>
    <w:lvl w:ilvl="2">
      <w:start w:val="1"/>
      <w:numFmt w:val="bullet"/>
      <w:suff w:val="tab"/>
      <w:lvlText w:val="§"/>
      <w:lvlJc w:val="left"/>
      <w:pPr>
        <w:ind w:left="2160" w:hanging="355"/>
      </w:pPr>
      <w:rPr>
        <w:rFonts w:ascii="Wingdings" w:hAnsi="Wingdings" w:cs="Wingdings" w:eastAsia="Wingdings"/>
      </w:rPr>
    </w:lvl>
    <w:lvl w:ilvl="3">
      <w:start w:val="1"/>
      <w:numFmt w:val="bullet"/>
      <w:suff w:val="tab"/>
      <w:lvlText w:val="·"/>
      <w:lvlJc w:val="left"/>
      <w:pPr>
        <w:ind w:left="2880" w:hanging="355"/>
      </w:pPr>
      <w:rPr>
        <w:rFonts w:ascii="Symbol" w:hAnsi="Symbol" w:cs="Symbol" w:eastAsia="Symbol"/>
      </w:rPr>
    </w:lvl>
    <w:lvl w:ilvl="4">
      <w:start w:val="1"/>
      <w:numFmt w:val="bullet"/>
      <w:suff w:val="tab"/>
      <w:lvlText w:val="o"/>
      <w:lvlJc w:val="left"/>
      <w:pPr>
        <w:ind w:left="3600" w:hanging="355"/>
      </w:pPr>
      <w:rPr>
        <w:rFonts w:ascii="Courier New" w:hAnsi="Courier New" w:cs="Courier New" w:eastAsia="Courier New"/>
      </w:rPr>
    </w:lvl>
    <w:lvl w:ilvl="5">
      <w:start w:val="1"/>
      <w:numFmt w:val="bullet"/>
      <w:suff w:val="tab"/>
      <w:lvlText w:val="§"/>
      <w:lvlJc w:val="left"/>
      <w:pPr>
        <w:ind w:left="4320" w:hanging="355"/>
      </w:pPr>
      <w:rPr>
        <w:rFonts w:ascii="Wingdings" w:hAnsi="Wingdings" w:cs="Wingdings" w:eastAsia="Wingdings"/>
      </w:rPr>
    </w:lvl>
    <w:lvl w:ilvl="6">
      <w:start w:val="1"/>
      <w:numFmt w:val="bullet"/>
      <w:suff w:val="tab"/>
      <w:lvlText w:val="·"/>
      <w:lvlJc w:val="left"/>
      <w:pPr>
        <w:ind w:left="5040" w:hanging="355"/>
      </w:pPr>
      <w:rPr>
        <w:rFonts w:ascii="Symbol" w:hAnsi="Symbol" w:cs="Symbol" w:eastAsia="Symbol"/>
      </w:rPr>
    </w:lvl>
    <w:lvl w:ilvl="7">
      <w:start w:val="1"/>
      <w:numFmt w:val="bullet"/>
      <w:suff w:val="tab"/>
      <w:lvlText w:val="o"/>
      <w:lvlJc w:val="left"/>
      <w:pPr>
        <w:ind w:left="5760" w:hanging="355"/>
      </w:pPr>
      <w:rPr>
        <w:rFonts w:ascii="Courier New" w:hAnsi="Courier New" w:cs="Courier New" w:eastAsia="Courier New"/>
      </w:rPr>
    </w:lvl>
    <w:lvl w:ilvl="8">
      <w:start w:val="1"/>
      <w:numFmt w:val="bullet"/>
      <w:suff w:val="tab"/>
      <w:lvlText w:val="§"/>
      <w:lvlJc w:val="left"/>
      <w:pPr>
        <w:ind w:left="6480" w:hanging="355"/>
      </w:pPr>
      <w:rPr>
        <w:rFonts w:ascii="Wingdings" w:hAnsi="Wingdings" w:cs="Wingdings" w:eastAsia="Wingdings"/>
      </w:rPr>
    </w:lvl>
  </w:abstractNum>
  <w:abstractNum w:abstractNumId="64">
    <w:multiLevelType w:val="hybridMultilevel"/>
    <w:lvl w:ilvl="0">
      <w:start w:val="1"/>
      <w:numFmt w:val="bullet"/>
      <w:suff w:val="tab"/>
      <w:lvlText w:val="·"/>
      <w:lvlJc w:val="left"/>
      <w:pPr>
        <w:ind w:left="720" w:hanging="325"/>
      </w:pPr>
      <w:rPr>
        <w:rFonts w:ascii="Symbol" w:hAnsi="Symbol" w:cs="Symbol" w:eastAsia="Symbol"/>
      </w:rPr>
    </w:lvl>
    <w:lvl w:ilvl="1">
      <w:start w:val="1"/>
      <w:numFmt w:val="bullet"/>
      <w:suff w:val="tab"/>
      <w:lvlText w:val="o"/>
      <w:lvlJc w:val="left"/>
      <w:pPr>
        <w:ind w:left="1440" w:hanging="325"/>
      </w:pPr>
      <w:rPr>
        <w:rFonts w:ascii="Courier New" w:hAnsi="Courier New" w:cs="Courier New" w:eastAsia="Courier New"/>
      </w:rPr>
    </w:lvl>
    <w:lvl w:ilvl="2">
      <w:start w:val="1"/>
      <w:numFmt w:val="bullet"/>
      <w:suff w:val="tab"/>
      <w:lvlText w:val="§"/>
      <w:lvlJc w:val="left"/>
      <w:pPr>
        <w:ind w:left="2160" w:hanging="325"/>
      </w:pPr>
      <w:rPr>
        <w:rFonts w:ascii="Wingdings" w:hAnsi="Wingdings" w:cs="Wingdings" w:eastAsia="Wingdings"/>
      </w:rPr>
    </w:lvl>
    <w:lvl w:ilvl="3">
      <w:start w:val="1"/>
      <w:numFmt w:val="bullet"/>
      <w:suff w:val="tab"/>
      <w:lvlText w:val="·"/>
      <w:lvlJc w:val="left"/>
      <w:pPr>
        <w:ind w:left="2880" w:hanging="325"/>
      </w:pPr>
      <w:rPr>
        <w:rFonts w:ascii="Symbol" w:hAnsi="Symbol" w:cs="Symbol" w:eastAsia="Symbol"/>
      </w:rPr>
    </w:lvl>
    <w:lvl w:ilvl="4">
      <w:start w:val="1"/>
      <w:numFmt w:val="bullet"/>
      <w:suff w:val="tab"/>
      <w:lvlText w:val="o"/>
      <w:lvlJc w:val="left"/>
      <w:pPr>
        <w:ind w:left="3600" w:hanging="325"/>
      </w:pPr>
      <w:rPr>
        <w:rFonts w:ascii="Courier New" w:hAnsi="Courier New" w:cs="Courier New" w:eastAsia="Courier New"/>
      </w:rPr>
    </w:lvl>
    <w:lvl w:ilvl="5">
      <w:start w:val="1"/>
      <w:numFmt w:val="bullet"/>
      <w:suff w:val="tab"/>
      <w:lvlText w:val="§"/>
      <w:lvlJc w:val="left"/>
      <w:pPr>
        <w:ind w:left="4320" w:hanging="325"/>
      </w:pPr>
      <w:rPr>
        <w:rFonts w:ascii="Wingdings" w:hAnsi="Wingdings" w:cs="Wingdings" w:eastAsia="Wingdings"/>
      </w:rPr>
    </w:lvl>
    <w:lvl w:ilvl="6">
      <w:start w:val="1"/>
      <w:numFmt w:val="bullet"/>
      <w:suff w:val="tab"/>
      <w:lvlText w:val="·"/>
      <w:lvlJc w:val="left"/>
      <w:pPr>
        <w:ind w:left="5040" w:hanging="325"/>
      </w:pPr>
      <w:rPr>
        <w:rFonts w:ascii="Symbol" w:hAnsi="Symbol" w:cs="Symbol" w:eastAsia="Symbol"/>
      </w:rPr>
    </w:lvl>
    <w:lvl w:ilvl="7">
      <w:start w:val="1"/>
      <w:numFmt w:val="bullet"/>
      <w:suff w:val="tab"/>
      <w:lvlText w:val="o"/>
      <w:lvlJc w:val="left"/>
      <w:pPr>
        <w:ind w:left="5760" w:hanging="325"/>
      </w:pPr>
      <w:rPr>
        <w:rFonts w:ascii="Courier New" w:hAnsi="Courier New" w:cs="Courier New" w:eastAsia="Courier New"/>
      </w:rPr>
    </w:lvl>
    <w:lvl w:ilvl="8">
      <w:start w:val="1"/>
      <w:numFmt w:val="bullet"/>
      <w:suff w:val="tab"/>
      <w:lvlText w:val="§"/>
      <w:lvlJc w:val="left"/>
      <w:pPr>
        <w:ind w:left="6480" w:hanging="325"/>
      </w:pPr>
      <w:rPr>
        <w:rFonts w:ascii="Wingdings" w:hAnsi="Wingdings" w:cs="Wingdings" w:eastAsia="Wingdings"/>
      </w:rPr>
    </w:lvl>
  </w:abstractNum>
  <w:abstractNum w:abstractNumId="65">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66">
    <w:multiLevelType w:val="hybridMultilevel"/>
    <w:lvl w:ilvl="0">
      <w:start w:val="1"/>
      <w:numFmt w:val="bullet"/>
      <w:suff w:val="tab"/>
      <w:lvlText w:val="-"/>
      <w:lvlJc w:val="left"/>
      <w:pPr>
        <w:ind w:left="720" w:hanging="327"/>
      </w:pPr>
      <w:rPr>
        <w:rFonts w:ascii="Calibri" w:hAnsi="Calibri" w:hint="default"/>
      </w:rPr>
    </w:lvl>
    <w:lvl w:ilvl="1">
      <w:start w:val="1"/>
      <w:numFmt w:val="bullet"/>
      <w:suff w:val="tab"/>
      <w:lvlText w:val="o"/>
      <w:lvlJc w:val="left"/>
      <w:pPr>
        <w:ind w:left="1440" w:hanging="327"/>
      </w:pPr>
      <w:rPr>
        <w:rFonts w:ascii="Courier New" w:hAnsi="Courier New" w:hint="default"/>
      </w:rPr>
    </w:lvl>
    <w:lvl w:ilvl="2">
      <w:start w:val="1"/>
      <w:numFmt w:val="bullet"/>
      <w:suff w:val="tab"/>
      <w:lvlText w:val=""/>
      <w:lvlJc w:val="left"/>
      <w:pPr>
        <w:ind w:left="2160" w:hanging="327"/>
      </w:pPr>
      <w:rPr>
        <w:rFonts w:ascii="Wingdings" w:hAnsi="Wingdings" w:hint="default"/>
      </w:rPr>
    </w:lvl>
    <w:lvl w:ilvl="3">
      <w:start w:val="1"/>
      <w:numFmt w:val="bullet"/>
      <w:suff w:val="tab"/>
      <w:lvlText w:val=""/>
      <w:lvlJc w:val="left"/>
      <w:pPr>
        <w:ind w:left="2880" w:hanging="327"/>
      </w:pPr>
      <w:rPr>
        <w:rFonts w:ascii="Symbol" w:hAnsi="Symbol" w:hint="default"/>
      </w:rPr>
    </w:lvl>
    <w:lvl w:ilvl="4">
      <w:start w:val="1"/>
      <w:numFmt w:val="bullet"/>
      <w:suff w:val="tab"/>
      <w:lvlText w:val="o"/>
      <w:lvlJc w:val="left"/>
      <w:pPr>
        <w:ind w:left="3600" w:hanging="327"/>
      </w:pPr>
      <w:rPr>
        <w:rFonts w:ascii="Courier New" w:hAnsi="Courier New" w:hint="default"/>
      </w:rPr>
    </w:lvl>
    <w:lvl w:ilvl="5">
      <w:start w:val="1"/>
      <w:numFmt w:val="bullet"/>
      <w:suff w:val="tab"/>
      <w:lvlText w:val=""/>
      <w:lvlJc w:val="left"/>
      <w:pPr>
        <w:ind w:left="4320" w:hanging="327"/>
      </w:pPr>
      <w:rPr>
        <w:rFonts w:ascii="Wingdings" w:hAnsi="Wingdings" w:hint="default"/>
      </w:rPr>
    </w:lvl>
    <w:lvl w:ilvl="6">
      <w:start w:val="1"/>
      <w:numFmt w:val="bullet"/>
      <w:suff w:val="tab"/>
      <w:lvlText w:val=""/>
      <w:lvlJc w:val="left"/>
      <w:pPr>
        <w:ind w:left="5040" w:hanging="327"/>
      </w:pPr>
      <w:rPr>
        <w:rFonts w:ascii="Symbol" w:hAnsi="Symbol" w:hint="default"/>
      </w:rPr>
    </w:lvl>
    <w:lvl w:ilvl="7">
      <w:start w:val="1"/>
      <w:numFmt w:val="bullet"/>
      <w:suff w:val="tab"/>
      <w:lvlText w:val="o"/>
      <w:lvlJc w:val="left"/>
      <w:pPr>
        <w:ind w:left="5760" w:hanging="327"/>
      </w:pPr>
      <w:rPr>
        <w:rFonts w:ascii="Courier New" w:hAnsi="Courier New" w:hint="default"/>
      </w:rPr>
    </w:lvl>
    <w:lvl w:ilvl="8">
      <w:start w:val="1"/>
      <w:numFmt w:val="bullet"/>
      <w:suff w:val="tab"/>
      <w:lvlText w:val=""/>
      <w:lvlJc w:val="left"/>
      <w:pPr>
        <w:ind w:left="6480" w:hanging="327"/>
      </w:pPr>
      <w:rPr>
        <w:rFonts w:ascii="Wingdings" w:hAnsi="Wingdings" w:hint="default"/>
      </w:rPr>
    </w:lvl>
  </w:abstractNum>
  <w:abstractNum w:abstractNumId="67">
    <w:multiLevelType w:val="hybridMultilevel"/>
    <w:lvl w:ilvl="0">
      <w:start w:val="1"/>
      <w:numFmt w:val="decimal"/>
      <w:suff w:val="tab"/>
      <w:lvlText w:val="%1."/>
      <w:lvlJc w:val="left"/>
      <w:pPr>
        <w:ind w:left="360" w:hanging="347"/>
      </w:p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lvl>
    <w:lvl w:ilvl="5">
      <w:start w:val="1"/>
      <w:numFmt w:val="decimal"/>
      <w:suff w:val="tab"/>
      <w:lvlText w:val="%1.%2.%3.%4.%5.%6."/>
      <w:lvlJc w:val="left"/>
      <w:pPr>
        <w:ind w:left="2736" w:hanging="923"/>
      </w:pPr>
    </w:lvl>
    <w:lvl w:ilvl="6">
      <w:start w:val="1"/>
      <w:numFmt w:val="decimal"/>
      <w:suff w:val="tab"/>
      <w:lvlText w:val="%1.%2.%3.%4.%5.%6.%7."/>
      <w:lvlJc w:val="left"/>
      <w:pPr>
        <w:ind w:left="3240" w:hanging="1067"/>
      </w:pPr>
    </w:lvl>
    <w:lvl w:ilvl="7">
      <w:start w:val="1"/>
      <w:numFmt w:val="decimal"/>
      <w:suff w:val="tab"/>
      <w:lvlText w:val="%1.%2.%3.%4.%5.%6.%7.%8."/>
      <w:lvlJc w:val="left"/>
      <w:pPr>
        <w:ind w:left="3744" w:hanging="1211"/>
      </w:pPr>
    </w:lvl>
    <w:lvl w:ilvl="8">
      <w:start w:val="1"/>
      <w:numFmt w:val="decimal"/>
      <w:suff w:val="tab"/>
      <w:lvlText w:val="%1.%2.%3.%4.%5.%6.%7.%8.%9."/>
      <w:lvlJc w:val="left"/>
      <w:pPr>
        <w:ind w:left="4320" w:hanging="1427"/>
      </w:pPr>
    </w:lvl>
  </w:abstractNum>
  <w:abstractNum w:abstractNumId="68">
    <w:multiLevelType w:val="hybridMultilevel"/>
    <w:lvl w:ilvl="0">
      <w:start w:val="1"/>
      <w:numFmt w:val="bullet"/>
      <w:suff w:val="tab"/>
      <w:lvlText w:val="·"/>
      <w:lvlJc w:val="left"/>
      <w:pPr>
        <w:ind w:left="720" w:hanging="350"/>
      </w:pPr>
      <w:rPr>
        <w:rFonts w:ascii="Symbol" w:hAnsi="Symbol" w:cs="Symbol" w:eastAsia="Symbol"/>
      </w:rPr>
    </w:lvl>
    <w:lvl w:ilvl="1">
      <w:start w:val="1"/>
      <w:numFmt w:val="bullet"/>
      <w:suff w:val="tab"/>
      <w:lvlText w:val="o"/>
      <w:lvlJc w:val="left"/>
      <w:pPr>
        <w:ind w:left="1440" w:hanging="350"/>
      </w:pPr>
      <w:rPr>
        <w:rFonts w:ascii="Courier New" w:hAnsi="Courier New" w:cs="Courier New" w:eastAsia="Courier New"/>
      </w:rPr>
    </w:lvl>
    <w:lvl w:ilvl="2">
      <w:start w:val="1"/>
      <w:numFmt w:val="bullet"/>
      <w:suff w:val="tab"/>
      <w:lvlText w:val="§"/>
      <w:lvlJc w:val="left"/>
      <w:pPr>
        <w:ind w:left="2160" w:hanging="350"/>
      </w:pPr>
      <w:rPr>
        <w:rFonts w:ascii="Wingdings" w:hAnsi="Wingdings" w:cs="Wingdings" w:eastAsia="Wingdings"/>
      </w:rPr>
    </w:lvl>
    <w:lvl w:ilvl="3">
      <w:start w:val="1"/>
      <w:numFmt w:val="bullet"/>
      <w:suff w:val="tab"/>
      <w:lvlText w:val="·"/>
      <w:lvlJc w:val="left"/>
      <w:pPr>
        <w:ind w:left="2880" w:hanging="350"/>
      </w:pPr>
      <w:rPr>
        <w:rFonts w:ascii="Symbol" w:hAnsi="Symbol" w:cs="Symbol" w:eastAsia="Symbol"/>
      </w:rPr>
    </w:lvl>
    <w:lvl w:ilvl="4">
      <w:start w:val="1"/>
      <w:numFmt w:val="bullet"/>
      <w:suff w:val="tab"/>
      <w:lvlText w:val="o"/>
      <w:lvlJc w:val="left"/>
      <w:pPr>
        <w:ind w:left="3600" w:hanging="350"/>
      </w:pPr>
      <w:rPr>
        <w:rFonts w:ascii="Courier New" w:hAnsi="Courier New" w:cs="Courier New" w:eastAsia="Courier New"/>
      </w:rPr>
    </w:lvl>
    <w:lvl w:ilvl="5">
      <w:start w:val="1"/>
      <w:numFmt w:val="bullet"/>
      <w:suff w:val="tab"/>
      <w:lvlText w:val="§"/>
      <w:lvlJc w:val="left"/>
      <w:pPr>
        <w:ind w:left="4320" w:hanging="350"/>
      </w:pPr>
      <w:rPr>
        <w:rFonts w:ascii="Wingdings" w:hAnsi="Wingdings" w:cs="Wingdings" w:eastAsia="Wingdings"/>
      </w:rPr>
    </w:lvl>
    <w:lvl w:ilvl="6">
      <w:start w:val="1"/>
      <w:numFmt w:val="bullet"/>
      <w:suff w:val="tab"/>
      <w:lvlText w:val="·"/>
      <w:lvlJc w:val="left"/>
      <w:pPr>
        <w:ind w:left="5040" w:hanging="350"/>
      </w:pPr>
      <w:rPr>
        <w:rFonts w:ascii="Symbol" w:hAnsi="Symbol" w:cs="Symbol" w:eastAsia="Symbol"/>
      </w:rPr>
    </w:lvl>
    <w:lvl w:ilvl="7">
      <w:start w:val="1"/>
      <w:numFmt w:val="bullet"/>
      <w:suff w:val="tab"/>
      <w:lvlText w:val="o"/>
      <w:lvlJc w:val="left"/>
      <w:pPr>
        <w:ind w:left="5760" w:hanging="350"/>
      </w:pPr>
      <w:rPr>
        <w:rFonts w:ascii="Courier New" w:hAnsi="Courier New" w:cs="Courier New" w:eastAsia="Courier New"/>
      </w:rPr>
    </w:lvl>
    <w:lvl w:ilvl="8">
      <w:start w:val="1"/>
      <w:numFmt w:val="bullet"/>
      <w:suff w:val="tab"/>
      <w:lvlText w:val="§"/>
      <w:lvlJc w:val="left"/>
      <w:pPr>
        <w:ind w:left="6480" w:hanging="350"/>
      </w:pPr>
      <w:rPr>
        <w:rFonts w:ascii="Wingdings" w:hAnsi="Wingdings" w:cs="Wingdings" w:eastAsia="Wingdings"/>
      </w:rPr>
    </w:lvl>
  </w:abstractNum>
  <w:abstractNum w:abstractNumId="69">
    <w:multiLevelType w:val="hybridMultilevel"/>
    <w:lvl w:ilvl="0">
      <w:start w:val="1"/>
      <w:numFmt w:val="decimal"/>
      <w:suff w:val="tab"/>
      <w:lvlText w:val="%1."/>
      <w:lvlJc w:val="left"/>
      <w:pPr>
        <w:ind w:left="720" w:hanging="347"/>
      </w:pPr>
      <w:rPr>
        <w:rFonts w:hint="default"/>
      </w:rPr>
    </w:lvl>
    <w:lvl w:ilvl="1">
      <w:start w:val="1"/>
      <w:numFmt w:val="lowerLetter"/>
      <w:suff w:val="tab"/>
      <w:lvlText w:val="%2."/>
      <w:lvlJc w:val="left"/>
      <w:pPr>
        <w:ind w:left="1440" w:hanging="347"/>
      </w:pPr>
    </w:lvl>
    <w:lvl w:ilvl="2">
      <w:start w:val="1"/>
      <w:numFmt w:val="lowerRoman"/>
      <w:suff w:val="tab"/>
      <w:lvlText w:val="%3."/>
      <w:lvlJc w:val="right"/>
      <w:pPr>
        <w:ind w:left="2160" w:hanging="167"/>
      </w:pPr>
    </w:lvl>
    <w:lvl w:ilvl="3">
      <w:start w:val="1"/>
      <w:numFmt w:val="decimal"/>
      <w:suff w:val="tab"/>
      <w:lvlText w:val="%4."/>
      <w:lvlJc w:val="left"/>
      <w:pPr>
        <w:ind w:left="2880" w:hanging="347"/>
      </w:pPr>
    </w:lvl>
    <w:lvl w:ilvl="4">
      <w:start w:val="1"/>
      <w:numFmt w:val="lowerLetter"/>
      <w:suff w:val="tab"/>
      <w:lvlText w:val="%5."/>
      <w:lvlJc w:val="left"/>
      <w:pPr>
        <w:ind w:left="3600" w:hanging="347"/>
      </w:pPr>
    </w:lvl>
    <w:lvl w:ilvl="5">
      <w:start w:val="1"/>
      <w:numFmt w:val="lowerRoman"/>
      <w:suff w:val="tab"/>
      <w:lvlText w:val="%6."/>
      <w:lvlJc w:val="right"/>
      <w:pPr>
        <w:ind w:left="4320" w:hanging="167"/>
      </w:pPr>
    </w:lvl>
    <w:lvl w:ilvl="6">
      <w:start w:val="1"/>
      <w:numFmt w:val="decimal"/>
      <w:suff w:val="tab"/>
      <w:lvlText w:val="%7."/>
      <w:lvlJc w:val="left"/>
      <w:pPr>
        <w:ind w:left="5040" w:hanging="347"/>
      </w:pPr>
    </w:lvl>
    <w:lvl w:ilvl="7">
      <w:start w:val="1"/>
      <w:numFmt w:val="lowerLetter"/>
      <w:suff w:val="tab"/>
      <w:lvlText w:val="%8."/>
      <w:lvlJc w:val="left"/>
      <w:pPr>
        <w:ind w:left="5760" w:hanging="347"/>
      </w:pPr>
    </w:lvl>
    <w:lvl w:ilvl="8">
      <w:start w:val="1"/>
      <w:numFmt w:val="lowerRoman"/>
      <w:suff w:val="tab"/>
      <w:lvlText w:val="%9."/>
      <w:lvlJc w:val="right"/>
      <w:pPr>
        <w:ind w:left="6480" w:hanging="167"/>
      </w:pPr>
    </w:lvl>
  </w:abstractNum>
  <w:abstractNum w:abstractNumId="70">
    <w:multiLevelType w:val="hybridMultilevel"/>
    <w:lvl w:ilvl="0">
      <w:start w:val="1"/>
      <w:numFmt w:val="bullet"/>
      <w:suff w:val="tab"/>
      <w:lvlText w:val="-"/>
      <w:lvlJc w:val="left"/>
      <w:pPr>
        <w:ind w:left="720" w:hanging="329"/>
      </w:pPr>
      <w:rPr>
        <w:rFonts w:ascii="Calibri" w:hAnsi="Calibri" w:hint="default"/>
      </w:rPr>
    </w:lvl>
    <w:lvl w:ilvl="1">
      <w:start w:val="1"/>
      <w:numFmt w:val="bullet"/>
      <w:suff w:val="tab"/>
      <w:lvlText w:val="o"/>
      <w:lvlJc w:val="left"/>
      <w:pPr>
        <w:ind w:left="1440" w:hanging="329"/>
      </w:pPr>
      <w:rPr>
        <w:rFonts w:ascii="Courier New" w:hAnsi="Courier New" w:hint="default"/>
      </w:rPr>
    </w:lvl>
    <w:lvl w:ilvl="2">
      <w:start w:val="1"/>
      <w:numFmt w:val="bullet"/>
      <w:suff w:val="tab"/>
      <w:lvlText w:val=""/>
      <w:lvlJc w:val="left"/>
      <w:pPr>
        <w:ind w:left="2160" w:hanging="329"/>
      </w:pPr>
      <w:rPr>
        <w:rFonts w:ascii="Wingdings" w:hAnsi="Wingdings" w:hint="default"/>
      </w:rPr>
    </w:lvl>
    <w:lvl w:ilvl="3">
      <w:start w:val="1"/>
      <w:numFmt w:val="bullet"/>
      <w:suff w:val="tab"/>
      <w:lvlText w:val=""/>
      <w:lvlJc w:val="left"/>
      <w:pPr>
        <w:ind w:left="2880" w:hanging="329"/>
      </w:pPr>
      <w:rPr>
        <w:rFonts w:ascii="Symbol" w:hAnsi="Symbol" w:hint="default"/>
      </w:rPr>
    </w:lvl>
    <w:lvl w:ilvl="4">
      <w:start w:val="1"/>
      <w:numFmt w:val="bullet"/>
      <w:suff w:val="tab"/>
      <w:lvlText w:val="o"/>
      <w:lvlJc w:val="left"/>
      <w:pPr>
        <w:ind w:left="3600" w:hanging="329"/>
      </w:pPr>
      <w:rPr>
        <w:rFonts w:ascii="Courier New" w:hAnsi="Courier New" w:hint="default"/>
      </w:rPr>
    </w:lvl>
    <w:lvl w:ilvl="5">
      <w:start w:val="1"/>
      <w:numFmt w:val="bullet"/>
      <w:suff w:val="tab"/>
      <w:lvlText w:val=""/>
      <w:lvlJc w:val="left"/>
      <w:pPr>
        <w:ind w:left="4320" w:hanging="329"/>
      </w:pPr>
      <w:rPr>
        <w:rFonts w:ascii="Wingdings" w:hAnsi="Wingdings" w:hint="default"/>
      </w:rPr>
    </w:lvl>
    <w:lvl w:ilvl="6">
      <w:start w:val="1"/>
      <w:numFmt w:val="bullet"/>
      <w:suff w:val="tab"/>
      <w:lvlText w:val=""/>
      <w:lvlJc w:val="left"/>
      <w:pPr>
        <w:ind w:left="5040" w:hanging="329"/>
      </w:pPr>
      <w:rPr>
        <w:rFonts w:ascii="Symbol" w:hAnsi="Symbol" w:hint="default"/>
      </w:rPr>
    </w:lvl>
    <w:lvl w:ilvl="7">
      <w:start w:val="1"/>
      <w:numFmt w:val="bullet"/>
      <w:suff w:val="tab"/>
      <w:lvlText w:val="o"/>
      <w:lvlJc w:val="left"/>
      <w:pPr>
        <w:ind w:left="5760" w:hanging="329"/>
      </w:pPr>
      <w:rPr>
        <w:rFonts w:ascii="Courier New" w:hAnsi="Courier New" w:hint="default"/>
      </w:rPr>
    </w:lvl>
    <w:lvl w:ilvl="8">
      <w:start w:val="1"/>
      <w:numFmt w:val="bullet"/>
      <w:suff w:val="tab"/>
      <w:lvlText w:val=""/>
      <w:lvlJc w:val="left"/>
      <w:pPr>
        <w:ind w:left="6480" w:hanging="329"/>
      </w:pPr>
      <w:rPr>
        <w:rFonts w:ascii="Wingdings" w:hAnsi="Wingdings" w:hint="default"/>
      </w:rPr>
    </w:lvl>
  </w:abstractNum>
  <w:abstractNum w:abstractNumId="71">
    <w:multiLevelType w:val="hybridMultilevel"/>
    <w:lvl w:ilvl="0">
      <w:start w:val="1"/>
      <w:numFmt w:val="bullet"/>
      <w:suff w:val="tab"/>
      <w:lvlText w:val="v"/>
      <w:lvlJc w:val="left"/>
      <w:pPr>
        <w:ind w:left="720" w:hanging="357"/>
      </w:pPr>
      <w:rPr>
        <w:rFonts w:ascii="Wingdings" w:hAnsi="Wingdings" w:cs="Wingdings" w:eastAsia="Wingdings"/>
      </w:rPr>
    </w:lvl>
    <w:lvl w:ilvl="1">
      <w:start w:val="1"/>
      <w:numFmt w:val="bullet"/>
      <w:suff w:val="tab"/>
      <w:lvlText w:val="o"/>
      <w:lvlJc w:val="left"/>
      <w:pPr>
        <w:ind w:left="1440" w:hanging="357"/>
      </w:pPr>
      <w:rPr>
        <w:rFonts w:ascii="Courier New" w:hAnsi="Courier New" w:cs="Courier New" w:eastAsia="Courier New"/>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abstractNum w:abstractNumId="72">
    <w:multiLevelType w:val="hybridMultilevel"/>
    <w:lvl w:ilvl="0">
      <w:start w:val="1"/>
      <w:numFmt w:val="decimal"/>
      <w:suff w:val="tab"/>
      <w:lvlText w:val="%1."/>
      <w:lvlJc w:val="left"/>
      <w:pPr>
        <w:ind w:left="720" w:hanging="317"/>
      </w:pPr>
    </w:lvl>
    <w:lvl w:ilvl="1">
      <w:start w:val="1"/>
      <w:numFmt w:val="lowerLetter"/>
      <w:suff w:val="tab"/>
      <w:lvlText w:val="%2."/>
      <w:lvlJc w:val="left"/>
      <w:pPr>
        <w:ind w:left="1440" w:hanging="317"/>
      </w:pPr>
    </w:lvl>
    <w:lvl w:ilvl="2">
      <w:start w:val="1"/>
      <w:numFmt w:val="lowerRoman"/>
      <w:suff w:val="tab"/>
      <w:lvlText w:val="%3."/>
      <w:lvlJc w:val="right"/>
      <w:pPr>
        <w:ind w:left="2160" w:hanging="137"/>
      </w:pPr>
    </w:lvl>
    <w:lvl w:ilvl="3">
      <w:start w:val="1"/>
      <w:numFmt w:val="decimal"/>
      <w:suff w:val="tab"/>
      <w:lvlText w:val="%4."/>
      <w:lvlJc w:val="left"/>
      <w:pPr>
        <w:ind w:left="2880" w:hanging="317"/>
      </w:pPr>
    </w:lvl>
    <w:lvl w:ilvl="4">
      <w:start w:val="1"/>
      <w:numFmt w:val="lowerLetter"/>
      <w:suff w:val="tab"/>
      <w:lvlText w:val="%5."/>
      <w:lvlJc w:val="left"/>
      <w:pPr>
        <w:ind w:left="3600" w:hanging="317"/>
      </w:pPr>
    </w:lvl>
    <w:lvl w:ilvl="5">
      <w:start w:val="1"/>
      <w:numFmt w:val="lowerRoman"/>
      <w:suff w:val="tab"/>
      <w:lvlText w:val="%6."/>
      <w:lvlJc w:val="right"/>
      <w:pPr>
        <w:ind w:left="4320" w:hanging="137"/>
      </w:pPr>
    </w:lvl>
    <w:lvl w:ilvl="6">
      <w:start w:val="1"/>
      <w:numFmt w:val="decimal"/>
      <w:suff w:val="tab"/>
      <w:lvlText w:val="%7."/>
      <w:lvlJc w:val="left"/>
      <w:pPr>
        <w:ind w:left="5040" w:hanging="317"/>
      </w:pPr>
    </w:lvl>
    <w:lvl w:ilvl="7">
      <w:start w:val="1"/>
      <w:numFmt w:val="lowerLetter"/>
      <w:suff w:val="tab"/>
      <w:lvlText w:val="%8."/>
      <w:lvlJc w:val="left"/>
      <w:pPr>
        <w:ind w:left="5760" w:hanging="317"/>
      </w:pPr>
    </w:lvl>
    <w:lvl w:ilvl="8">
      <w:start w:val="1"/>
      <w:numFmt w:val="lowerRoman"/>
      <w:suff w:val="tab"/>
      <w:lvlText w:val="%9."/>
      <w:lvlJc w:val="right"/>
      <w:pPr>
        <w:ind w:left="6480" w:hanging="137"/>
      </w:pPr>
    </w:lvl>
  </w:abstractNum>
  <w:abstractNum w:abstractNumId="73">
    <w:multiLevelType w:val="hybridMultilevel"/>
    <w:lvl w:ilvl="0">
      <w:start w:val="1"/>
      <w:numFmt w:val="decimal"/>
      <w:suff w:val="tab"/>
      <w:lvlText w:val="%1)"/>
      <w:lvlJc w:val="left"/>
      <w:pPr>
        <w:ind w:left="720" w:hanging="347"/>
      </w:pPr>
    </w:lvl>
    <w:lvl w:ilvl="1">
      <w:start w:val="1"/>
      <w:numFmt w:val="lowerLetter"/>
      <w:suff w:val="tab"/>
      <w:lvlText w:val="%2."/>
      <w:lvlJc w:val="left"/>
      <w:pPr>
        <w:ind w:left="1440" w:hanging="347"/>
      </w:pPr>
    </w:lvl>
    <w:lvl w:ilvl="2">
      <w:start w:val="1"/>
      <w:numFmt w:val="lowerRoman"/>
      <w:suff w:val="tab"/>
      <w:lvlText w:val="%3."/>
      <w:lvlJc w:val="right"/>
      <w:pPr>
        <w:ind w:left="2160" w:hanging="167"/>
      </w:pPr>
    </w:lvl>
    <w:lvl w:ilvl="3">
      <w:start w:val="1"/>
      <w:numFmt w:val="decimal"/>
      <w:suff w:val="tab"/>
      <w:lvlText w:val="%4."/>
      <w:lvlJc w:val="left"/>
      <w:pPr>
        <w:ind w:left="2880" w:hanging="347"/>
      </w:pPr>
    </w:lvl>
    <w:lvl w:ilvl="4">
      <w:start w:val="1"/>
      <w:numFmt w:val="lowerLetter"/>
      <w:suff w:val="tab"/>
      <w:lvlText w:val="%5."/>
      <w:lvlJc w:val="left"/>
      <w:pPr>
        <w:ind w:left="3600" w:hanging="347"/>
      </w:pPr>
    </w:lvl>
    <w:lvl w:ilvl="5">
      <w:start w:val="1"/>
      <w:numFmt w:val="lowerRoman"/>
      <w:suff w:val="tab"/>
      <w:lvlText w:val="%6."/>
      <w:lvlJc w:val="right"/>
      <w:pPr>
        <w:ind w:left="4320" w:hanging="167"/>
      </w:pPr>
    </w:lvl>
    <w:lvl w:ilvl="6">
      <w:start w:val="1"/>
      <w:numFmt w:val="decimal"/>
      <w:suff w:val="tab"/>
      <w:lvlText w:val="%7."/>
      <w:lvlJc w:val="left"/>
      <w:pPr>
        <w:ind w:left="5040" w:hanging="347"/>
      </w:pPr>
    </w:lvl>
    <w:lvl w:ilvl="7">
      <w:start w:val="1"/>
      <w:numFmt w:val="lowerLetter"/>
      <w:suff w:val="tab"/>
      <w:lvlText w:val="%8."/>
      <w:lvlJc w:val="left"/>
      <w:pPr>
        <w:ind w:left="5760" w:hanging="347"/>
      </w:pPr>
    </w:lvl>
    <w:lvl w:ilvl="8">
      <w:start w:val="1"/>
      <w:numFmt w:val="lowerRoman"/>
      <w:suff w:val="tab"/>
      <w:lvlText w:val="%9."/>
      <w:lvlJc w:val="right"/>
      <w:pPr>
        <w:ind w:left="6480" w:hanging="167"/>
      </w:pPr>
    </w:lvl>
  </w:abstractNum>
  <w:abstractNum w:abstractNumId="74">
    <w:multiLevelType w:val="hybridMultilevel"/>
    <w:lvl w:ilvl="0">
      <w:start w:val="1"/>
      <w:numFmt w:val="decimal"/>
      <w:suff w:val="tab"/>
      <w:lvlText w:val="%1"/>
      <w:lvlJc w:val="left"/>
      <w:pPr>
        <w:ind w:left="360" w:hanging="347"/>
      </w:pPr>
      <w:rPr>
        <w:rFonts w:hint="default"/>
      </w:r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rPr>
        <w:rFonts w:hint="default"/>
      </w:rPr>
    </w:lvl>
    <w:lvl w:ilvl="5">
      <w:start w:val="1"/>
      <w:numFmt w:val="decimal"/>
      <w:suff w:val="tab"/>
      <w:lvlText w:val="%1.%2.%3.%4.%5.%6."/>
      <w:lvlJc w:val="left"/>
      <w:pPr>
        <w:ind w:left="2736" w:hanging="923"/>
      </w:pPr>
      <w:rPr>
        <w:rFonts w:hint="default"/>
      </w:rPr>
    </w:lvl>
    <w:lvl w:ilvl="6">
      <w:start w:val="1"/>
      <w:numFmt w:val="decimal"/>
      <w:suff w:val="tab"/>
      <w:lvlText w:val="%1.%2.%3.%4.%5.%6.%7."/>
      <w:lvlJc w:val="left"/>
      <w:pPr>
        <w:ind w:left="3240" w:hanging="1067"/>
      </w:pPr>
      <w:rPr>
        <w:rFonts w:hint="default"/>
      </w:rPr>
    </w:lvl>
    <w:lvl w:ilvl="7">
      <w:start w:val="1"/>
      <w:numFmt w:val="decimal"/>
      <w:suff w:val="tab"/>
      <w:lvlText w:val="%1.%2.%3.%4.%5.%6.%7.%8."/>
      <w:lvlJc w:val="left"/>
      <w:pPr>
        <w:ind w:left="3744" w:hanging="1211"/>
      </w:pPr>
      <w:rPr>
        <w:rFonts w:hint="default"/>
      </w:rPr>
    </w:lvl>
    <w:lvl w:ilvl="8">
      <w:start w:val="1"/>
      <w:numFmt w:val="decimal"/>
      <w:suff w:val="tab"/>
      <w:lvlText w:val="%1.%2.%3.%4.%5.%6.%7.%8.%9."/>
      <w:lvlJc w:val="left"/>
      <w:pPr>
        <w:ind w:left="4320" w:hanging="1427"/>
      </w:pPr>
      <w:rPr>
        <w:rFonts w:hint="default"/>
      </w:rPr>
    </w:lvl>
  </w:abstractNum>
  <w:abstractNum w:abstractNumId="75">
    <w:multiLevelType w:val="hybridMultilevel"/>
    <w:lvl w:ilvl="0">
      <w:start w:val="1"/>
      <w:numFmt w:val="bullet"/>
      <w:suff w:val="tab"/>
      <w:lvlText w:val=""/>
      <w:lvlJc w:val="left"/>
      <w:pPr>
        <w:ind w:left="360" w:hanging="346"/>
      </w:pPr>
      <w:rPr>
        <w:rFonts w:ascii="Symbol" w:hAnsi="Symbol" w:hint="default"/>
      </w:rPr>
    </w:lvl>
    <w:lvl w:ilvl="1">
      <w:start w:val="1"/>
      <w:numFmt w:val="bullet"/>
      <w:suff w:val="tab"/>
      <w:lvlText w:val="o"/>
      <w:lvlJc w:val="left"/>
      <w:pPr>
        <w:ind w:left="1080" w:hanging="346"/>
      </w:pPr>
      <w:rPr>
        <w:rFonts w:ascii="Courier New" w:hAnsi="Courier New" w:cs="Courier New" w:hint="default"/>
      </w:rPr>
    </w:lvl>
    <w:lvl w:ilvl="2">
      <w:start w:val="1"/>
      <w:numFmt w:val="bullet"/>
      <w:suff w:val="tab"/>
      <w:lvlText w:val=""/>
      <w:lvlJc w:val="left"/>
      <w:pPr>
        <w:ind w:left="1800" w:hanging="346"/>
      </w:pPr>
      <w:rPr>
        <w:rFonts w:ascii="Wingdings" w:hAnsi="Wingdings" w:hint="default"/>
      </w:rPr>
    </w:lvl>
    <w:lvl w:ilvl="3">
      <w:start w:val="1"/>
      <w:numFmt w:val="bullet"/>
      <w:suff w:val="tab"/>
      <w:lvlText w:val=""/>
      <w:lvlJc w:val="left"/>
      <w:pPr>
        <w:ind w:left="2520" w:hanging="346"/>
      </w:pPr>
      <w:rPr>
        <w:rFonts w:ascii="Symbol" w:hAnsi="Symbol" w:hint="default"/>
      </w:rPr>
    </w:lvl>
    <w:lvl w:ilvl="4">
      <w:start w:val="1"/>
      <w:numFmt w:val="bullet"/>
      <w:suff w:val="tab"/>
      <w:lvlText w:val="o"/>
      <w:lvlJc w:val="left"/>
      <w:pPr>
        <w:ind w:left="3240" w:hanging="346"/>
      </w:pPr>
      <w:rPr>
        <w:rFonts w:ascii="Courier New" w:hAnsi="Courier New" w:cs="Courier New" w:hint="default"/>
      </w:rPr>
    </w:lvl>
    <w:lvl w:ilvl="5">
      <w:start w:val="1"/>
      <w:numFmt w:val="bullet"/>
      <w:suff w:val="tab"/>
      <w:lvlText w:val=""/>
      <w:lvlJc w:val="left"/>
      <w:pPr>
        <w:ind w:left="3960" w:hanging="346"/>
      </w:pPr>
      <w:rPr>
        <w:rFonts w:ascii="Wingdings" w:hAnsi="Wingdings" w:hint="default"/>
      </w:rPr>
    </w:lvl>
    <w:lvl w:ilvl="6">
      <w:start w:val="1"/>
      <w:numFmt w:val="bullet"/>
      <w:suff w:val="tab"/>
      <w:lvlText w:val=""/>
      <w:lvlJc w:val="left"/>
      <w:pPr>
        <w:ind w:left="4680" w:hanging="346"/>
      </w:pPr>
      <w:rPr>
        <w:rFonts w:ascii="Symbol" w:hAnsi="Symbol" w:hint="default"/>
      </w:rPr>
    </w:lvl>
    <w:lvl w:ilvl="7">
      <w:start w:val="1"/>
      <w:numFmt w:val="bullet"/>
      <w:suff w:val="tab"/>
      <w:lvlText w:val="o"/>
      <w:lvlJc w:val="left"/>
      <w:pPr>
        <w:ind w:left="5400" w:hanging="346"/>
      </w:pPr>
      <w:rPr>
        <w:rFonts w:ascii="Courier New" w:hAnsi="Courier New" w:cs="Courier New" w:hint="default"/>
      </w:rPr>
    </w:lvl>
    <w:lvl w:ilvl="8">
      <w:start w:val="1"/>
      <w:numFmt w:val="bullet"/>
      <w:suff w:val="tab"/>
      <w:lvlText w:val=""/>
      <w:lvlJc w:val="left"/>
      <w:pPr>
        <w:ind w:left="6120" w:hanging="346"/>
      </w:pPr>
      <w:rPr>
        <w:rFonts w:ascii="Wingdings" w:hAnsi="Wingdings" w:hint="default"/>
      </w:rPr>
    </w:lvl>
  </w:abstractNum>
  <w:abstractNum w:abstractNumId="76">
    <w:multiLevelType w:val="hybridMultilevel"/>
    <w:lvl w:ilvl="0">
      <w:start w:val="1"/>
      <w:numFmt w:val="bullet"/>
      <w:suff w:val="tab"/>
      <w:lvlText w:val="·"/>
      <w:lvlJc w:val="left"/>
      <w:pPr>
        <w:ind w:left="720" w:hanging="324"/>
      </w:pPr>
      <w:rPr>
        <w:rFonts w:ascii="Symbol" w:hAnsi="Symbol" w:cs="Symbol" w:eastAsia="Symbol"/>
      </w:rPr>
    </w:lvl>
    <w:lvl w:ilvl="1">
      <w:start w:val="1"/>
      <w:numFmt w:val="bullet"/>
      <w:suff w:val="tab"/>
      <w:lvlText w:val="o"/>
      <w:lvlJc w:val="left"/>
      <w:pPr>
        <w:ind w:left="1440" w:hanging="324"/>
      </w:pPr>
      <w:rPr>
        <w:rFonts w:ascii="Courier New" w:hAnsi="Courier New" w:cs="Courier New" w:eastAsia="Courier New"/>
      </w:rPr>
    </w:lvl>
    <w:lvl w:ilvl="2">
      <w:start w:val="1"/>
      <w:numFmt w:val="bullet"/>
      <w:suff w:val="tab"/>
      <w:lvlText w:val="§"/>
      <w:lvlJc w:val="left"/>
      <w:pPr>
        <w:ind w:left="2160" w:hanging="324"/>
      </w:pPr>
      <w:rPr>
        <w:rFonts w:ascii="Wingdings" w:hAnsi="Wingdings" w:cs="Wingdings" w:eastAsia="Wingdings"/>
      </w:rPr>
    </w:lvl>
    <w:lvl w:ilvl="3">
      <w:start w:val="1"/>
      <w:numFmt w:val="bullet"/>
      <w:suff w:val="tab"/>
      <w:lvlText w:val="·"/>
      <w:lvlJc w:val="left"/>
      <w:pPr>
        <w:ind w:left="2880" w:hanging="324"/>
      </w:pPr>
      <w:rPr>
        <w:rFonts w:ascii="Symbol" w:hAnsi="Symbol" w:cs="Symbol" w:eastAsia="Symbol"/>
      </w:rPr>
    </w:lvl>
    <w:lvl w:ilvl="4">
      <w:start w:val="1"/>
      <w:numFmt w:val="bullet"/>
      <w:suff w:val="tab"/>
      <w:lvlText w:val="o"/>
      <w:lvlJc w:val="left"/>
      <w:pPr>
        <w:ind w:left="3600" w:hanging="324"/>
      </w:pPr>
      <w:rPr>
        <w:rFonts w:ascii="Courier New" w:hAnsi="Courier New" w:cs="Courier New" w:eastAsia="Courier New"/>
      </w:rPr>
    </w:lvl>
    <w:lvl w:ilvl="5">
      <w:start w:val="1"/>
      <w:numFmt w:val="bullet"/>
      <w:suff w:val="tab"/>
      <w:lvlText w:val="§"/>
      <w:lvlJc w:val="left"/>
      <w:pPr>
        <w:ind w:left="4320" w:hanging="324"/>
      </w:pPr>
      <w:rPr>
        <w:rFonts w:ascii="Wingdings" w:hAnsi="Wingdings" w:cs="Wingdings" w:eastAsia="Wingdings"/>
      </w:rPr>
    </w:lvl>
    <w:lvl w:ilvl="6">
      <w:start w:val="1"/>
      <w:numFmt w:val="bullet"/>
      <w:suff w:val="tab"/>
      <w:lvlText w:val="·"/>
      <w:lvlJc w:val="left"/>
      <w:pPr>
        <w:ind w:left="5040" w:hanging="324"/>
      </w:pPr>
      <w:rPr>
        <w:rFonts w:ascii="Symbol" w:hAnsi="Symbol" w:cs="Symbol" w:eastAsia="Symbol"/>
      </w:rPr>
    </w:lvl>
    <w:lvl w:ilvl="7">
      <w:start w:val="1"/>
      <w:numFmt w:val="bullet"/>
      <w:suff w:val="tab"/>
      <w:lvlText w:val="o"/>
      <w:lvlJc w:val="left"/>
      <w:pPr>
        <w:ind w:left="5760" w:hanging="324"/>
      </w:pPr>
      <w:rPr>
        <w:rFonts w:ascii="Courier New" w:hAnsi="Courier New" w:cs="Courier New" w:eastAsia="Courier New"/>
      </w:rPr>
    </w:lvl>
    <w:lvl w:ilvl="8">
      <w:start w:val="1"/>
      <w:numFmt w:val="bullet"/>
      <w:suff w:val="tab"/>
      <w:lvlText w:val="§"/>
      <w:lvlJc w:val="left"/>
      <w:pPr>
        <w:ind w:left="6480" w:hanging="324"/>
      </w:pPr>
      <w:rPr>
        <w:rFonts w:ascii="Wingdings" w:hAnsi="Wingdings" w:cs="Wingdings" w:eastAsia="Wingdings"/>
      </w:rPr>
    </w:lvl>
  </w:abstractNum>
  <w:abstractNum w:abstractNumId="77">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78">
    <w:multiLevelType w:val="hybridMultilevel"/>
    <w:lvl w:ilvl="0">
      <w:start w:val="1"/>
      <w:numFmt w:val="decimal"/>
      <w:suff w:val="tab"/>
      <w:lvlText w:val="%1."/>
      <w:lvlJc w:val="left"/>
      <w:pPr>
        <w:ind w:left="720" w:hanging="322"/>
      </w:pPr>
    </w:lvl>
    <w:lvl w:ilvl="1">
      <w:start w:val="1"/>
      <w:numFmt w:val="lowerLetter"/>
      <w:suff w:val="tab"/>
      <w:lvlText w:val="%2."/>
      <w:lvlJc w:val="left"/>
      <w:pPr>
        <w:ind w:left="1440" w:hanging="322"/>
      </w:pPr>
    </w:lvl>
    <w:lvl w:ilvl="2">
      <w:start w:val="1"/>
      <w:numFmt w:val="lowerRoman"/>
      <w:suff w:val="tab"/>
      <w:lvlText w:val="%3."/>
      <w:lvlJc w:val="right"/>
      <w:pPr>
        <w:ind w:left="2160" w:hanging="142"/>
      </w:pPr>
    </w:lvl>
    <w:lvl w:ilvl="3">
      <w:start w:val="1"/>
      <w:numFmt w:val="decimal"/>
      <w:suff w:val="tab"/>
      <w:lvlText w:val="%4."/>
      <w:lvlJc w:val="left"/>
      <w:pPr>
        <w:ind w:left="2880" w:hanging="322"/>
      </w:pPr>
    </w:lvl>
    <w:lvl w:ilvl="4">
      <w:start w:val="1"/>
      <w:numFmt w:val="lowerLetter"/>
      <w:suff w:val="tab"/>
      <w:lvlText w:val="%5."/>
      <w:lvlJc w:val="left"/>
      <w:pPr>
        <w:ind w:left="3600" w:hanging="322"/>
      </w:pPr>
    </w:lvl>
    <w:lvl w:ilvl="5">
      <w:start w:val="1"/>
      <w:numFmt w:val="lowerRoman"/>
      <w:suff w:val="tab"/>
      <w:lvlText w:val="%6."/>
      <w:lvlJc w:val="right"/>
      <w:pPr>
        <w:ind w:left="4320" w:hanging="142"/>
      </w:pPr>
    </w:lvl>
    <w:lvl w:ilvl="6">
      <w:start w:val="1"/>
      <w:numFmt w:val="decimal"/>
      <w:suff w:val="tab"/>
      <w:lvlText w:val="%7."/>
      <w:lvlJc w:val="left"/>
      <w:pPr>
        <w:ind w:left="5040" w:hanging="322"/>
      </w:pPr>
    </w:lvl>
    <w:lvl w:ilvl="7">
      <w:start w:val="1"/>
      <w:numFmt w:val="lowerLetter"/>
      <w:suff w:val="tab"/>
      <w:lvlText w:val="%8."/>
      <w:lvlJc w:val="left"/>
      <w:pPr>
        <w:ind w:left="5760" w:hanging="322"/>
      </w:pPr>
    </w:lvl>
    <w:lvl w:ilvl="8">
      <w:start w:val="1"/>
      <w:numFmt w:val="lowerRoman"/>
      <w:suff w:val="tab"/>
      <w:lvlText w:val="%9."/>
      <w:lvlJc w:val="right"/>
      <w:pPr>
        <w:ind w:left="6480" w:hanging="142"/>
      </w:pPr>
    </w:lvl>
  </w:abstractNum>
  <w:abstractNum w:abstractNumId="79">
    <w:multiLevelType w:val="hybridMultilevel"/>
    <w:lvl w:ilvl="0">
      <w:start w:val="1"/>
      <w:numFmt w:val="decimal"/>
      <w:suff w:val="tab"/>
      <w:lvlText w:val="%1"/>
      <w:lvlJc w:val="left"/>
      <w:pPr>
        <w:ind w:left="360" w:hanging="347"/>
      </w:pPr>
    </w:lvl>
    <w:lvl w:ilvl="1">
      <w:start w:val="1"/>
      <w:numFmt w:val="decimal"/>
      <w:suff w:val="tab"/>
      <w:lvlText w:val="%1.%2."/>
      <w:lvlJc w:val="left"/>
      <w:pPr>
        <w:ind w:left="792" w:hanging="419"/>
      </w:pPr>
    </w:lvl>
    <w:lvl w:ilvl="2">
      <w:start w:val="1"/>
      <w:numFmt w:val="decimal"/>
      <w:suff w:val="tab"/>
      <w:lvlText w:val="%1"/>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rPr>
        <w:rFonts w:hint="default"/>
      </w:rPr>
    </w:lvl>
    <w:lvl w:ilvl="5">
      <w:start w:val="1"/>
      <w:numFmt w:val="decimal"/>
      <w:suff w:val="tab"/>
      <w:lvlText w:val="%1.%2.%3.%4.%5.%6."/>
      <w:lvlJc w:val="left"/>
      <w:pPr>
        <w:ind w:left="2736" w:hanging="923"/>
      </w:pPr>
      <w:rPr>
        <w:rFonts w:hint="default"/>
      </w:rPr>
    </w:lvl>
    <w:lvl w:ilvl="6">
      <w:start w:val="1"/>
      <w:numFmt w:val="decimal"/>
      <w:suff w:val="tab"/>
      <w:lvlText w:val="%1.%2.%3.%4.%5.%6.%7."/>
      <w:lvlJc w:val="left"/>
      <w:pPr>
        <w:ind w:left="3240" w:hanging="1067"/>
      </w:pPr>
      <w:rPr>
        <w:rFonts w:hint="default"/>
      </w:rPr>
    </w:lvl>
    <w:lvl w:ilvl="7">
      <w:start w:val="1"/>
      <w:numFmt w:val="decimal"/>
      <w:suff w:val="tab"/>
      <w:lvlText w:val="%1.%2.%3.%4.%5.%6.%7.%8."/>
      <w:lvlJc w:val="left"/>
      <w:pPr>
        <w:ind w:left="3744" w:hanging="1211"/>
      </w:pPr>
      <w:rPr>
        <w:rFonts w:hint="default"/>
      </w:rPr>
    </w:lvl>
    <w:lvl w:ilvl="8">
      <w:start w:val="1"/>
      <w:numFmt w:val="decimal"/>
      <w:suff w:val="tab"/>
      <w:lvlText w:val="%1.%2.%3.%4.%5.%6.%7.%8.%9."/>
      <w:lvlJc w:val="left"/>
      <w:pPr>
        <w:ind w:left="4320" w:hanging="1427"/>
      </w:pPr>
      <w:rPr>
        <w:rFonts w:hint="default"/>
      </w:rPr>
    </w:lvl>
  </w:abstractNum>
  <w:abstractNum w:abstractNumId="80">
    <w:multiLevelType w:val="hybridMultilevel"/>
    <w:lvl w:ilvl="0">
      <w:start w:val="1"/>
      <w:numFmt w:val="bullet"/>
      <w:suff w:val="tab"/>
      <w:lvlText w:val="·"/>
      <w:lvlJc w:val="left"/>
      <w:pPr>
        <w:ind w:left="720" w:hanging="323"/>
      </w:pPr>
      <w:rPr>
        <w:rFonts w:ascii="Symbol" w:hAnsi="Symbol" w:cs="Symbol" w:eastAsia="Symbol"/>
      </w:rPr>
    </w:lvl>
    <w:lvl w:ilvl="1">
      <w:start w:val="1"/>
      <w:numFmt w:val="bullet"/>
      <w:suff w:val="tab"/>
      <w:lvlText w:val="o"/>
      <w:lvlJc w:val="left"/>
      <w:pPr>
        <w:ind w:left="1440" w:hanging="323"/>
      </w:pPr>
      <w:rPr>
        <w:rFonts w:ascii="Courier New" w:hAnsi="Courier New" w:cs="Courier New" w:eastAsia="Courier New"/>
      </w:rPr>
    </w:lvl>
    <w:lvl w:ilvl="2">
      <w:start w:val="1"/>
      <w:numFmt w:val="bullet"/>
      <w:suff w:val="tab"/>
      <w:lvlText w:val="§"/>
      <w:lvlJc w:val="left"/>
      <w:pPr>
        <w:ind w:left="2160" w:hanging="323"/>
      </w:pPr>
      <w:rPr>
        <w:rFonts w:ascii="Wingdings" w:hAnsi="Wingdings" w:cs="Wingdings" w:eastAsia="Wingdings"/>
      </w:rPr>
    </w:lvl>
    <w:lvl w:ilvl="3">
      <w:start w:val="1"/>
      <w:numFmt w:val="bullet"/>
      <w:suff w:val="tab"/>
      <w:lvlText w:val="·"/>
      <w:lvlJc w:val="left"/>
      <w:pPr>
        <w:ind w:left="2880" w:hanging="323"/>
      </w:pPr>
      <w:rPr>
        <w:rFonts w:ascii="Symbol" w:hAnsi="Symbol" w:cs="Symbol" w:eastAsia="Symbol"/>
      </w:rPr>
    </w:lvl>
    <w:lvl w:ilvl="4">
      <w:start w:val="1"/>
      <w:numFmt w:val="bullet"/>
      <w:suff w:val="tab"/>
      <w:lvlText w:val="o"/>
      <w:lvlJc w:val="left"/>
      <w:pPr>
        <w:ind w:left="3600" w:hanging="323"/>
      </w:pPr>
      <w:rPr>
        <w:rFonts w:ascii="Courier New" w:hAnsi="Courier New" w:cs="Courier New" w:eastAsia="Courier New"/>
      </w:rPr>
    </w:lvl>
    <w:lvl w:ilvl="5">
      <w:start w:val="1"/>
      <w:numFmt w:val="bullet"/>
      <w:suff w:val="tab"/>
      <w:lvlText w:val="§"/>
      <w:lvlJc w:val="left"/>
      <w:pPr>
        <w:ind w:left="4320" w:hanging="323"/>
      </w:pPr>
      <w:rPr>
        <w:rFonts w:ascii="Wingdings" w:hAnsi="Wingdings" w:cs="Wingdings" w:eastAsia="Wingdings"/>
      </w:rPr>
    </w:lvl>
    <w:lvl w:ilvl="6">
      <w:start w:val="1"/>
      <w:numFmt w:val="bullet"/>
      <w:suff w:val="tab"/>
      <w:lvlText w:val="·"/>
      <w:lvlJc w:val="left"/>
      <w:pPr>
        <w:ind w:left="5040" w:hanging="323"/>
      </w:pPr>
      <w:rPr>
        <w:rFonts w:ascii="Symbol" w:hAnsi="Symbol" w:cs="Symbol" w:eastAsia="Symbol"/>
      </w:rPr>
    </w:lvl>
    <w:lvl w:ilvl="7">
      <w:start w:val="1"/>
      <w:numFmt w:val="bullet"/>
      <w:suff w:val="tab"/>
      <w:lvlText w:val="o"/>
      <w:lvlJc w:val="left"/>
      <w:pPr>
        <w:ind w:left="5760" w:hanging="323"/>
      </w:pPr>
      <w:rPr>
        <w:rFonts w:ascii="Courier New" w:hAnsi="Courier New" w:cs="Courier New" w:eastAsia="Courier New"/>
      </w:rPr>
    </w:lvl>
    <w:lvl w:ilvl="8">
      <w:start w:val="1"/>
      <w:numFmt w:val="bullet"/>
      <w:suff w:val="tab"/>
      <w:lvlText w:val="§"/>
      <w:lvlJc w:val="left"/>
      <w:pPr>
        <w:ind w:left="6480" w:hanging="323"/>
      </w:pPr>
      <w:rPr>
        <w:rFonts w:ascii="Wingdings" w:hAnsi="Wingdings" w:cs="Wingdings" w:eastAsia="Wingdings"/>
      </w:rPr>
    </w:lvl>
  </w:abstractNum>
  <w:abstractNum w:abstractNumId="81">
    <w:multiLevelType w:val="hybridMultilevel"/>
    <w:lvl w:ilvl="0">
      <w:start w:val="1"/>
      <w:numFmt w:val="bullet"/>
      <w:suff w:val="tab"/>
      <w:lvlText w:val="·"/>
      <w:lvlJc w:val="left"/>
      <w:pPr>
        <w:ind w:left="720" w:hanging="356"/>
      </w:pPr>
      <w:rPr>
        <w:rFonts w:ascii="Symbol" w:hAnsi="Symbol" w:cs="Symbol" w:eastAsia="Symbol"/>
      </w:rPr>
    </w:lvl>
    <w:lvl w:ilvl="1">
      <w:start w:val="1"/>
      <w:numFmt w:val="bullet"/>
      <w:suff w:val="tab"/>
      <w:lvlText w:val="o"/>
      <w:lvlJc w:val="left"/>
      <w:pPr>
        <w:ind w:left="1440" w:hanging="356"/>
      </w:pPr>
      <w:rPr>
        <w:rFonts w:ascii="Courier New" w:hAnsi="Courier New" w:cs="Courier New" w:eastAsia="Courier New"/>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82">
    <w:multiLevelType w:val="hybridMultilevel"/>
    <w:lvl w:ilvl="0">
      <w:start w:val="1"/>
      <w:numFmt w:val="decimal"/>
      <w:suff w:val="tab"/>
      <w:lvlText w:val="%1."/>
      <w:lvlJc w:val="left"/>
      <w:pPr>
        <w:ind w:left="360" w:hanging="347"/>
      </w:p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lvl>
    <w:lvl w:ilvl="5">
      <w:start w:val="1"/>
      <w:numFmt w:val="decimal"/>
      <w:suff w:val="tab"/>
      <w:lvlText w:val="%1.%2.%3.%4.%5.%6."/>
      <w:lvlJc w:val="left"/>
      <w:pPr>
        <w:ind w:left="2736" w:hanging="923"/>
      </w:pPr>
    </w:lvl>
    <w:lvl w:ilvl="6">
      <w:start w:val="1"/>
      <w:numFmt w:val="decimal"/>
      <w:suff w:val="tab"/>
      <w:lvlText w:val="%1.%2.%3.%4.%5.%6.%7."/>
      <w:lvlJc w:val="left"/>
      <w:pPr>
        <w:ind w:left="3240" w:hanging="1067"/>
      </w:pPr>
    </w:lvl>
    <w:lvl w:ilvl="7">
      <w:start w:val="1"/>
      <w:numFmt w:val="decimal"/>
      <w:suff w:val="tab"/>
      <w:lvlText w:val="%1.%2.%3.%4.%5.%6.%7.%8."/>
      <w:lvlJc w:val="left"/>
      <w:pPr>
        <w:ind w:left="3744" w:hanging="1211"/>
      </w:pPr>
    </w:lvl>
    <w:lvl w:ilvl="8">
      <w:start w:val="1"/>
      <w:numFmt w:val="decimal"/>
      <w:suff w:val="tab"/>
      <w:lvlText w:val="%1.%2.%3.%4.%5.%6.%7.%8.%9."/>
      <w:lvlJc w:val="left"/>
      <w:pPr>
        <w:ind w:left="4320" w:hanging="1427"/>
      </w:pPr>
    </w:lvl>
  </w:abstractNum>
  <w:abstractNum w:abstractNumId="83">
    <w:multiLevelType w:val="hybridMultilevel"/>
    <w:lvl w:ilvl="0">
      <w:start w:val="1"/>
      <w:numFmt w:val="bullet"/>
      <w:suff w:val="tab"/>
      <w:lvlText w:val="-"/>
      <w:lvlJc w:val="left"/>
      <w:pPr>
        <w:ind w:left="720" w:hanging="324"/>
      </w:pPr>
      <w:rPr>
        <w:rFonts w:ascii="Calibri" w:hAnsi="Calibri" w:cs="Calibri" w:eastAsia="Calibri" w:hint="default"/>
      </w:rPr>
    </w:lvl>
    <w:lvl w:ilvl="1">
      <w:start w:val="1"/>
      <w:numFmt w:val="bullet"/>
      <w:suff w:val="tab"/>
      <w:lvlText w:val="o"/>
      <w:lvlJc w:val="left"/>
      <w:pPr>
        <w:ind w:left="1440" w:hanging="324"/>
      </w:pPr>
      <w:rPr>
        <w:rFonts w:ascii="Courier New" w:hAnsi="Courier New" w:cs="Courier New" w:hint="default"/>
      </w:rPr>
    </w:lvl>
    <w:lvl w:ilvl="2">
      <w:start w:val="1"/>
      <w:numFmt w:val="bullet"/>
      <w:suff w:val="tab"/>
      <w:lvlText w:val=""/>
      <w:lvlJc w:val="left"/>
      <w:pPr>
        <w:ind w:left="2160" w:hanging="324"/>
      </w:pPr>
      <w:rPr>
        <w:rFonts w:ascii="Wingdings" w:hAnsi="Wingdings" w:hint="default"/>
      </w:rPr>
    </w:lvl>
    <w:lvl w:ilvl="3">
      <w:start w:val="1"/>
      <w:numFmt w:val="bullet"/>
      <w:suff w:val="tab"/>
      <w:lvlText w:val=""/>
      <w:lvlJc w:val="left"/>
      <w:pPr>
        <w:ind w:left="2880" w:hanging="324"/>
      </w:pPr>
      <w:rPr>
        <w:rFonts w:ascii="Symbol" w:hAnsi="Symbol" w:hint="default"/>
      </w:rPr>
    </w:lvl>
    <w:lvl w:ilvl="4">
      <w:start w:val="1"/>
      <w:numFmt w:val="bullet"/>
      <w:suff w:val="tab"/>
      <w:lvlText w:val="o"/>
      <w:lvlJc w:val="left"/>
      <w:pPr>
        <w:ind w:left="3600" w:hanging="324"/>
      </w:pPr>
      <w:rPr>
        <w:rFonts w:ascii="Courier New" w:hAnsi="Courier New" w:cs="Courier New" w:hint="default"/>
      </w:rPr>
    </w:lvl>
    <w:lvl w:ilvl="5">
      <w:start w:val="1"/>
      <w:numFmt w:val="bullet"/>
      <w:suff w:val="tab"/>
      <w:lvlText w:val=""/>
      <w:lvlJc w:val="left"/>
      <w:pPr>
        <w:ind w:left="4320" w:hanging="324"/>
      </w:pPr>
      <w:rPr>
        <w:rFonts w:ascii="Wingdings" w:hAnsi="Wingdings" w:hint="default"/>
      </w:rPr>
    </w:lvl>
    <w:lvl w:ilvl="6">
      <w:start w:val="1"/>
      <w:numFmt w:val="bullet"/>
      <w:suff w:val="tab"/>
      <w:lvlText w:val=""/>
      <w:lvlJc w:val="left"/>
      <w:pPr>
        <w:ind w:left="5040" w:hanging="324"/>
      </w:pPr>
      <w:rPr>
        <w:rFonts w:ascii="Symbol" w:hAnsi="Symbol" w:hint="default"/>
      </w:rPr>
    </w:lvl>
    <w:lvl w:ilvl="7">
      <w:start w:val="1"/>
      <w:numFmt w:val="bullet"/>
      <w:suff w:val="tab"/>
      <w:lvlText w:val="o"/>
      <w:lvlJc w:val="left"/>
      <w:pPr>
        <w:ind w:left="5760" w:hanging="324"/>
      </w:pPr>
      <w:rPr>
        <w:rFonts w:ascii="Courier New" w:hAnsi="Courier New" w:cs="Courier New" w:hint="default"/>
      </w:rPr>
    </w:lvl>
    <w:lvl w:ilvl="8">
      <w:start w:val="1"/>
      <w:numFmt w:val="bullet"/>
      <w:suff w:val="tab"/>
      <w:lvlText w:val=""/>
      <w:lvlJc w:val="left"/>
      <w:pPr>
        <w:ind w:left="6480" w:hanging="324"/>
      </w:pPr>
      <w:rPr>
        <w:rFonts w:ascii="Wingdings" w:hAnsi="Wingdings" w:hint="default"/>
      </w:rPr>
    </w:lvl>
  </w:abstractNum>
  <w:abstractNum w:abstractNumId="84">
    <w:multiLevelType w:val="hybridMultilevel"/>
    <w:lvl w:ilvl="0">
      <w:start w:val="1"/>
      <w:numFmt w:val="bullet"/>
      <w:suff w:val="tab"/>
      <w:lvlText w:val="·"/>
      <w:lvlJc w:val="left"/>
      <w:pPr>
        <w:ind w:left="720" w:hanging="352"/>
      </w:pPr>
      <w:rPr>
        <w:rFonts w:ascii="Symbol" w:hAnsi="Symbol" w:cs="Symbol" w:eastAsia="Symbol"/>
        <w:color w:val="0E101A"/>
        <w:sz w:val="24"/>
      </w:rPr>
    </w:lvl>
    <w:lvl w:ilvl="1">
      <w:start w:val="1"/>
      <w:numFmt w:val="bullet"/>
      <w:suff w:val="tab"/>
      <w:lvlText w:val="·"/>
      <w:lvlJc w:val="left"/>
      <w:pPr>
        <w:ind w:left="1440" w:hanging="352"/>
      </w:pPr>
      <w:rPr>
        <w:rFonts w:ascii="Symbol" w:hAnsi="Symbol" w:cs="Symbol" w:eastAsia="Symbol"/>
        <w:color w:val="0E101A"/>
        <w:sz w:val="24"/>
      </w:rPr>
    </w:lvl>
    <w:lvl w:ilvl="2">
      <w:start w:val="1"/>
      <w:numFmt w:val="bullet"/>
      <w:suff w:val="tab"/>
      <w:lvlText w:val="·"/>
      <w:lvlJc w:val="left"/>
      <w:pPr>
        <w:ind w:left="2160" w:hanging="352"/>
      </w:pPr>
      <w:rPr>
        <w:rFonts w:ascii="Symbol" w:hAnsi="Symbol" w:cs="Symbol" w:eastAsia="Symbol"/>
        <w:color w:val="0E101A"/>
        <w:sz w:val="24"/>
      </w:rPr>
    </w:lvl>
    <w:lvl w:ilvl="3">
      <w:start w:val="1"/>
      <w:numFmt w:val="bullet"/>
      <w:suff w:val="tab"/>
      <w:lvlText w:val="·"/>
      <w:lvlJc w:val="left"/>
      <w:pPr>
        <w:ind w:left="2880" w:hanging="352"/>
      </w:pPr>
      <w:rPr>
        <w:rFonts w:ascii="Symbol" w:hAnsi="Symbol" w:cs="Symbol" w:eastAsia="Symbol"/>
        <w:color w:val="0E101A"/>
        <w:sz w:val="24"/>
      </w:rPr>
    </w:lvl>
    <w:lvl w:ilvl="4">
      <w:start w:val="1"/>
      <w:numFmt w:val="bullet"/>
      <w:suff w:val="tab"/>
      <w:lvlText w:val="·"/>
      <w:lvlJc w:val="left"/>
      <w:pPr>
        <w:ind w:left="3600" w:hanging="352"/>
      </w:pPr>
      <w:rPr>
        <w:rFonts w:ascii="Symbol" w:hAnsi="Symbol" w:cs="Symbol" w:eastAsia="Symbol"/>
        <w:color w:val="0E101A"/>
        <w:sz w:val="24"/>
      </w:rPr>
    </w:lvl>
    <w:lvl w:ilvl="5">
      <w:start w:val="1"/>
      <w:numFmt w:val="bullet"/>
      <w:suff w:val="tab"/>
      <w:lvlText w:val="·"/>
      <w:lvlJc w:val="left"/>
      <w:pPr>
        <w:ind w:left="4320" w:hanging="352"/>
      </w:pPr>
      <w:rPr>
        <w:rFonts w:ascii="Symbol" w:hAnsi="Symbol" w:cs="Symbol" w:eastAsia="Symbol"/>
        <w:color w:val="0E101A"/>
        <w:sz w:val="24"/>
      </w:rPr>
    </w:lvl>
    <w:lvl w:ilvl="6">
      <w:start w:val="1"/>
      <w:numFmt w:val="bullet"/>
      <w:suff w:val="tab"/>
      <w:lvlText w:val="·"/>
      <w:lvlJc w:val="left"/>
      <w:pPr>
        <w:ind w:left="5040" w:hanging="352"/>
      </w:pPr>
      <w:rPr>
        <w:rFonts w:ascii="Symbol" w:hAnsi="Symbol" w:cs="Symbol" w:eastAsia="Symbol"/>
        <w:color w:val="0E101A"/>
        <w:sz w:val="24"/>
      </w:rPr>
    </w:lvl>
    <w:lvl w:ilvl="7">
      <w:start w:val="1"/>
      <w:numFmt w:val="bullet"/>
      <w:suff w:val="tab"/>
      <w:lvlText w:val="·"/>
      <w:lvlJc w:val="left"/>
      <w:pPr>
        <w:ind w:left="5760" w:hanging="352"/>
      </w:pPr>
      <w:rPr>
        <w:rFonts w:ascii="Symbol" w:hAnsi="Symbol" w:cs="Symbol" w:eastAsia="Symbol"/>
        <w:color w:val="0E101A"/>
        <w:sz w:val="24"/>
      </w:rPr>
    </w:lvl>
    <w:lvl w:ilvl="8">
      <w:start w:val="1"/>
      <w:numFmt w:val="bullet"/>
      <w:suff w:val="tab"/>
      <w:lvlText w:val="·"/>
      <w:lvlJc w:val="left"/>
      <w:pPr>
        <w:ind w:left="6480" w:hanging="352"/>
      </w:pPr>
      <w:rPr>
        <w:rFonts w:ascii="Symbol" w:hAnsi="Symbol" w:cs="Symbol" w:eastAsia="Symbol"/>
        <w:color w:val="0E101A"/>
        <w:sz w:val="24"/>
      </w:rPr>
    </w:lvl>
  </w:abstractNum>
  <w:abstractNum w:abstractNumId="85">
    <w:multiLevelType w:val="hybridMultilevel"/>
    <w:lvl w:ilvl="0">
      <w:start w:val="1"/>
      <w:numFmt w:val="bullet"/>
      <w:suff w:val="tab"/>
      <w:lvlText w:val=""/>
      <w:lvlJc w:val="left"/>
      <w:pPr>
        <w:ind w:left="720" w:hanging="346"/>
      </w:pPr>
      <w:rPr>
        <w:rFonts w:ascii="Symbol" w:hAnsi="Symbol"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86">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87">
    <w:multiLevelType w:val="hybridMultilevel"/>
    <w:lvl w:ilvl="0">
      <w:start w:val="1"/>
      <w:numFmt w:val="decimal"/>
      <w:suff w:val="tab"/>
      <w:lvlText w:val="%1."/>
      <w:lvlJc w:val="left"/>
      <w:pPr>
        <w:ind w:left="720" w:hanging="316"/>
      </w:pPr>
    </w:lvl>
    <w:lvl w:ilvl="1">
      <w:start w:val="1"/>
      <w:numFmt w:val="lowerLetter"/>
      <w:suff w:val="tab"/>
      <w:lvlText w:val="%2."/>
      <w:lvlJc w:val="left"/>
      <w:pPr>
        <w:ind w:left="1440" w:hanging="316"/>
      </w:pPr>
    </w:lvl>
    <w:lvl w:ilvl="2">
      <w:start w:val="1"/>
      <w:numFmt w:val="lowerRoman"/>
      <w:suff w:val="tab"/>
      <w:lvlText w:val="%3."/>
      <w:lvlJc w:val="right"/>
      <w:pPr>
        <w:ind w:left="2160" w:hanging="136"/>
      </w:pPr>
    </w:lvl>
    <w:lvl w:ilvl="3">
      <w:start w:val="1"/>
      <w:numFmt w:val="decimal"/>
      <w:suff w:val="tab"/>
      <w:lvlText w:val="%4."/>
      <w:lvlJc w:val="left"/>
      <w:pPr>
        <w:ind w:left="2880" w:hanging="316"/>
      </w:pPr>
    </w:lvl>
    <w:lvl w:ilvl="4">
      <w:start w:val="1"/>
      <w:numFmt w:val="lowerLetter"/>
      <w:suff w:val="tab"/>
      <w:lvlText w:val="%5."/>
      <w:lvlJc w:val="left"/>
      <w:pPr>
        <w:ind w:left="3600" w:hanging="316"/>
      </w:pPr>
    </w:lvl>
    <w:lvl w:ilvl="5">
      <w:start w:val="1"/>
      <w:numFmt w:val="lowerRoman"/>
      <w:suff w:val="tab"/>
      <w:lvlText w:val="%6."/>
      <w:lvlJc w:val="right"/>
      <w:pPr>
        <w:ind w:left="4320" w:hanging="136"/>
      </w:pPr>
    </w:lvl>
    <w:lvl w:ilvl="6">
      <w:start w:val="1"/>
      <w:numFmt w:val="decimal"/>
      <w:suff w:val="tab"/>
      <w:lvlText w:val="%7."/>
      <w:lvlJc w:val="left"/>
      <w:pPr>
        <w:ind w:left="5040" w:hanging="316"/>
      </w:pPr>
    </w:lvl>
    <w:lvl w:ilvl="7">
      <w:start w:val="1"/>
      <w:numFmt w:val="lowerLetter"/>
      <w:suff w:val="tab"/>
      <w:lvlText w:val="%8."/>
      <w:lvlJc w:val="left"/>
      <w:pPr>
        <w:ind w:left="5760" w:hanging="316"/>
      </w:pPr>
    </w:lvl>
    <w:lvl w:ilvl="8">
      <w:start w:val="1"/>
      <w:numFmt w:val="lowerRoman"/>
      <w:suff w:val="tab"/>
      <w:lvlText w:val="%9."/>
      <w:lvlJc w:val="right"/>
      <w:pPr>
        <w:ind w:left="6480" w:hanging="136"/>
      </w:pPr>
    </w:lvl>
  </w:abstractNum>
  <w:abstractNum w:abstractNumId="88">
    <w:multiLevelType w:val="hybridMultilevel"/>
    <w:lvl w:ilvl="0">
      <w:start w:val="1"/>
      <w:numFmt w:val="upperLetter"/>
      <w:suff w:val="tab"/>
      <w:lvlText w:val="%1."/>
      <w:lvlJc w:val="left"/>
      <w:pPr>
        <w:ind w:left="648" w:hanging="311"/>
      </w:pPr>
    </w:lvl>
    <w:lvl w:ilvl="1">
      <w:start w:val="1"/>
      <w:numFmt w:val="lowerLetter"/>
      <w:suff w:val="tab"/>
      <w:lvlText w:val="%2."/>
      <w:lvlJc w:val="left"/>
      <w:pPr>
        <w:ind w:left="1440" w:hanging="311"/>
      </w:pPr>
    </w:lvl>
    <w:lvl w:ilvl="2">
      <w:start w:val="1"/>
      <w:numFmt w:val="lowerRoman"/>
      <w:suff w:val="tab"/>
      <w:lvlText w:val="%3."/>
      <w:lvlJc w:val="right"/>
      <w:pPr>
        <w:ind w:left="2160" w:hanging="131"/>
      </w:pPr>
    </w:lvl>
    <w:lvl w:ilvl="3">
      <w:start w:val="1"/>
      <w:numFmt w:val="decimal"/>
      <w:suff w:val="tab"/>
      <w:lvlText w:val="%4."/>
      <w:lvlJc w:val="left"/>
      <w:pPr>
        <w:ind w:left="2880" w:hanging="311"/>
      </w:pPr>
    </w:lvl>
    <w:lvl w:ilvl="4">
      <w:start w:val="1"/>
      <w:numFmt w:val="lowerLetter"/>
      <w:suff w:val="tab"/>
      <w:lvlText w:val="%5."/>
      <w:lvlJc w:val="left"/>
      <w:pPr>
        <w:ind w:left="3600" w:hanging="311"/>
      </w:pPr>
    </w:lvl>
    <w:lvl w:ilvl="5">
      <w:start w:val="1"/>
      <w:numFmt w:val="lowerRoman"/>
      <w:suff w:val="tab"/>
      <w:lvlText w:val="%6."/>
      <w:lvlJc w:val="right"/>
      <w:pPr>
        <w:ind w:left="4320" w:hanging="131"/>
      </w:pPr>
    </w:lvl>
    <w:lvl w:ilvl="6">
      <w:start w:val="1"/>
      <w:numFmt w:val="decimal"/>
      <w:suff w:val="tab"/>
      <w:lvlText w:val="%7."/>
      <w:lvlJc w:val="left"/>
      <w:pPr>
        <w:ind w:left="5040" w:hanging="311"/>
      </w:pPr>
    </w:lvl>
    <w:lvl w:ilvl="7">
      <w:start w:val="1"/>
      <w:numFmt w:val="lowerLetter"/>
      <w:suff w:val="tab"/>
      <w:lvlText w:val="%8."/>
      <w:lvlJc w:val="left"/>
      <w:pPr>
        <w:ind w:left="5760" w:hanging="311"/>
      </w:pPr>
    </w:lvl>
    <w:lvl w:ilvl="8">
      <w:start w:val="1"/>
      <w:numFmt w:val="lowerRoman"/>
      <w:suff w:val="tab"/>
      <w:lvlText w:val="%9."/>
      <w:lvlJc w:val="right"/>
      <w:pPr>
        <w:ind w:left="6480" w:hanging="131"/>
      </w:pPr>
    </w:lvl>
  </w:abstractNum>
  <w:abstractNum w:abstractNumId="89">
    <w:multiLevelType w:val="hybridMultilevel"/>
    <w:lvl w:ilvl="0">
      <w:start w:val="1"/>
      <w:numFmt w:val="decimal"/>
      <w:suff w:val="tab"/>
      <w:lvlText w:val="%1)"/>
      <w:lvlJc w:val="left"/>
      <w:pPr>
        <w:ind w:left="720" w:hanging="311"/>
      </w:pPr>
      <w:rPr>
        <w:rFonts w:hint="default"/>
      </w:rPr>
    </w:lvl>
    <w:lvl w:ilvl="1">
      <w:start w:val="1"/>
      <w:numFmt w:val="lowerLetter"/>
      <w:suff w:val="tab"/>
      <w:lvlText w:val="%2."/>
      <w:lvlJc w:val="left"/>
      <w:pPr>
        <w:ind w:left="1440" w:hanging="311"/>
      </w:pPr>
    </w:lvl>
    <w:lvl w:ilvl="2">
      <w:start w:val="1"/>
      <w:numFmt w:val="lowerRoman"/>
      <w:suff w:val="tab"/>
      <w:lvlText w:val="%3."/>
      <w:lvlJc w:val="right"/>
      <w:pPr>
        <w:ind w:left="2160" w:hanging="131"/>
      </w:pPr>
    </w:lvl>
    <w:lvl w:ilvl="3">
      <w:start w:val="1"/>
      <w:numFmt w:val="decimal"/>
      <w:suff w:val="tab"/>
      <w:lvlText w:val="%4."/>
      <w:lvlJc w:val="left"/>
      <w:pPr>
        <w:ind w:left="2880" w:hanging="311"/>
      </w:pPr>
    </w:lvl>
    <w:lvl w:ilvl="4">
      <w:start w:val="1"/>
      <w:numFmt w:val="lowerLetter"/>
      <w:suff w:val="tab"/>
      <w:lvlText w:val="%5."/>
      <w:lvlJc w:val="left"/>
      <w:pPr>
        <w:ind w:left="3600" w:hanging="311"/>
      </w:pPr>
    </w:lvl>
    <w:lvl w:ilvl="5">
      <w:start w:val="1"/>
      <w:numFmt w:val="lowerRoman"/>
      <w:suff w:val="tab"/>
      <w:lvlText w:val="%6."/>
      <w:lvlJc w:val="right"/>
      <w:pPr>
        <w:ind w:left="4320" w:hanging="131"/>
      </w:pPr>
    </w:lvl>
    <w:lvl w:ilvl="6">
      <w:start w:val="1"/>
      <w:numFmt w:val="decimal"/>
      <w:suff w:val="tab"/>
      <w:lvlText w:val="%7."/>
      <w:lvlJc w:val="left"/>
      <w:pPr>
        <w:ind w:left="5040" w:hanging="311"/>
      </w:pPr>
    </w:lvl>
    <w:lvl w:ilvl="7">
      <w:start w:val="1"/>
      <w:numFmt w:val="lowerLetter"/>
      <w:suff w:val="tab"/>
      <w:lvlText w:val="%8."/>
      <w:lvlJc w:val="left"/>
      <w:pPr>
        <w:ind w:left="5760" w:hanging="311"/>
      </w:pPr>
    </w:lvl>
    <w:lvl w:ilvl="8">
      <w:start w:val="1"/>
      <w:numFmt w:val="lowerRoman"/>
      <w:suff w:val="tab"/>
      <w:lvlText w:val="%9."/>
      <w:lvlJc w:val="right"/>
      <w:pPr>
        <w:ind w:left="6480" w:hanging="131"/>
      </w:pPr>
    </w:lvl>
  </w:abstractNum>
  <w:abstractNum w:abstractNumId="90">
    <w:multiLevelType w:val="hybridMultilevel"/>
    <w:lvl w:ilvl="0">
      <w:start w:val="1"/>
      <w:numFmt w:val="decimal"/>
      <w:suff w:val="tab"/>
      <w:lvlText w:val="%1)"/>
      <w:lvlJc w:val="left"/>
      <w:pPr>
        <w:ind w:left="720" w:hanging="312"/>
      </w:pPr>
      <w:rPr>
        <w:rFonts w:hint="default"/>
      </w:rPr>
    </w:lvl>
    <w:lvl w:ilvl="1">
      <w:start w:val="1"/>
      <w:numFmt w:val="lowerLetter"/>
      <w:suff w:val="tab"/>
      <w:lvlText w:val="%2."/>
      <w:lvlJc w:val="left"/>
      <w:pPr>
        <w:ind w:left="1440" w:hanging="312"/>
      </w:pPr>
    </w:lvl>
    <w:lvl w:ilvl="2">
      <w:start w:val="1"/>
      <w:numFmt w:val="lowerRoman"/>
      <w:suff w:val="tab"/>
      <w:lvlText w:val="%3."/>
      <w:lvlJc w:val="right"/>
      <w:pPr>
        <w:ind w:left="2160" w:hanging="132"/>
      </w:pPr>
    </w:lvl>
    <w:lvl w:ilvl="3">
      <w:start w:val="1"/>
      <w:numFmt w:val="decimal"/>
      <w:suff w:val="tab"/>
      <w:lvlText w:val="%4."/>
      <w:lvlJc w:val="left"/>
      <w:pPr>
        <w:ind w:left="2880" w:hanging="312"/>
      </w:pPr>
    </w:lvl>
    <w:lvl w:ilvl="4">
      <w:start w:val="1"/>
      <w:numFmt w:val="lowerLetter"/>
      <w:suff w:val="tab"/>
      <w:lvlText w:val="%5."/>
      <w:lvlJc w:val="left"/>
      <w:pPr>
        <w:ind w:left="3600" w:hanging="312"/>
      </w:pPr>
    </w:lvl>
    <w:lvl w:ilvl="5">
      <w:start w:val="1"/>
      <w:numFmt w:val="lowerRoman"/>
      <w:suff w:val="tab"/>
      <w:lvlText w:val="%6."/>
      <w:lvlJc w:val="right"/>
      <w:pPr>
        <w:ind w:left="4320" w:hanging="132"/>
      </w:pPr>
    </w:lvl>
    <w:lvl w:ilvl="6">
      <w:start w:val="1"/>
      <w:numFmt w:val="decimal"/>
      <w:suff w:val="tab"/>
      <w:lvlText w:val="%7."/>
      <w:lvlJc w:val="left"/>
      <w:pPr>
        <w:ind w:left="5040" w:hanging="312"/>
      </w:pPr>
    </w:lvl>
    <w:lvl w:ilvl="7">
      <w:start w:val="1"/>
      <w:numFmt w:val="lowerLetter"/>
      <w:suff w:val="tab"/>
      <w:lvlText w:val="%8."/>
      <w:lvlJc w:val="left"/>
      <w:pPr>
        <w:ind w:left="5760" w:hanging="312"/>
      </w:pPr>
    </w:lvl>
    <w:lvl w:ilvl="8">
      <w:start w:val="1"/>
      <w:numFmt w:val="lowerRoman"/>
      <w:suff w:val="tab"/>
      <w:lvlText w:val="%9."/>
      <w:lvlJc w:val="right"/>
      <w:pPr>
        <w:ind w:left="6480" w:hanging="132"/>
      </w:pPr>
    </w:lvl>
  </w:abstractNum>
  <w:abstractNum w:abstractNumId="91">
    <w:multiLevelType w:val="hybridMultilevel"/>
    <w:lvl w:ilvl="0">
      <w:start w:val="1"/>
      <w:numFmt w:val="bullet"/>
      <w:suff w:val="tab"/>
      <w:lvlText w:val="-"/>
      <w:lvlJc w:val="left"/>
      <w:pPr>
        <w:ind w:left="1080" w:hanging="707"/>
      </w:pPr>
      <w:rPr>
        <w:rFonts w:ascii="Calibri" w:hAnsi="Calibri" w:cs="Calibri" w:eastAsia="Times New Roman"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92">
    <w:multiLevelType w:val="hybridMultilevel"/>
    <w:lvl w:ilvl="0">
      <w:start w:val="1"/>
      <w:numFmt w:val="decimal"/>
      <w:suff w:val="tab"/>
      <w:lvlText w:val="%1."/>
      <w:lvlJc w:val="left"/>
      <w:pPr>
        <w:ind w:left="360" w:hanging="347"/>
      </w:p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lvl>
    <w:lvl w:ilvl="5">
      <w:start w:val="1"/>
      <w:numFmt w:val="decimal"/>
      <w:suff w:val="tab"/>
      <w:lvlText w:val="%1.%2.%3.%4.%5.%6."/>
      <w:lvlJc w:val="left"/>
      <w:pPr>
        <w:ind w:left="2736" w:hanging="923"/>
      </w:pPr>
    </w:lvl>
    <w:lvl w:ilvl="6">
      <w:start w:val="1"/>
      <w:numFmt w:val="decimal"/>
      <w:suff w:val="tab"/>
      <w:lvlText w:val="%1.%2.%3.%4.%5.%6.%7."/>
      <w:lvlJc w:val="left"/>
      <w:pPr>
        <w:ind w:left="3240" w:hanging="1067"/>
      </w:pPr>
    </w:lvl>
    <w:lvl w:ilvl="7">
      <w:start w:val="1"/>
      <w:numFmt w:val="decimal"/>
      <w:suff w:val="tab"/>
      <w:lvlText w:val="%1.%2.%3.%4.%5.%6.%7.%8."/>
      <w:lvlJc w:val="left"/>
      <w:pPr>
        <w:ind w:left="3744" w:hanging="1211"/>
      </w:pPr>
    </w:lvl>
    <w:lvl w:ilvl="8">
      <w:start w:val="1"/>
      <w:numFmt w:val="decimal"/>
      <w:suff w:val="tab"/>
      <w:lvlText w:val="%1.%2.%3.%4.%5.%6.%7.%8.%9."/>
      <w:lvlJc w:val="left"/>
      <w:pPr>
        <w:ind w:left="4320" w:hanging="1427"/>
      </w:pPr>
    </w:lvl>
  </w:abstractNum>
  <w:abstractNum w:abstractNumId="93">
    <w:multiLevelType w:val="hybridMultilevel"/>
    <w:lvl w:ilvl="0">
      <w:start w:val="1"/>
      <w:numFmt w:val="decimal"/>
      <w:suff w:val="tab"/>
      <w:lvlText w:val="%1."/>
      <w:lvlJc w:val="left"/>
      <w:pPr>
        <w:ind w:left="926" w:hanging="346"/>
        <w:tabs>
          <w:tab w:val="left" w:pos="926"/>
        </w:tabs>
      </w:p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94">
    <w:multiLevelType w:val="hybridMultilevel"/>
    <w:lvl w:ilvl="0">
      <w:start w:val="1"/>
      <w:numFmt w:val="decimal"/>
      <w:suff w:val="tab"/>
      <w:lvlText w:val="%1."/>
      <w:lvlJc w:val="right"/>
      <w:pPr>
        <w:ind w:left="720" w:hanging="352"/>
      </w:pPr>
      <w:rPr>
        <w:rFonts w:ascii="Times New Roman" w:hAnsi="Times New Roman" w:cs="Times New Roman" w:eastAsia="Times New Roman"/>
        <w:color w:val="0E101A"/>
        <w:sz w:val="24"/>
      </w:rPr>
    </w:lvl>
    <w:lvl w:ilvl="1">
      <w:start w:val="1"/>
      <w:numFmt w:val="decimal"/>
      <w:suff w:val="tab"/>
      <w:lvlText w:val="%2."/>
      <w:lvlJc w:val="right"/>
      <w:pPr>
        <w:ind w:left="1440" w:hanging="352"/>
      </w:pPr>
    </w:lvl>
    <w:lvl w:ilvl="2">
      <w:start w:val="1"/>
      <w:numFmt w:val="decimal"/>
      <w:suff w:val="tab"/>
      <w:lvlText w:val="%3."/>
      <w:lvlJc w:val="right"/>
      <w:pPr>
        <w:ind w:left="2160" w:hanging="172"/>
      </w:pPr>
    </w:lvl>
    <w:lvl w:ilvl="3">
      <w:start w:val="1"/>
      <w:numFmt w:val="decimal"/>
      <w:suff w:val="tab"/>
      <w:lvlText w:val="%4."/>
      <w:lvlJc w:val="right"/>
      <w:pPr>
        <w:ind w:left="2880" w:hanging="352"/>
      </w:pPr>
    </w:lvl>
    <w:lvl w:ilvl="4">
      <w:start w:val="1"/>
      <w:numFmt w:val="decimal"/>
      <w:suff w:val="tab"/>
      <w:lvlText w:val="%5."/>
      <w:lvlJc w:val="right"/>
      <w:pPr>
        <w:ind w:left="3600" w:hanging="352"/>
      </w:pPr>
    </w:lvl>
    <w:lvl w:ilvl="5">
      <w:start w:val="1"/>
      <w:numFmt w:val="decimal"/>
      <w:suff w:val="tab"/>
      <w:lvlText w:val="%6."/>
      <w:lvlJc w:val="right"/>
      <w:pPr>
        <w:ind w:left="4320" w:hanging="172"/>
      </w:pPr>
    </w:lvl>
    <w:lvl w:ilvl="6">
      <w:start w:val="1"/>
      <w:numFmt w:val="decimal"/>
      <w:suff w:val="tab"/>
      <w:lvlText w:val="%7."/>
      <w:lvlJc w:val="right"/>
      <w:pPr>
        <w:ind w:left="5040" w:hanging="352"/>
      </w:pPr>
    </w:lvl>
    <w:lvl w:ilvl="7">
      <w:start w:val="1"/>
      <w:numFmt w:val="decimal"/>
      <w:suff w:val="tab"/>
      <w:lvlText w:val="%8."/>
      <w:lvlJc w:val="right"/>
      <w:pPr>
        <w:ind w:left="5760" w:hanging="352"/>
      </w:pPr>
    </w:lvl>
    <w:lvl w:ilvl="8">
      <w:start w:val="1"/>
      <w:numFmt w:val="decimal"/>
      <w:suff w:val="tab"/>
      <w:lvlText w:val="%9."/>
      <w:lvlJc w:val="right"/>
      <w:pPr>
        <w:ind w:left="6480" w:hanging="172"/>
      </w:pPr>
    </w:lvl>
  </w:abstractNum>
  <w:abstractNum w:abstractNumId="95">
    <w:multiLevelType w:val="hybridMultilevel"/>
    <w:lvl w:ilvl="0">
      <w:start w:val="1"/>
      <w:numFmt w:val="bullet"/>
      <w:suff w:val="tab"/>
      <w:lvlText w:val="·"/>
      <w:lvlJc w:val="left"/>
      <w:pPr>
        <w:ind w:left="720" w:hanging="350"/>
      </w:pPr>
      <w:rPr>
        <w:rFonts w:ascii="Symbol" w:hAnsi="Symbol" w:cs="Symbol" w:eastAsia="Symbol"/>
      </w:rPr>
    </w:lvl>
    <w:lvl w:ilvl="1">
      <w:start w:val="1"/>
      <w:numFmt w:val="bullet"/>
      <w:suff w:val="tab"/>
      <w:lvlText w:val="o"/>
      <w:lvlJc w:val="left"/>
      <w:pPr>
        <w:ind w:left="1440" w:hanging="350"/>
      </w:pPr>
      <w:rPr>
        <w:rFonts w:ascii="Courier New" w:hAnsi="Courier New" w:cs="Courier New" w:eastAsia="Courier New"/>
      </w:rPr>
    </w:lvl>
    <w:lvl w:ilvl="2">
      <w:start w:val="1"/>
      <w:numFmt w:val="bullet"/>
      <w:suff w:val="tab"/>
      <w:lvlText w:val="§"/>
      <w:lvlJc w:val="left"/>
      <w:pPr>
        <w:ind w:left="2160" w:hanging="350"/>
      </w:pPr>
      <w:rPr>
        <w:rFonts w:ascii="Wingdings" w:hAnsi="Wingdings" w:cs="Wingdings" w:eastAsia="Wingdings"/>
      </w:rPr>
    </w:lvl>
    <w:lvl w:ilvl="3">
      <w:start w:val="1"/>
      <w:numFmt w:val="bullet"/>
      <w:suff w:val="tab"/>
      <w:lvlText w:val="·"/>
      <w:lvlJc w:val="left"/>
      <w:pPr>
        <w:ind w:left="2880" w:hanging="350"/>
      </w:pPr>
      <w:rPr>
        <w:rFonts w:ascii="Symbol" w:hAnsi="Symbol" w:cs="Symbol" w:eastAsia="Symbol"/>
      </w:rPr>
    </w:lvl>
    <w:lvl w:ilvl="4">
      <w:start w:val="1"/>
      <w:numFmt w:val="bullet"/>
      <w:suff w:val="tab"/>
      <w:lvlText w:val="o"/>
      <w:lvlJc w:val="left"/>
      <w:pPr>
        <w:ind w:left="3600" w:hanging="350"/>
      </w:pPr>
      <w:rPr>
        <w:rFonts w:ascii="Courier New" w:hAnsi="Courier New" w:cs="Courier New" w:eastAsia="Courier New"/>
      </w:rPr>
    </w:lvl>
    <w:lvl w:ilvl="5">
      <w:start w:val="1"/>
      <w:numFmt w:val="bullet"/>
      <w:suff w:val="tab"/>
      <w:lvlText w:val="§"/>
      <w:lvlJc w:val="left"/>
      <w:pPr>
        <w:ind w:left="4320" w:hanging="350"/>
      </w:pPr>
      <w:rPr>
        <w:rFonts w:ascii="Wingdings" w:hAnsi="Wingdings" w:cs="Wingdings" w:eastAsia="Wingdings"/>
      </w:rPr>
    </w:lvl>
    <w:lvl w:ilvl="6">
      <w:start w:val="1"/>
      <w:numFmt w:val="bullet"/>
      <w:suff w:val="tab"/>
      <w:lvlText w:val="·"/>
      <w:lvlJc w:val="left"/>
      <w:pPr>
        <w:ind w:left="5040" w:hanging="350"/>
      </w:pPr>
      <w:rPr>
        <w:rFonts w:ascii="Symbol" w:hAnsi="Symbol" w:cs="Symbol" w:eastAsia="Symbol"/>
      </w:rPr>
    </w:lvl>
    <w:lvl w:ilvl="7">
      <w:start w:val="1"/>
      <w:numFmt w:val="bullet"/>
      <w:suff w:val="tab"/>
      <w:lvlText w:val="o"/>
      <w:lvlJc w:val="left"/>
      <w:pPr>
        <w:ind w:left="5760" w:hanging="350"/>
      </w:pPr>
      <w:rPr>
        <w:rFonts w:ascii="Courier New" w:hAnsi="Courier New" w:cs="Courier New" w:eastAsia="Courier New"/>
      </w:rPr>
    </w:lvl>
    <w:lvl w:ilvl="8">
      <w:start w:val="1"/>
      <w:numFmt w:val="bullet"/>
      <w:suff w:val="tab"/>
      <w:lvlText w:val="§"/>
      <w:lvlJc w:val="left"/>
      <w:pPr>
        <w:ind w:left="6480" w:hanging="350"/>
      </w:pPr>
      <w:rPr>
        <w:rFonts w:ascii="Wingdings" w:hAnsi="Wingdings" w:cs="Wingdings" w:eastAsia="Wingdings"/>
      </w:rPr>
    </w:lvl>
  </w:abstractNum>
  <w:abstractNum w:abstractNumId="96">
    <w:multiLevelType w:val="hybridMultilevel"/>
    <w:lvl w:ilvl="0">
      <w:start w:val="1"/>
      <w:numFmt w:val="bullet"/>
      <w:pStyle w:val="501"/>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97">
    <w:multiLevelType w:val="hybridMultilevel"/>
    <w:lvl w:ilvl="0">
      <w:start w:val="1"/>
      <w:numFmt w:val="decimal"/>
      <w:suff w:val="tab"/>
      <w:lvlText w:val="%1"/>
      <w:lvlJc w:val="left"/>
      <w:pPr>
        <w:ind w:left="360" w:hanging="346"/>
      </w:pPr>
      <w:rPr>
        <w:rFonts w:hint="default"/>
      </w:r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rPr>
        <w:rFonts w:hint="default"/>
      </w:rPr>
    </w:lvl>
    <w:lvl w:ilvl="5">
      <w:start w:val="1"/>
      <w:numFmt w:val="decimal"/>
      <w:suff w:val="tab"/>
      <w:lvlText w:val="%1.%2.%3.%4.%5.%6."/>
      <w:lvlJc w:val="left"/>
      <w:pPr>
        <w:ind w:left="2736" w:hanging="922"/>
      </w:pPr>
      <w:rPr>
        <w:rFonts w:hint="default"/>
      </w:rPr>
    </w:lvl>
    <w:lvl w:ilvl="6">
      <w:start w:val="1"/>
      <w:numFmt w:val="decimal"/>
      <w:suff w:val="tab"/>
      <w:lvlText w:val="%1.%2.%3.%4.%5.%6.%7."/>
      <w:lvlJc w:val="left"/>
      <w:pPr>
        <w:ind w:left="3240" w:hanging="1066"/>
      </w:pPr>
      <w:rPr>
        <w:rFonts w:hint="default"/>
      </w:rPr>
    </w:lvl>
    <w:lvl w:ilvl="7">
      <w:start w:val="1"/>
      <w:numFmt w:val="decimal"/>
      <w:suff w:val="tab"/>
      <w:lvlText w:val="%1.%2.%3.%4.%5.%6.%7.%8."/>
      <w:lvlJc w:val="left"/>
      <w:pPr>
        <w:ind w:left="3744" w:hanging="1210"/>
      </w:pPr>
      <w:rPr>
        <w:rFonts w:hint="default"/>
      </w:rPr>
    </w:lvl>
    <w:lvl w:ilvl="8">
      <w:start w:val="1"/>
      <w:numFmt w:val="decimal"/>
      <w:suff w:val="tab"/>
      <w:lvlText w:val="%1.%2.%3.%4.%5.%6.%7.%8.%9."/>
      <w:lvlJc w:val="left"/>
      <w:pPr>
        <w:ind w:left="4320" w:hanging="1426"/>
      </w:pPr>
      <w:rPr>
        <w:rFonts w:hint="default"/>
      </w:rPr>
    </w:lvl>
  </w:abstractNum>
  <w:abstractNum w:abstractNumId="98">
    <w:multiLevelType w:val="hybridMultilevel"/>
    <w:lvl w:ilvl="0">
      <w:start w:val="1"/>
      <w:numFmt w:val="bullet"/>
      <w:suff w:val="tab"/>
      <w:lvlText w:val=""/>
      <w:lvlJc w:val="left"/>
      <w:pPr>
        <w:ind w:left="1080" w:hanging="346"/>
      </w:pPr>
      <w:rPr>
        <w:rFonts w:ascii="Wingdings" w:hAnsi="Wingdings" w:hint="default"/>
      </w:rPr>
    </w:lvl>
    <w:lvl w:ilvl="1">
      <w:start w:val="1"/>
      <w:numFmt w:val="bullet"/>
      <w:suff w:val="tab"/>
      <w:lvlText w:val="o"/>
      <w:lvlJc w:val="left"/>
      <w:pPr>
        <w:ind w:left="1800" w:hanging="346"/>
      </w:pPr>
      <w:rPr>
        <w:rFonts w:ascii="Courier New" w:hAnsi="Courier New" w:cs="Courier New" w:hint="default"/>
      </w:rPr>
    </w:lvl>
    <w:lvl w:ilvl="2">
      <w:start w:val="1"/>
      <w:numFmt w:val="bullet"/>
      <w:suff w:val="tab"/>
      <w:lvlText w:val=""/>
      <w:lvlJc w:val="left"/>
      <w:pPr>
        <w:ind w:left="2520" w:hanging="346"/>
      </w:pPr>
      <w:rPr>
        <w:rFonts w:ascii="Wingdings" w:hAnsi="Wingdings" w:hint="default"/>
      </w:rPr>
    </w:lvl>
    <w:lvl w:ilvl="3">
      <w:start w:val="1"/>
      <w:numFmt w:val="bullet"/>
      <w:suff w:val="tab"/>
      <w:lvlText w:val=""/>
      <w:lvlJc w:val="left"/>
      <w:pPr>
        <w:ind w:left="3240" w:hanging="346"/>
      </w:pPr>
      <w:rPr>
        <w:rFonts w:ascii="Symbol" w:hAnsi="Symbol" w:hint="default"/>
      </w:rPr>
    </w:lvl>
    <w:lvl w:ilvl="4">
      <w:start w:val="1"/>
      <w:numFmt w:val="bullet"/>
      <w:suff w:val="tab"/>
      <w:lvlText w:val="o"/>
      <w:lvlJc w:val="left"/>
      <w:pPr>
        <w:ind w:left="3960" w:hanging="346"/>
      </w:pPr>
      <w:rPr>
        <w:rFonts w:ascii="Courier New" w:hAnsi="Courier New" w:cs="Courier New" w:hint="default"/>
      </w:rPr>
    </w:lvl>
    <w:lvl w:ilvl="5">
      <w:start w:val="1"/>
      <w:numFmt w:val="bullet"/>
      <w:suff w:val="tab"/>
      <w:lvlText w:val=""/>
      <w:lvlJc w:val="left"/>
      <w:pPr>
        <w:ind w:left="4680" w:hanging="346"/>
      </w:pPr>
      <w:rPr>
        <w:rFonts w:ascii="Wingdings" w:hAnsi="Wingdings" w:hint="default"/>
      </w:rPr>
    </w:lvl>
    <w:lvl w:ilvl="6">
      <w:start w:val="1"/>
      <w:numFmt w:val="bullet"/>
      <w:suff w:val="tab"/>
      <w:lvlText w:val=""/>
      <w:lvlJc w:val="left"/>
      <w:pPr>
        <w:ind w:left="5400" w:hanging="346"/>
      </w:pPr>
      <w:rPr>
        <w:rFonts w:ascii="Symbol" w:hAnsi="Symbol" w:hint="default"/>
      </w:rPr>
    </w:lvl>
    <w:lvl w:ilvl="7">
      <w:start w:val="1"/>
      <w:numFmt w:val="bullet"/>
      <w:suff w:val="tab"/>
      <w:lvlText w:val="o"/>
      <w:lvlJc w:val="left"/>
      <w:pPr>
        <w:ind w:left="6120" w:hanging="346"/>
      </w:pPr>
      <w:rPr>
        <w:rFonts w:ascii="Courier New" w:hAnsi="Courier New" w:cs="Courier New" w:hint="default"/>
      </w:rPr>
    </w:lvl>
    <w:lvl w:ilvl="8">
      <w:start w:val="1"/>
      <w:numFmt w:val="bullet"/>
      <w:suff w:val="tab"/>
      <w:lvlText w:val=""/>
      <w:lvlJc w:val="left"/>
      <w:pPr>
        <w:ind w:left="6840" w:hanging="346"/>
      </w:pPr>
      <w:rPr>
        <w:rFonts w:ascii="Wingdings" w:hAnsi="Wingdings" w:hint="default"/>
      </w:rPr>
    </w:lvl>
  </w:abstractNum>
  <w:abstractNum w:abstractNumId="99">
    <w:multiLevelType w:val="hybridMultilevel"/>
    <w:lvl w:ilvl="0">
      <w:start w:val="1"/>
      <w:numFmt w:val="decimal"/>
      <w:suff w:val="tab"/>
      <w:lvlText w:val="%1."/>
      <w:lvlJc w:val="left"/>
      <w:pPr>
        <w:ind w:left="643" w:hanging="346"/>
        <w:tabs>
          <w:tab w:val="left" w:pos="643"/>
        </w:tabs>
      </w:p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100">
    <w:multiLevelType w:val="hybridMultilevel"/>
    <w:lvl w:ilvl="0">
      <w:start w:val="1"/>
      <w:numFmt w:val="bullet"/>
      <w:suff w:val="tab"/>
      <w:lvlText w:val="·"/>
      <w:lvlJc w:val="left"/>
      <w:pPr>
        <w:ind w:left="720" w:hanging="348"/>
      </w:pPr>
      <w:rPr>
        <w:rFonts w:ascii="Symbol" w:hAnsi="Symbol" w:cs="Symbol" w:eastAsia="Symbol"/>
      </w:rPr>
    </w:lvl>
    <w:lvl w:ilvl="1">
      <w:start w:val="1"/>
      <w:numFmt w:val="bullet"/>
      <w:suff w:val="tab"/>
      <w:lvlText w:val="o"/>
      <w:lvlJc w:val="left"/>
      <w:pPr>
        <w:ind w:left="1440" w:hanging="348"/>
      </w:pPr>
      <w:rPr>
        <w:rFonts w:ascii="Courier New" w:hAnsi="Courier New" w:cs="Courier New" w:eastAsia="Courier New"/>
      </w:rPr>
    </w:lvl>
    <w:lvl w:ilvl="2">
      <w:start w:val="1"/>
      <w:numFmt w:val="bullet"/>
      <w:suff w:val="tab"/>
      <w:lvlText w:val="§"/>
      <w:lvlJc w:val="left"/>
      <w:pPr>
        <w:ind w:left="2160" w:hanging="348"/>
      </w:pPr>
      <w:rPr>
        <w:rFonts w:ascii="Wingdings" w:hAnsi="Wingdings" w:cs="Wingdings" w:eastAsia="Wingdings"/>
      </w:rPr>
    </w:lvl>
    <w:lvl w:ilvl="3">
      <w:start w:val="1"/>
      <w:numFmt w:val="bullet"/>
      <w:suff w:val="tab"/>
      <w:lvlText w:val="·"/>
      <w:lvlJc w:val="left"/>
      <w:pPr>
        <w:ind w:left="2880" w:hanging="348"/>
      </w:pPr>
      <w:rPr>
        <w:rFonts w:ascii="Symbol" w:hAnsi="Symbol" w:cs="Symbol" w:eastAsia="Symbol"/>
      </w:rPr>
    </w:lvl>
    <w:lvl w:ilvl="4">
      <w:start w:val="1"/>
      <w:numFmt w:val="bullet"/>
      <w:suff w:val="tab"/>
      <w:lvlText w:val="o"/>
      <w:lvlJc w:val="left"/>
      <w:pPr>
        <w:ind w:left="3600" w:hanging="348"/>
      </w:pPr>
      <w:rPr>
        <w:rFonts w:ascii="Courier New" w:hAnsi="Courier New" w:cs="Courier New" w:eastAsia="Courier New"/>
      </w:rPr>
    </w:lvl>
    <w:lvl w:ilvl="5">
      <w:start w:val="1"/>
      <w:numFmt w:val="bullet"/>
      <w:suff w:val="tab"/>
      <w:lvlText w:val="§"/>
      <w:lvlJc w:val="left"/>
      <w:pPr>
        <w:ind w:left="4320" w:hanging="348"/>
      </w:pPr>
      <w:rPr>
        <w:rFonts w:ascii="Wingdings" w:hAnsi="Wingdings" w:cs="Wingdings" w:eastAsia="Wingdings"/>
      </w:rPr>
    </w:lvl>
    <w:lvl w:ilvl="6">
      <w:start w:val="1"/>
      <w:numFmt w:val="bullet"/>
      <w:suff w:val="tab"/>
      <w:lvlText w:val="·"/>
      <w:lvlJc w:val="left"/>
      <w:pPr>
        <w:ind w:left="5040" w:hanging="348"/>
      </w:pPr>
      <w:rPr>
        <w:rFonts w:ascii="Symbol" w:hAnsi="Symbol" w:cs="Symbol" w:eastAsia="Symbol"/>
      </w:rPr>
    </w:lvl>
    <w:lvl w:ilvl="7">
      <w:start w:val="1"/>
      <w:numFmt w:val="bullet"/>
      <w:suff w:val="tab"/>
      <w:lvlText w:val="o"/>
      <w:lvlJc w:val="left"/>
      <w:pPr>
        <w:ind w:left="5760" w:hanging="348"/>
      </w:pPr>
      <w:rPr>
        <w:rFonts w:ascii="Courier New" w:hAnsi="Courier New" w:cs="Courier New" w:eastAsia="Courier New"/>
      </w:rPr>
    </w:lvl>
    <w:lvl w:ilvl="8">
      <w:start w:val="1"/>
      <w:numFmt w:val="bullet"/>
      <w:suff w:val="tab"/>
      <w:lvlText w:val="§"/>
      <w:lvlJc w:val="left"/>
      <w:pPr>
        <w:ind w:left="6480" w:hanging="348"/>
      </w:pPr>
      <w:rPr>
        <w:rFonts w:ascii="Wingdings" w:hAnsi="Wingdings" w:cs="Wingdings" w:eastAsia="Wingdings"/>
      </w:rPr>
    </w:lvl>
  </w:abstractNum>
  <w:abstractNum w:abstractNumId="101">
    <w:multiLevelType w:val="hybridMultilevel"/>
    <w:lvl w:ilvl="0">
      <w:start w:val="1"/>
      <w:numFmt w:val="bullet"/>
      <w:suff w:val="tab"/>
      <w:lvlText w:val=""/>
      <w:lvlJc w:val="left"/>
      <w:pPr>
        <w:ind w:left="1440" w:hanging="347"/>
      </w:pPr>
      <w:rPr>
        <w:rFonts w:ascii="Wingdings" w:hAnsi="Wingdings" w:hint="default"/>
      </w:rPr>
    </w:lvl>
    <w:lvl w:ilvl="1">
      <w:start w:val="1"/>
      <w:numFmt w:val="bullet"/>
      <w:suff w:val="tab"/>
      <w:lvlText w:val="o"/>
      <w:lvlJc w:val="left"/>
      <w:pPr>
        <w:ind w:left="2160" w:hanging="347"/>
      </w:pPr>
      <w:rPr>
        <w:rFonts w:ascii="Courier New" w:hAnsi="Courier New" w:cs="Courier New" w:hint="default"/>
      </w:rPr>
    </w:lvl>
    <w:lvl w:ilvl="2">
      <w:start w:val="1"/>
      <w:numFmt w:val="bullet"/>
      <w:suff w:val="tab"/>
      <w:lvlText w:val=""/>
      <w:lvlJc w:val="left"/>
      <w:pPr>
        <w:ind w:left="2880" w:hanging="347"/>
      </w:pPr>
      <w:rPr>
        <w:rFonts w:ascii="Wingdings" w:hAnsi="Wingdings" w:hint="default"/>
      </w:rPr>
    </w:lvl>
    <w:lvl w:ilvl="3">
      <w:start w:val="1"/>
      <w:numFmt w:val="bullet"/>
      <w:suff w:val="tab"/>
      <w:lvlText w:val=""/>
      <w:lvlJc w:val="left"/>
      <w:pPr>
        <w:ind w:left="3600" w:hanging="347"/>
      </w:pPr>
      <w:rPr>
        <w:rFonts w:ascii="Symbol" w:hAnsi="Symbol" w:hint="default"/>
      </w:rPr>
    </w:lvl>
    <w:lvl w:ilvl="4">
      <w:start w:val="1"/>
      <w:numFmt w:val="bullet"/>
      <w:suff w:val="tab"/>
      <w:lvlText w:val="o"/>
      <w:lvlJc w:val="left"/>
      <w:pPr>
        <w:ind w:left="4320" w:hanging="347"/>
      </w:pPr>
      <w:rPr>
        <w:rFonts w:ascii="Courier New" w:hAnsi="Courier New" w:cs="Courier New" w:hint="default"/>
      </w:rPr>
    </w:lvl>
    <w:lvl w:ilvl="5">
      <w:start w:val="1"/>
      <w:numFmt w:val="bullet"/>
      <w:suff w:val="tab"/>
      <w:lvlText w:val=""/>
      <w:lvlJc w:val="left"/>
      <w:pPr>
        <w:ind w:left="5040" w:hanging="347"/>
      </w:pPr>
      <w:rPr>
        <w:rFonts w:ascii="Wingdings" w:hAnsi="Wingdings" w:hint="default"/>
      </w:rPr>
    </w:lvl>
    <w:lvl w:ilvl="6">
      <w:start w:val="1"/>
      <w:numFmt w:val="bullet"/>
      <w:suff w:val="tab"/>
      <w:lvlText w:val=""/>
      <w:lvlJc w:val="left"/>
      <w:pPr>
        <w:ind w:left="5760" w:hanging="347"/>
      </w:pPr>
      <w:rPr>
        <w:rFonts w:ascii="Symbol" w:hAnsi="Symbol" w:hint="default"/>
      </w:rPr>
    </w:lvl>
    <w:lvl w:ilvl="7">
      <w:start w:val="1"/>
      <w:numFmt w:val="bullet"/>
      <w:suff w:val="tab"/>
      <w:lvlText w:val="o"/>
      <w:lvlJc w:val="left"/>
      <w:pPr>
        <w:ind w:left="6480" w:hanging="347"/>
      </w:pPr>
      <w:rPr>
        <w:rFonts w:ascii="Courier New" w:hAnsi="Courier New" w:cs="Courier New" w:hint="default"/>
      </w:rPr>
    </w:lvl>
    <w:lvl w:ilvl="8">
      <w:start w:val="1"/>
      <w:numFmt w:val="bullet"/>
      <w:suff w:val="tab"/>
      <w:lvlText w:val=""/>
      <w:lvlJc w:val="left"/>
      <w:pPr>
        <w:ind w:left="7200" w:hanging="347"/>
      </w:pPr>
      <w:rPr>
        <w:rFonts w:ascii="Wingdings" w:hAnsi="Wingdings" w:hint="default"/>
      </w:rPr>
    </w:lvl>
  </w:abstractNum>
  <w:abstractNum w:abstractNumId="102">
    <w:multiLevelType w:val="hybridMultilevel"/>
    <w:lvl w:ilvl="0">
      <w:start w:val="1"/>
      <w:numFmt w:val="decimal"/>
      <w:suff w:val="tab"/>
      <w:lvlText w:val="%1."/>
      <w:lvlJc w:val="right"/>
      <w:pPr>
        <w:ind w:left="720" w:hanging="353"/>
      </w:pPr>
      <w:rPr>
        <w:rFonts w:ascii="Times New Roman" w:hAnsi="Times New Roman" w:cs="Times New Roman" w:eastAsia="Times New Roman"/>
        <w:color w:val="0E101A"/>
        <w:sz w:val="24"/>
      </w:rPr>
    </w:lvl>
    <w:lvl w:ilvl="1">
      <w:start w:val="1"/>
      <w:numFmt w:val="decimal"/>
      <w:suff w:val="tab"/>
      <w:lvlText w:val="%2."/>
      <w:lvlJc w:val="right"/>
      <w:pPr>
        <w:ind w:left="1440" w:hanging="353"/>
      </w:pPr>
    </w:lvl>
    <w:lvl w:ilvl="2">
      <w:start w:val="1"/>
      <w:numFmt w:val="decimal"/>
      <w:suff w:val="tab"/>
      <w:lvlText w:val="%3."/>
      <w:lvlJc w:val="right"/>
      <w:pPr>
        <w:ind w:left="2160" w:hanging="173"/>
      </w:pPr>
    </w:lvl>
    <w:lvl w:ilvl="3">
      <w:start w:val="1"/>
      <w:numFmt w:val="decimal"/>
      <w:suff w:val="tab"/>
      <w:lvlText w:val="%4."/>
      <w:lvlJc w:val="right"/>
      <w:pPr>
        <w:ind w:left="2880" w:hanging="353"/>
      </w:pPr>
    </w:lvl>
    <w:lvl w:ilvl="4">
      <w:start w:val="1"/>
      <w:numFmt w:val="decimal"/>
      <w:suff w:val="tab"/>
      <w:lvlText w:val="%5."/>
      <w:lvlJc w:val="right"/>
      <w:pPr>
        <w:ind w:left="3600" w:hanging="353"/>
      </w:pPr>
    </w:lvl>
    <w:lvl w:ilvl="5">
      <w:start w:val="1"/>
      <w:numFmt w:val="decimal"/>
      <w:suff w:val="tab"/>
      <w:lvlText w:val="%6."/>
      <w:lvlJc w:val="right"/>
      <w:pPr>
        <w:ind w:left="4320" w:hanging="173"/>
      </w:pPr>
    </w:lvl>
    <w:lvl w:ilvl="6">
      <w:start w:val="1"/>
      <w:numFmt w:val="decimal"/>
      <w:suff w:val="tab"/>
      <w:lvlText w:val="%7."/>
      <w:lvlJc w:val="right"/>
      <w:pPr>
        <w:ind w:left="5040" w:hanging="353"/>
      </w:pPr>
    </w:lvl>
    <w:lvl w:ilvl="7">
      <w:start w:val="1"/>
      <w:numFmt w:val="decimal"/>
      <w:suff w:val="tab"/>
      <w:lvlText w:val="%8."/>
      <w:lvlJc w:val="right"/>
      <w:pPr>
        <w:ind w:left="5760" w:hanging="353"/>
      </w:pPr>
    </w:lvl>
    <w:lvl w:ilvl="8">
      <w:start w:val="1"/>
      <w:numFmt w:val="decimal"/>
      <w:suff w:val="tab"/>
      <w:lvlText w:val="%9."/>
      <w:lvlJc w:val="right"/>
      <w:pPr>
        <w:ind w:left="6480" w:hanging="173"/>
      </w:pPr>
    </w:lvl>
  </w:abstractNum>
  <w:abstractNum w:abstractNumId="103">
    <w:multiLevelType w:val="hybridMultilevel"/>
    <w:lvl w:ilvl="0">
      <w:start w:val="1"/>
      <w:numFmt w:val="bullet"/>
      <w:suff w:val="tab"/>
      <w:lvlText w:val="·"/>
      <w:lvlJc w:val="left"/>
      <w:pPr>
        <w:ind w:left="1440" w:hanging="356"/>
      </w:pPr>
      <w:rPr>
        <w:rFonts w:ascii="Symbol" w:hAnsi="Symbol" w:cs="Symbol" w:eastAsia="Symbol"/>
      </w:rPr>
    </w:lvl>
    <w:lvl w:ilvl="1">
      <w:start w:val="1"/>
      <w:numFmt w:val="bullet"/>
      <w:suff w:val="tab"/>
      <w:lvlText w:val="o"/>
      <w:lvlJc w:val="left"/>
      <w:pPr>
        <w:ind w:left="2160" w:hanging="356"/>
      </w:pPr>
      <w:rPr>
        <w:rFonts w:ascii="Courier New" w:hAnsi="Courier New" w:cs="Courier New" w:eastAsia="Courier New"/>
      </w:rPr>
    </w:lvl>
    <w:lvl w:ilvl="2">
      <w:start w:val="1"/>
      <w:numFmt w:val="bullet"/>
      <w:suff w:val="tab"/>
      <w:lvlText w:val="§"/>
      <w:lvlJc w:val="left"/>
      <w:pPr>
        <w:ind w:left="2880" w:hanging="356"/>
      </w:pPr>
      <w:rPr>
        <w:rFonts w:ascii="Wingdings" w:hAnsi="Wingdings" w:cs="Wingdings" w:eastAsia="Wingdings"/>
      </w:rPr>
    </w:lvl>
    <w:lvl w:ilvl="3">
      <w:start w:val="1"/>
      <w:numFmt w:val="bullet"/>
      <w:suff w:val="tab"/>
      <w:lvlText w:val="·"/>
      <w:lvlJc w:val="left"/>
      <w:pPr>
        <w:ind w:left="3600" w:hanging="356"/>
      </w:pPr>
      <w:rPr>
        <w:rFonts w:ascii="Symbol" w:hAnsi="Symbol" w:cs="Symbol" w:eastAsia="Symbol"/>
      </w:rPr>
    </w:lvl>
    <w:lvl w:ilvl="4">
      <w:start w:val="1"/>
      <w:numFmt w:val="bullet"/>
      <w:suff w:val="tab"/>
      <w:lvlText w:val="o"/>
      <w:lvlJc w:val="left"/>
      <w:pPr>
        <w:ind w:left="4320" w:hanging="356"/>
      </w:pPr>
      <w:rPr>
        <w:rFonts w:ascii="Courier New" w:hAnsi="Courier New" w:cs="Courier New" w:eastAsia="Courier New"/>
      </w:rPr>
    </w:lvl>
    <w:lvl w:ilvl="5">
      <w:start w:val="1"/>
      <w:numFmt w:val="bullet"/>
      <w:suff w:val="tab"/>
      <w:lvlText w:val="§"/>
      <w:lvlJc w:val="left"/>
      <w:pPr>
        <w:ind w:left="5040" w:hanging="356"/>
      </w:pPr>
      <w:rPr>
        <w:rFonts w:ascii="Wingdings" w:hAnsi="Wingdings" w:cs="Wingdings" w:eastAsia="Wingdings"/>
      </w:rPr>
    </w:lvl>
    <w:lvl w:ilvl="6">
      <w:start w:val="1"/>
      <w:numFmt w:val="bullet"/>
      <w:suff w:val="tab"/>
      <w:lvlText w:val="·"/>
      <w:lvlJc w:val="left"/>
      <w:pPr>
        <w:ind w:left="5760" w:hanging="356"/>
      </w:pPr>
      <w:rPr>
        <w:rFonts w:ascii="Symbol" w:hAnsi="Symbol" w:cs="Symbol" w:eastAsia="Symbol"/>
      </w:rPr>
    </w:lvl>
    <w:lvl w:ilvl="7">
      <w:start w:val="1"/>
      <w:numFmt w:val="bullet"/>
      <w:suff w:val="tab"/>
      <w:lvlText w:val="o"/>
      <w:lvlJc w:val="left"/>
      <w:pPr>
        <w:ind w:left="6480" w:hanging="356"/>
      </w:pPr>
      <w:rPr>
        <w:rFonts w:ascii="Courier New" w:hAnsi="Courier New" w:cs="Courier New" w:eastAsia="Courier New"/>
      </w:rPr>
    </w:lvl>
    <w:lvl w:ilvl="8">
      <w:start w:val="1"/>
      <w:numFmt w:val="bullet"/>
      <w:suff w:val="tab"/>
      <w:lvlText w:val="§"/>
      <w:lvlJc w:val="left"/>
      <w:pPr>
        <w:ind w:left="7200" w:hanging="356"/>
      </w:pPr>
      <w:rPr>
        <w:rFonts w:ascii="Wingdings" w:hAnsi="Wingdings" w:cs="Wingdings" w:eastAsia="Wingdings"/>
      </w:rPr>
    </w:lvl>
  </w:abstractNum>
  <w:abstractNum w:abstractNumId="104">
    <w:multiLevelType w:val="hybridMultilevel"/>
    <w:lvl w:ilvl="0">
      <w:start w:val="1"/>
      <w:numFmt w:val="bullet"/>
      <w:suff w:val="tab"/>
      <w:lvlText w:val="v"/>
      <w:lvlJc w:val="left"/>
      <w:pPr>
        <w:ind w:left="360" w:hanging="328"/>
      </w:pPr>
      <w:rPr>
        <w:rFonts w:ascii="Wingdings" w:hAnsi="Wingdings" w:cs="Wingdings" w:eastAsia="Wingdings"/>
      </w:rPr>
    </w:lvl>
    <w:lvl w:ilvl="1">
      <w:start w:val="1"/>
      <w:numFmt w:val="bullet"/>
      <w:suff w:val="tab"/>
      <w:lvlText w:val="Ø"/>
      <w:lvlJc w:val="left"/>
      <w:pPr>
        <w:ind w:left="720" w:hanging="328"/>
      </w:pPr>
      <w:rPr>
        <w:rFonts w:ascii="Wingdings" w:hAnsi="Wingdings" w:cs="Wingdings" w:eastAsia="Wingdings"/>
      </w:rPr>
    </w:lvl>
    <w:lvl w:ilvl="2">
      <w:start w:val="1"/>
      <w:numFmt w:val="bullet"/>
      <w:suff w:val="tab"/>
      <w:lvlText w:val="§"/>
      <w:lvlJc w:val="left"/>
      <w:pPr>
        <w:ind w:left="1080" w:hanging="328"/>
      </w:pPr>
      <w:rPr>
        <w:rFonts w:ascii="Wingdings" w:hAnsi="Wingdings" w:cs="Wingdings" w:eastAsia="Wingdings"/>
      </w:rPr>
    </w:lvl>
    <w:lvl w:ilvl="3">
      <w:start w:val="1"/>
      <w:numFmt w:val="bullet"/>
      <w:suff w:val="tab"/>
      <w:lvlText w:val="·"/>
      <w:lvlJc w:val="left"/>
      <w:pPr>
        <w:ind w:left="1440" w:hanging="328"/>
      </w:pPr>
      <w:rPr>
        <w:rFonts w:ascii="Symbol" w:hAnsi="Symbol" w:cs="Symbol" w:eastAsia="Symbol"/>
      </w:rPr>
    </w:lvl>
    <w:lvl w:ilvl="4">
      <w:start w:val="1"/>
      <w:numFmt w:val="bullet"/>
      <w:suff w:val="tab"/>
      <w:lvlText w:val="¨"/>
      <w:lvlJc w:val="left"/>
      <w:pPr>
        <w:ind w:left="1800" w:hanging="328"/>
      </w:pPr>
      <w:rPr>
        <w:rFonts w:ascii="Symbol" w:hAnsi="Symbol" w:cs="Symbol" w:eastAsia="Symbol"/>
      </w:rPr>
    </w:lvl>
    <w:lvl w:ilvl="5">
      <w:start w:val="1"/>
      <w:numFmt w:val="bullet"/>
      <w:suff w:val="tab"/>
      <w:lvlText w:val="Ø"/>
      <w:lvlJc w:val="left"/>
      <w:pPr>
        <w:ind w:left="2160" w:hanging="328"/>
      </w:pPr>
      <w:rPr>
        <w:rFonts w:ascii="Wingdings" w:hAnsi="Wingdings" w:cs="Wingdings" w:eastAsia="Wingdings"/>
      </w:rPr>
    </w:lvl>
    <w:lvl w:ilvl="6">
      <w:start w:val="1"/>
      <w:numFmt w:val="bullet"/>
      <w:suff w:val="tab"/>
      <w:lvlText w:val="§"/>
      <w:lvlJc w:val="left"/>
      <w:pPr>
        <w:ind w:left="2520" w:hanging="328"/>
      </w:pPr>
      <w:rPr>
        <w:rFonts w:ascii="Wingdings" w:hAnsi="Wingdings" w:cs="Wingdings" w:eastAsia="Wingdings"/>
      </w:rPr>
    </w:lvl>
    <w:lvl w:ilvl="7">
      <w:start w:val="1"/>
      <w:numFmt w:val="bullet"/>
      <w:suff w:val="tab"/>
      <w:lvlText w:val="·"/>
      <w:lvlJc w:val="left"/>
      <w:pPr>
        <w:ind w:left="2880" w:hanging="328"/>
      </w:pPr>
      <w:rPr>
        <w:rFonts w:ascii="Symbol" w:hAnsi="Symbol" w:cs="Symbol" w:eastAsia="Symbol"/>
      </w:rPr>
    </w:lvl>
    <w:lvl w:ilvl="8">
      <w:start w:val="1"/>
      <w:numFmt w:val="bullet"/>
      <w:suff w:val="tab"/>
      <w:lvlText w:val="¨"/>
      <w:lvlJc w:val="left"/>
      <w:pPr>
        <w:ind w:left="3240" w:hanging="328"/>
      </w:pPr>
      <w:rPr>
        <w:rFonts w:ascii="Symbol" w:hAnsi="Symbol" w:cs="Symbol" w:eastAsia="Symbol"/>
      </w:rPr>
    </w:lvl>
  </w:abstractNum>
  <w:abstractNum w:abstractNumId="105">
    <w:multiLevelType w:val="hybridMultilevel"/>
    <w:lvl w:ilvl="0">
      <w:start w:val="1"/>
      <w:numFmt w:val="decimal"/>
      <w:suff w:val="tab"/>
      <w:lvlText w:val="%1)"/>
      <w:lvlJc w:val="left"/>
      <w:pPr>
        <w:ind w:left="360" w:hanging="346"/>
      </w:pPr>
    </w:lvl>
    <w:lvl w:ilvl="1">
      <w:start w:val="1"/>
      <w:numFmt w:val="lowerLetter"/>
      <w:suff w:val="tab"/>
      <w:lvlText w:val="%2)"/>
      <w:lvlJc w:val="left"/>
      <w:pPr>
        <w:ind w:left="720" w:hanging="346"/>
      </w:pPr>
    </w:lvl>
    <w:lvl w:ilvl="2">
      <w:start w:val="1"/>
      <w:numFmt w:val="lowerRoman"/>
      <w:suff w:val="tab"/>
      <w:lvlText w:val="%3)"/>
      <w:lvlJc w:val="left"/>
      <w:pPr>
        <w:ind w:left="1080" w:hanging="346"/>
      </w:pPr>
    </w:lvl>
    <w:lvl w:ilvl="3">
      <w:start w:val="1"/>
      <w:numFmt w:val="decimal"/>
      <w:suff w:val="tab"/>
      <w:lvlText w:val="(%4)"/>
      <w:lvlJc w:val="left"/>
      <w:pPr>
        <w:ind w:left="1440" w:hanging="346"/>
      </w:pPr>
    </w:lvl>
    <w:lvl w:ilvl="4">
      <w:start w:val="1"/>
      <w:numFmt w:val="lowerLetter"/>
      <w:suff w:val="tab"/>
      <w:lvlText w:val="(%5)"/>
      <w:lvlJc w:val="left"/>
      <w:pPr>
        <w:ind w:left="1800" w:hanging="346"/>
      </w:pPr>
    </w:lvl>
    <w:lvl w:ilvl="5">
      <w:start w:val="1"/>
      <w:numFmt w:val="lowerRoman"/>
      <w:suff w:val="tab"/>
      <w:lvlText w:val="(%6)"/>
      <w:lvlJc w:val="left"/>
      <w:pPr>
        <w:ind w:left="2160" w:hanging="346"/>
      </w:pPr>
    </w:lvl>
    <w:lvl w:ilvl="6">
      <w:start w:val="1"/>
      <w:numFmt w:val="decimal"/>
      <w:suff w:val="tab"/>
      <w:lvlText w:val="%7."/>
      <w:lvlJc w:val="left"/>
      <w:pPr>
        <w:ind w:left="2520" w:hanging="346"/>
      </w:pPr>
    </w:lvl>
    <w:lvl w:ilvl="7">
      <w:start w:val="1"/>
      <w:numFmt w:val="lowerLetter"/>
      <w:suff w:val="tab"/>
      <w:lvlText w:val="%8."/>
      <w:lvlJc w:val="left"/>
      <w:pPr>
        <w:ind w:left="2880" w:hanging="346"/>
      </w:pPr>
    </w:lvl>
    <w:lvl w:ilvl="8">
      <w:start w:val="1"/>
      <w:numFmt w:val="lowerRoman"/>
      <w:suff w:val="tab"/>
      <w:lvlText w:val="%9."/>
      <w:lvlJc w:val="left"/>
      <w:pPr>
        <w:ind w:left="3240" w:hanging="346"/>
      </w:pPr>
    </w:lvl>
  </w:abstractNum>
  <w:abstractNum w:abstractNumId="106">
    <w:multiLevelType w:val="hybridMultilevel"/>
    <w:lvl w:ilvl="0">
      <w:start w:val="1"/>
      <w:numFmt w:val="bullet"/>
      <w:suff w:val="tab"/>
      <w:lvlText w:val="-"/>
      <w:lvlJc w:val="left"/>
      <w:pPr>
        <w:ind w:left="720" w:hanging="327"/>
      </w:pPr>
      <w:rPr>
        <w:rFonts w:ascii="Calibri" w:hAnsi="Calibri" w:hint="default"/>
      </w:rPr>
    </w:lvl>
    <w:lvl w:ilvl="1">
      <w:start w:val="1"/>
      <w:numFmt w:val="bullet"/>
      <w:suff w:val="tab"/>
      <w:lvlText w:val="o"/>
      <w:lvlJc w:val="left"/>
      <w:pPr>
        <w:ind w:left="1440" w:hanging="327"/>
      </w:pPr>
      <w:rPr>
        <w:rFonts w:ascii="Courier New" w:hAnsi="Courier New" w:hint="default"/>
      </w:rPr>
    </w:lvl>
    <w:lvl w:ilvl="2">
      <w:start w:val="1"/>
      <w:numFmt w:val="bullet"/>
      <w:suff w:val="tab"/>
      <w:lvlText w:val=""/>
      <w:lvlJc w:val="left"/>
      <w:pPr>
        <w:ind w:left="2160" w:hanging="327"/>
      </w:pPr>
      <w:rPr>
        <w:rFonts w:ascii="Wingdings" w:hAnsi="Wingdings" w:hint="default"/>
      </w:rPr>
    </w:lvl>
    <w:lvl w:ilvl="3">
      <w:start w:val="1"/>
      <w:numFmt w:val="bullet"/>
      <w:suff w:val="tab"/>
      <w:lvlText w:val=""/>
      <w:lvlJc w:val="left"/>
      <w:pPr>
        <w:ind w:left="2880" w:hanging="327"/>
      </w:pPr>
      <w:rPr>
        <w:rFonts w:ascii="Symbol" w:hAnsi="Symbol" w:hint="default"/>
      </w:rPr>
    </w:lvl>
    <w:lvl w:ilvl="4">
      <w:start w:val="1"/>
      <w:numFmt w:val="bullet"/>
      <w:suff w:val="tab"/>
      <w:lvlText w:val="o"/>
      <w:lvlJc w:val="left"/>
      <w:pPr>
        <w:ind w:left="3600" w:hanging="327"/>
      </w:pPr>
      <w:rPr>
        <w:rFonts w:ascii="Courier New" w:hAnsi="Courier New" w:hint="default"/>
      </w:rPr>
    </w:lvl>
    <w:lvl w:ilvl="5">
      <w:start w:val="1"/>
      <w:numFmt w:val="bullet"/>
      <w:suff w:val="tab"/>
      <w:lvlText w:val=""/>
      <w:lvlJc w:val="left"/>
      <w:pPr>
        <w:ind w:left="4320" w:hanging="327"/>
      </w:pPr>
      <w:rPr>
        <w:rFonts w:ascii="Wingdings" w:hAnsi="Wingdings" w:hint="default"/>
      </w:rPr>
    </w:lvl>
    <w:lvl w:ilvl="6">
      <w:start w:val="1"/>
      <w:numFmt w:val="bullet"/>
      <w:suff w:val="tab"/>
      <w:lvlText w:val=""/>
      <w:lvlJc w:val="left"/>
      <w:pPr>
        <w:ind w:left="5040" w:hanging="327"/>
      </w:pPr>
      <w:rPr>
        <w:rFonts w:ascii="Symbol" w:hAnsi="Symbol" w:hint="default"/>
      </w:rPr>
    </w:lvl>
    <w:lvl w:ilvl="7">
      <w:start w:val="1"/>
      <w:numFmt w:val="bullet"/>
      <w:suff w:val="tab"/>
      <w:lvlText w:val="o"/>
      <w:lvlJc w:val="left"/>
      <w:pPr>
        <w:ind w:left="5760" w:hanging="327"/>
      </w:pPr>
      <w:rPr>
        <w:rFonts w:ascii="Courier New" w:hAnsi="Courier New" w:hint="default"/>
      </w:rPr>
    </w:lvl>
    <w:lvl w:ilvl="8">
      <w:start w:val="1"/>
      <w:numFmt w:val="bullet"/>
      <w:suff w:val="tab"/>
      <w:lvlText w:val=""/>
      <w:lvlJc w:val="left"/>
      <w:pPr>
        <w:ind w:left="6480" w:hanging="327"/>
      </w:pPr>
      <w:rPr>
        <w:rFonts w:ascii="Wingdings" w:hAnsi="Wingdings" w:hint="default"/>
      </w:rPr>
    </w:lvl>
  </w:abstractNum>
  <w:abstractNum w:abstractNumId="107">
    <w:multiLevelType w:val="hybridMultilevel"/>
    <w:lvl w:ilvl="0">
      <w:start w:val="1"/>
      <w:numFmt w:val="decimal"/>
      <w:suff w:val="tab"/>
      <w:lvlText w:val="%1."/>
      <w:lvlJc w:val="left"/>
      <w:pPr>
        <w:ind w:left="720" w:hanging="317"/>
      </w:pPr>
    </w:lvl>
    <w:lvl w:ilvl="1">
      <w:start w:val="1"/>
      <w:numFmt w:val="lowerLetter"/>
      <w:suff w:val="tab"/>
      <w:lvlText w:val="%2."/>
      <w:lvlJc w:val="left"/>
      <w:pPr>
        <w:ind w:left="1440" w:hanging="317"/>
      </w:pPr>
    </w:lvl>
    <w:lvl w:ilvl="2">
      <w:start w:val="1"/>
      <w:numFmt w:val="lowerRoman"/>
      <w:suff w:val="tab"/>
      <w:lvlText w:val="%3."/>
      <w:lvlJc w:val="right"/>
      <w:pPr>
        <w:ind w:left="2160" w:hanging="137"/>
      </w:pPr>
    </w:lvl>
    <w:lvl w:ilvl="3">
      <w:start w:val="1"/>
      <w:numFmt w:val="decimal"/>
      <w:suff w:val="tab"/>
      <w:lvlText w:val="%4."/>
      <w:lvlJc w:val="left"/>
      <w:pPr>
        <w:ind w:left="2880" w:hanging="317"/>
      </w:pPr>
    </w:lvl>
    <w:lvl w:ilvl="4">
      <w:start w:val="1"/>
      <w:numFmt w:val="lowerLetter"/>
      <w:suff w:val="tab"/>
      <w:lvlText w:val="%5."/>
      <w:lvlJc w:val="left"/>
      <w:pPr>
        <w:ind w:left="3600" w:hanging="317"/>
      </w:pPr>
    </w:lvl>
    <w:lvl w:ilvl="5">
      <w:start w:val="1"/>
      <w:numFmt w:val="lowerRoman"/>
      <w:suff w:val="tab"/>
      <w:lvlText w:val="%6."/>
      <w:lvlJc w:val="right"/>
      <w:pPr>
        <w:ind w:left="4320" w:hanging="137"/>
      </w:pPr>
    </w:lvl>
    <w:lvl w:ilvl="6">
      <w:start w:val="1"/>
      <w:numFmt w:val="decimal"/>
      <w:suff w:val="tab"/>
      <w:lvlText w:val="%7."/>
      <w:lvlJc w:val="left"/>
      <w:pPr>
        <w:ind w:left="5040" w:hanging="317"/>
      </w:pPr>
    </w:lvl>
    <w:lvl w:ilvl="7">
      <w:start w:val="1"/>
      <w:numFmt w:val="lowerLetter"/>
      <w:suff w:val="tab"/>
      <w:lvlText w:val="%8."/>
      <w:lvlJc w:val="left"/>
      <w:pPr>
        <w:ind w:left="5760" w:hanging="317"/>
      </w:pPr>
    </w:lvl>
    <w:lvl w:ilvl="8">
      <w:start w:val="1"/>
      <w:numFmt w:val="lowerRoman"/>
      <w:suff w:val="tab"/>
      <w:lvlText w:val="%9."/>
      <w:lvlJc w:val="right"/>
      <w:pPr>
        <w:ind w:left="6480" w:hanging="137"/>
      </w:pPr>
    </w:lvl>
  </w:abstractNum>
  <w:abstractNum w:abstractNumId="108">
    <w:multiLevelType w:val="hybridMultilevel"/>
    <w:lvl w:ilvl="0">
      <w:start w:val="1"/>
      <w:numFmt w:val="bullet"/>
      <w:suff w:val="tab"/>
      <w:lvlText w:val=""/>
      <w:lvlJc w:val="left"/>
      <w:pPr>
        <w:ind w:left="720" w:hanging="347"/>
      </w:pPr>
      <w:rPr>
        <w:rFonts w:ascii="Symbol" w:hAnsi="Symbol"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09">
    <w:multiLevelType w:val="hybridMultilevel"/>
    <w:lvl w:ilvl="0">
      <w:start w:val="1"/>
      <w:numFmt w:val="bullet"/>
      <w:suff w:val="tab"/>
      <w:lvlText w:val="·"/>
      <w:lvlJc w:val="left"/>
      <w:pPr>
        <w:ind w:left="722" w:hanging="323"/>
      </w:pPr>
      <w:rPr>
        <w:rFonts w:ascii="Symbol" w:hAnsi="Symbol" w:cs="Symbol" w:eastAsia="Symbol"/>
      </w:rPr>
    </w:lvl>
    <w:lvl w:ilvl="1">
      <w:start w:val="1"/>
      <w:numFmt w:val="bullet"/>
      <w:suff w:val="tab"/>
      <w:lvlText w:val="o"/>
      <w:lvlJc w:val="left"/>
      <w:pPr>
        <w:ind w:left="1442" w:hanging="323"/>
      </w:pPr>
      <w:rPr>
        <w:rFonts w:ascii="Courier New" w:hAnsi="Courier New" w:cs="Courier New" w:eastAsia="Courier New"/>
      </w:rPr>
    </w:lvl>
    <w:lvl w:ilvl="2">
      <w:start w:val="1"/>
      <w:numFmt w:val="bullet"/>
      <w:suff w:val="tab"/>
      <w:lvlText w:val="§"/>
      <w:lvlJc w:val="left"/>
      <w:pPr>
        <w:ind w:left="2162" w:hanging="323"/>
      </w:pPr>
      <w:rPr>
        <w:rFonts w:ascii="Wingdings" w:hAnsi="Wingdings" w:cs="Wingdings" w:eastAsia="Wingdings"/>
      </w:rPr>
    </w:lvl>
    <w:lvl w:ilvl="3">
      <w:start w:val="1"/>
      <w:numFmt w:val="bullet"/>
      <w:suff w:val="tab"/>
      <w:lvlText w:val="·"/>
      <w:lvlJc w:val="left"/>
      <w:pPr>
        <w:ind w:left="2882" w:hanging="323"/>
      </w:pPr>
      <w:rPr>
        <w:rFonts w:ascii="Symbol" w:hAnsi="Symbol" w:cs="Symbol" w:eastAsia="Symbol"/>
      </w:rPr>
    </w:lvl>
    <w:lvl w:ilvl="4">
      <w:start w:val="1"/>
      <w:numFmt w:val="bullet"/>
      <w:suff w:val="tab"/>
      <w:lvlText w:val="o"/>
      <w:lvlJc w:val="left"/>
      <w:pPr>
        <w:ind w:left="3602" w:hanging="323"/>
      </w:pPr>
      <w:rPr>
        <w:rFonts w:ascii="Courier New" w:hAnsi="Courier New" w:cs="Courier New" w:eastAsia="Courier New"/>
      </w:rPr>
    </w:lvl>
    <w:lvl w:ilvl="5">
      <w:start w:val="1"/>
      <w:numFmt w:val="bullet"/>
      <w:suff w:val="tab"/>
      <w:lvlText w:val="§"/>
      <w:lvlJc w:val="left"/>
      <w:pPr>
        <w:ind w:left="4322" w:hanging="323"/>
      </w:pPr>
      <w:rPr>
        <w:rFonts w:ascii="Wingdings" w:hAnsi="Wingdings" w:cs="Wingdings" w:eastAsia="Wingdings"/>
      </w:rPr>
    </w:lvl>
    <w:lvl w:ilvl="6">
      <w:start w:val="1"/>
      <w:numFmt w:val="bullet"/>
      <w:suff w:val="tab"/>
      <w:lvlText w:val="·"/>
      <w:lvlJc w:val="left"/>
      <w:pPr>
        <w:ind w:left="5042" w:hanging="323"/>
      </w:pPr>
      <w:rPr>
        <w:rFonts w:ascii="Symbol" w:hAnsi="Symbol" w:cs="Symbol" w:eastAsia="Symbol"/>
      </w:rPr>
    </w:lvl>
    <w:lvl w:ilvl="7">
      <w:start w:val="1"/>
      <w:numFmt w:val="bullet"/>
      <w:suff w:val="tab"/>
      <w:lvlText w:val="o"/>
      <w:lvlJc w:val="left"/>
      <w:pPr>
        <w:ind w:left="5762" w:hanging="323"/>
      </w:pPr>
      <w:rPr>
        <w:rFonts w:ascii="Courier New" w:hAnsi="Courier New" w:cs="Courier New" w:eastAsia="Courier New"/>
      </w:rPr>
    </w:lvl>
    <w:lvl w:ilvl="8">
      <w:start w:val="1"/>
      <w:numFmt w:val="bullet"/>
      <w:suff w:val="tab"/>
      <w:lvlText w:val="§"/>
      <w:lvlJc w:val="left"/>
      <w:pPr>
        <w:ind w:left="6482" w:hanging="323"/>
      </w:pPr>
      <w:rPr>
        <w:rFonts w:ascii="Wingdings" w:hAnsi="Wingdings" w:cs="Wingdings" w:eastAsia="Wingdings"/>
      </w:rPr>
    </w:lvl>
  </w:abstractNum>
  <w:abstractNum w:abstractNumId="110">
    <w:multiLevelType w:val="hybridMultilevel"/>
    <w:lvl w:ilvl="0">
      <w:start w:val="1"/>
      <w:numFmt w:val="upperLetter"/>
      <w:suff w:val="tab"/>
      <w:lvlText w:val="%1."/>
      <w:lvlJc w:val="left"/>
      <w:pPr>
        <w:ind w:left="648" w:hanging="312"/>
      </w:pPr>
    </w:lvl>
    <w:lvl w:ilvl="1">
      <w:start w:val="1"/>
      <w:numFmt w:val="lowerLetter"/>
      <w:suff w:val="tab"/>
      <w:lvlText w:val="%2."/>
      <w:lvlJc w:val="left"/>
      <w:pPr>
        <w:ind w:left="1440" w:hanging="312"/>
      </w:pPr>
    </w:lvl>
    <w:lvl w:ilvl="2">
      <w:start w:val="1"/>
      <w:numFmt w:val="lowerRoman"/>
      <w:suff w:val="tab"/>
      <w:lvlText w:val="%3."/>
      <w:lvlJc w:val="right"/>
      <w:pPr>
        <w:ind w:left="2160" w:hanging="132"/>
      </w:pPr>
    </w:lvl>
    <w:lvl w:ilvl="3">
      <w:start w:val="1"/>
      <w:numFmt w:val="decimal"/>
      <w:suff w:val="tab"/>
      <w:lvlText w:val="%4."/>
      <w:lvlJc w:val="left"/>
      <w:pPr>
        <w:ind w:left="2880" w:hanging="312"/>
      </w:pPr>
    </w:lvl>
    <w:lvl w:ilvl="4">
      <w:start w:val="1"/>
      <w:numFmt w:val="lowerLetter"/>
      <w:suff w:val="tab"/>
      <w:lvlText w:val="%5."/>
      <w:lvlJc w:val="left"/>
      <w:pPr>
        <w:ind w:left="3600" w:hanging="312"/>
      </w:pPr>
    </w:lvl>
    <w:lvl w:ilvl="5">
      <w:start w:val="1"/>
      <w:numFmt w:val="lowerRoman"/>
      <w:suff w:val="tab"/>
      <w:lvlText w:val="%6."/>
      <w:lvlJc w:val="right"/>
      <w:pPr>
        <w:ind w:left="4320" w:hanging="132"/>
      </w:pPr>
    </w:lvl>
    <w:lvl w:ilvl="6">
      <w:start w:val="1"/>
      <w:numFmt w:val="decimal"/>
      <w:suff w:val="tab"/>
      <w:lvlText w:val="%7."/>
      <w:lvlJc w:val="left"/>
      <w:pPr>
        <w:ind w:left="5040" w:hanging="312"/>
      </w:pPr>
    </w:lvl>
    <w:lvl w:ilvl="7">
      <w:start w:val="1"/>
      <w:numFmt w:val="lowerLetter"/>
      <w:suff w:val="tab"/>
      <w:lvlText w:val="%8."/>
      <w:lvlJc w:val="left"/>
      <w:pPr>
        <w:ind w:left="5760" w:hanging="312"/>
      </w:pPr>
    </w:lvl>
    <w:lvl w:ilvl="8">
      <w:start w:val="1"/>
      <w:numFmt w:val="lowerRoman"/>
      <w:suff w:val="tab"/>
      <w:lvlText w:val="%9."/>
      <w:lvlJc w:val="right"/>
      <w:pPr>
        <w:ind w:left="6480" w:hanging="132"/>
      </w:pPr>
    </w:lvl>
  </w:abstractNum>
  <w:abstractNum w:abstractNumId="111">
    <w:multiLevelType w:val="hybridMultilevel"/>
    <w:lvl w:ilvl="0">
      <w:start w:val="1"/>
      <w:numFmt w:val="bullet"/>
      <w:suff w:val="tab"/>
      <w:lvlText w:val="·"/>
      <w:lvlJc w:val="left"/>
      <w:pPr>
        <w:ind w:left="720" w:hanging="324"/>
      </w:pPr>
      <w:rPr>
        <w:rFonts w:ascii="Symbol" w:hAnsi="Symbol" w:cs="Symbol" w:eastAsia="Symbol"/>
      </w:rPr>
    </w:lvl>
    <w:lvl w:ilvl="1">
      <w:start w:val="1"/>
      <w:numFmt w:val="bullet"/>
      <w:suff w:val="tab"/>
      <w:lvlText w:val="o"/>
      <w:lvlJc w:val="left"/>
      <w:pPr>
        <w:ind w:left="1440" w:hanging="324"/>
      </w:pPr>
      <w:rPr>
        <w:rFonts w:ascii="Courier New" w:hAnsi="Courier New" w:cs="Courier New" w:eastAsia="Courier New"/>
      </w:rPr>
    </w:lvl>
    <w:lvl w:ilvl="2">
      <w:start w:val="1"/>
      <w:numFmt w:val="bullet"/>
      <w:suff w:val="tab"/>
      <w:lvlText w:val="§"/>
      <w:lvlJc w:val="left"/>
      <w:pPr>
        <w:ind w:left="2160" w:hanging="324"/>
      </w:pPr>
      <w:rPr>
        <w:rFonts w:ascii="Wingdings" w:hAnsi="Wingdings" w:cs="Wingdings" w:eastAsia="Wingdings"/>
      </w:rPr>
    </w:lvl>
    <w:lvl w:ilvl="3">
      <w:start w:val="1"/>
      <w:numFmt w:val="bullet"/>
      <w:suff w:val="tab"/>
      <w:lvlText w:val="·"/>
      <w:lvlJc w:val="left"/>
      <w:pPr>
        <w:ind w:left="2880" w:hanging="324"/>
      </w:pPr>
      <w:rPr>
        <w:rFonts w:ascii="Symbol" w:hAnsi="Symbol" w:cs="Symbol" w:eastAsia="Symbol"/>
      </w:rPr>
    </w:lvl>
    <w:lvl w:ilvl="4">
      <w:start w:val="1"/>
      <w:numFmt w:val="bullet"/>
      <w:suff w:val="tab"/>
      <w:lvlText w:val="o"/>
      <w:lvlJc w:val="left"/>
      <w:pPr>
        <w:ind w:left="3600" w:hanging="324"/>
      </w:pPr>
      <w:rPr>
        <w:rFonts w:ascii="Courier New" w:hAnsi="Courier New" w:cs="Courier New" w:eastAsia="Courier New"/>
      </w:rPr>
    </w:lvl>
    <w:lvl w:ilvl="5">
      <w:start w:val="1"/>
      <w:numFmt w:val="bullet"/>
      <w:suff w:val="tab"/>
      <w:lvlText w:val="§"/>
      <w:lvlJc w:val="left"/>
      <w:pPr>
        <w:ind w:left="4320" w:hanging="324"/>
      </w:pPr>
      <w:rPr>
        <w:rFonts w:ascii="Wingdings" w:hAnsi="Wingdings" w:cs="Wingdings" w:eastAsia="Wingdings"/>
      </w:rPr>
    </w:lvl>
    <w:lvl w:ilvl="6">
      <w:start w:val="1"/>
      <w:numFmt w:val="bullet"/>
      <w:suff w:val="tab"/>
      <w:lvlText w:val="·"/>
      <w:lvlJc w:val="left"/>
      <w:pPr>
        <w:ind w:left="5040" w:hanging="324"/>
      </w:pPr>
      <w:rPr>
        <w:rFonts w:ascii="Symbol" w:hAnsi="Symbol" w:cs="Symbol" w:eastAsia="Symbol"/>
      </w:rPr>
    </w:lvl>
    <w:lvl w:ilvl="7">
      <w:start w:val="1"/>
      <w:numFmt w:val="bullet"/>
      <w:suff w:val="tab"/>
      <w:lvlText w:val="o"/>
      <w:lvlJc w:val="left"/>
      <w:pPr>
        <w:ind w:left="5760" w:hanging="324"/>
      </w:pPr>
      <w:rPr>
        <w:rFonts w:ascii="Courier New" w:hAnsi="Courier New" w:cs="Courier New" w:eastAsia="Courier New"/>
      </w:rPr>
    </w:lvl>
    <w:lvl w:ilvl="8">
      <w:start w:val="1"/>
      <w:numFmt w:val="bullet"/>
      <w:suff w:val="tab"/>
      <w:lvlText w:val="§"/>
      <w:lvlJc w:val="left"/>
      <w:pPr>
        <w:ind w:left="6480" w:hanging="324"/>
      </w:pPr>
      <w:rPr>
        <w:rFonts w:ascii="Wingdings" w:hAnsi="Wingdings" w:cs="Wingdings" w:eastAsia="Wingdings"/>
      </w:rPr>
    </w:lvl>
  </w:abstractNum>
  <w:abstractNum w:abstractNumId="112">
    <w:multiLevelType w:val="hybridMultilevel"/>
    <w:lvl w:ilvl="0">
      <w:start w:val="1"/>
      <w:numFmt w:val="decimal"/>
      <w:suff w:val="tab"/>
      <w:lvlText w:val="%1."/>
      <w:lvlJc w:val="left"/>
      <w:pPr>
        <w:ind w:left="720" w:hanging="347"/>
      </w:pPr>
      <w:rPr>
        <w:rFonts w:hint="default"/>
      </w:rPr>
    </w:lvl>
    <w:lvl w:ilvl="1">
      <w:start w:val="1"/>
      <w:numFmt w:val="lowerLetter"/>
      <w:suff w:val="tab"/>
      <w:lvlText w:val="%2."/>
      <w:lvlJc w:val="left"/>
      <w:pPr>
        <w:ind w:left="1440" w:hanging="347"/>
      </w:pPr>
    </w:lvl>
    <w:lvl w:ilvl="2">
      <w:start w:val="1"/>
      <w:numFmt w:val="lowerRoman"/>
      <w:suff w:val="tab"/>
      <w:lvlText w:val="%3."/>
      <w:lvlJc w:val="right"/>
      <w:pPr>
        <w:ind w:left="2160" w:hanging="167"/>
      </w:pPr>
    </w:lvl>
    <w:lvl w:ilvl="3">
      <w:start w:val="1"/>
      <w:numFmt w:val="decimal"/>
      <w:suff w:val="tab"/>
      <w:lvlText w:val="%4."/>
      <w:lvlJc w:val="left"/>
      <w:pPr>
        <w:ind w:left="2880" w:hanging="347"/>
      </w:pPr>
    </w:lvl>
    <w:lvl w:ilvl="4">
      <w:start w:val="1"/>
      <w:numFmt w:val="lowerLetter"/>
      <w:suff w:val="tab"/>
      <w:lvlText w:val="%5."/>
      <w:lvlJc w:val="left"/>
      <w:pPr>
        <w:ind w:left="3600" w:hanging="347"/>
      </w:pPr>
    </w:lvl>
    <w:lvl w:ilvl="5">
      <w:start w:val="1"/>
      <w:numFmt w:val="lowerRoman"/>
      <w:suff w:val="tab"/>
      <w:lvlText w:val="%6."/>
      <w:lvlJc w:val="right"/>
      <w:pPr>
        <w:ind w:left="4320" w:hanging="167"/>
      </w:pPr>
    </w:lvl>
    <w:lvl w:ilvl="6">
      <w:start w:val="1"/>
      <w:numFmt w:val="decimal"/>
      <w:suff w:val="tab"/>
      <w:lvlText w:val="%7."/>
      <w:lvlJc w:val="left"/>
      <w:pPr>
        <w:ind w:left="5040" w:hanging="347"/>
      </w:pPr>
    </w:lvl>
    <w:lvl w:ilvl="7">
      <w:start w:val="1"/>
      <w:numFmt w:val="lowerLetter"/>
      <w:suff w:val="tab"/>
      <w:lvlText w:val="%8."/>
      <w:lvlJc w:val="left"/>
      <w:pPr>
        <w:ind w:left="5760" w:hanging="347"/>
      </w:pPr>
    </w:lvl>
    <w:lvl w:ilvl="8">
      <w:start w:val="1"/>
      <w:numFmt w:val="lowerRoman"/>
      <w:suff w:val="tab"/>
      <w:lvlText w:val="%9."/>
      <w:lvlJc w:val="right"/>
      <w:pPr>
        <w:ind w:left="6480" w:hanging="167"/>
      </w:pPr>
    </w:lvl>
  </w:abstractNum>
  <w:abstractNum w:abstractNumId="113">
    <w:multiLevelType w:val="hybridMultilevel"/>
    <w:lvl w:ilvl="0">
      <w:start w:val="1"/>
      <w:numFmt w:val="decimal"/>
      <w:suff w:val="tab"/>
      <w:lvlText w:val="%1"/>
      <w:lvlJc w:val="left"/>
      <w:pPr>
        <w:ind w:left="360" w:hanging="347"/>
      </w:pPr>
      <w:rPr>
        <w:rFonts w:hint="default"/>
      </w:r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rPr>
        <w:rFonts w:hint="default"/>
      </w:rPr>
    </w:lvl>
    <w:lvl w:ilvl="5">
      <w:start w:val="1"/>
      <w:numFmt w:val="decimal"/>
      <w:suff w:val="tab"/>
      <w:lvlText w:val="%1.%2.%3.%4.%5.%6."/>
      <w:lvlJc w:val="left"/>
      <w:pPr>
        <w:ind w:left="2736" w:hanging="923"/>
      </w:pPr>
      <w:rPr>
        <w:rFonts w:hint="default"/>
      </w:rPr>
    </w:lvl>
    <w:lvl w:ilvl="6">
      <w:start w:val="1"/>
      <w:numFmt w:val="decimal"/>
      <w:suff w:val="tab"/>
      <w:lvlText w:val="%1.%2.%3.%4.%5.%6.%7."/>
      <w:lvlJc w:val="left"/>
      <w:pPr>
        <w:ind w:left="3240" w:hanging="1067"/>
      </w:pPr>
      <w:rPr>
        <w:rFonts w:hint="default"/>
      </w:rPr>
    </w:lvl>
    <w:lvl w:ilvl="7">
      <w:start w:val="1"/>
      <w:numFmt w:val="decimal"/>
      <w:suff w:val="tab"/>
      <w:lvlText w:val="%1.%2.%3.%4.%5.%6.%7.%8."/>
      <w:lvlJc w:val="left"/>
      <w:pPr>
        <w:ind w:left="3744" w:hanging="1211"/>
      </w:pPr>
      <w:rPr>
        <w:rFonts w:hint="default"/>
      </w:rPr>
    </w:lvl>
    <w:lvl w:ilvl="8">
      <w:start w:val="1"/>
      <w:numFmt w:val="decimal"/>
      <w:suff w:val="tab"/>
      <w:lvlText w:val="%1.%2.%3.%4.%5.%6.%7.%8.%9."/>
      <w:lvlJc w:val="left"/>
      <w:pPr>
        <w:ind w:left="4320" w:hanging="1427"/>
      </w:pPr>
      <w:rPr>
        <w:rFonts w:hint="default"/>
      </w:rPr>
    </w:lvl>
  </w:abstractNum>
  <w:abstractNum w:abstractNumId="114">
    <w:multiLevelType w:val="hybridMultilevel"/>
    <w:lvl w:ilvl="0">
      <w:start w:val="1"/>
      <w:numFmt w:val="decimal"/>
      <w:suff w:val="tab"/>
      <w:lvlText w:val="%1)"/>
      <w:lvlJc w:val="left"/>
      <w:pPr>
        <w:ind w:left="720" w:hanging="346"/>
      </w:pPr>
    </w:lvl>
    <w:lvl w:ilvl="1">
      <w:start w:val="1"/>
      <w:numFmt w:val="lowerLetter"/>
      <w:suff w:val="tab"/>
      <w:lvlText w:val="%2."/>
      <w:lvlJc w:val="left"/>
      <w:pPr>
        <w:ind w:left="1440" w:hanging="346"/>
      </w:pPr>
    </w:lvl>
    <w:lvl w:ilvl="2">
      <w:start w:val="1"/>
      <w:numFmt w:val="lowerRoman"/>
      <w:suff w:val="tab"/>
      <w:lvlText w:val="%3."/>
      <w:lvlJc w:val="right"/>
      <w:pPr>
        <w:ind w:left="2160" w:hanging="166"/>
      </w:pPr>
    </w:lvl>
    <w:lvl w:ilvl="3">
      <w:start w:val="1"/>
      <w:numFmt w:val="decimal"/>
      <w:suff w:val="tab"/>
      <w:lvlText w:val="%4."/>
      <w:lvlJc w:val="left"/>
      <w:pPr>
        <w:ind w:left="2880" w:hanging="346"/>
      </w:pPr>
    </w:lvl>
    <w:lvl w:ilvl="4">
      <w:start w:val="1"/>
      <w:numFmt w:val="lowerLetter"/>
      <w:suff w:val="tab"/>
      <w:lvlText w:val="%5."/>
      <w:lvlJc w:val="left"/>
      <w:pPr>
        <w:ind w:left="3600" w:hanging="346"/>
      </w:pPr>
    </w:lvl>
    <w:lvl w:ilvl="5">
      <w:start w:val="1"/>
      <w:numFmt w:val="lowerRoman"/>
      <w:suff w:val="tab"/>
      <w:lvlText w:val="%6."/>
      <w:lvlJc w:val="right"/>
      <w:pPr>
        <w:ind w:left="4320" w:hanging="166"/>
      </w:pPr>
    </w:lvl>
    <w:lvl w:ilvl="6">
      <w:start w:val="1"/>
      <w:numFmt w:val="decimal"/>
      <w:suff w:val="tab"/>
      <w:lvlText w:val="%7."/>
      <w:lvlJc w:val="left"/>
      <w:pPr>
        <w:ind w:left="5040" w:hanging="346"/>
      </w:pPr>
    </w:lvl>
    <w:lvl w:ilvl="7">
      <w:start w:val="1"/>
      <w:numFmt w:val="lowerLetter"/>
      <w:suff w:val="tab"/>
      <w:lvlText w:val="%8."/>
      <w:lvlJc w:val="left"/>
      <w:pPr>
        <w:ind w:left="5760" w:hanging="346"/>
      </w:pPr>
    </w:lvl>
    <w:lvl w:ilvl="8">
      <w:start w:val="1"/>
      <w:numFmt w:val="lowerRoman"/>
      <w:suff w:val="tab"/>
      <w:lvlText w:val="%9."/>
      <w:lvlJc w:val="right"/>
      <w:pPr>
        <w:ind w:left="6480" w:hanging="166"/>
      </w:pPr>
    </w:lvl>
  </w:abstractNum>
  <w:abstractNum w:abstractNumId="115">
    <w:multiLevelType w:val="hybridMultilevel"/>
    <w:lvl w:ilvl="0">
      <w:start w:val="1"/>
      <w:numFmt w:val="bullet"/>
      <w:suff w:val="tab"/>
      <w:lvlText w:val="v"/>
      <w:lvlJc w:val="left"/>
      <w:pPr>
        <w:ind w:left="360" w:hanging="327"/>
      </w:pPr>
      <w:rPr>
        <w:rFonts w:ascii="Wingdings" w:hAnsi="Wingdings" w:cs="Wingdings" w:eastAsia="Wingdings"/>
      </w:rPr>
    </w:lvl>
    <w:lvl w:ilvl="1">
      <w:start w:val="1"/>
      <w:numFmt w:val="bullet"/>
      <w:suff w:val="tab"/>
      <w:lvlText w:val="Ø"/>
      <w:lvlJc w:val="left"/>
      <w:pPr>
        <w:ind w:left="720" w:hanging="327"/>
      </w:pPr>
      <w:rPr>
        <w:rFonts w:ascii="Wingdings" w:hAnsi="Wingdings" w:cs="Wingdings" w:eastAsia="Wingdings"/>
      </w:rPr>
    </w:lvl>
    <w:lvl w:ilvl="2">
      <w:start w:val="1"/>
      <w:numFmt w:val="bullet"/>
      <w:suff w:val="tab"/>
      <w:lvlText w:val="§"/>
      <w:lvlJc w:val="left"/>
      <w:pPr>
        <w:ind w:left="1080" w:hanging="327"/>
      </w:pPr>
      <w:rPr>
        <w:rFonts w:ascii="Wingdings" w:hAnsi="Wingdings" w:cs="Wingdings" w:eastAsia="Wingdings"/>
      </w:rPr>
    </w:lvl>
    <w:lvl w:ilvl="3">
      <w:start w:val="1"/>
      <w:numFmt w:val="bullet"/>
      <w:suff w:val="tab"/>
      <w:lvlText w:val="·"/>
      <w:lvlJc w:val="left"/>
      <w:pPr>
        <w:ind w:left="1440" w:hanging="327"/>
      </w:pPr>
      <w:rPr>
        <w:rFonts w:ascii="Symbol" w:hAnsi="Symbol" w:cs="Symbol" w:eastAsia="Symbol"/>
      </w:rPr>
    </w:lvl>
    <w:lvl w:ilvl="4">
      <w:start w:val="1"/>
      <w:numFmt w:val="bullet"/>
      <w:suff w:val="tab"/>
      <w:lvlText w:val="¨"/>
      <w:lvlJc w:val="left"/>
      <w:pPr>
        <w:ind w:left="1800" w:hanging="327"/>
      </w:pPr>
      <w:rPr>
        <w:rFonts w:ascii="Symbol" w:hAnsi="Symbol" w:cs="Symbol" w:eastAsia="Symbol"/>
      </w:rPr>
    </w:lvl>
    <w:lvl w:ilvl="5">
      <w:start w:val="1"/>
      <w:numFmt w:val="bullet"/>
      <w:suff w:val="tab"/>
      <w:lvlText w:val="Ø"/>
      <w:lvlJc w:val="left"/>
      <w:pPr>
        <w:ind w:left="2160" w:hanging="327"/>
      </w:pPr>
      <w:rPr>
        <w:rFonts w:ascii="Wingdings" w:hAnsi="Wingdings" w:cs="Wingdings" w:eastAsia="Wingdings"/>
      </w:rPr>
    </w:lvl>
    <w:lvl w:ilvl="6">
      <w:start w:val="1"/>
      <w:numFmt w:val="bullet"/>
      <w:suff w:val="tab"/>
      <w:lvlText w:val="§"/>
      <w:lvlJc w:val="left"/>
      <w:pPr>
        <w:ind w:left="2520" w:hanging="327"/>
      </w:pPr>
      <w:rPr>
        <w:rFonts w:ascii="Wingdings" w:hAnsi="Wingdings" w:cs="Wingdings" w:eastAsia="Wingdings"/>
      </w:rPr>
    </w:lvl>
    <w:lvl w:ilvl="7">
      <w:start w:val="1"/>
      <w:numFmt w:val="bullet"/>
      <w:suff w:val="tab"/>
      <w:lvlText w:val="·"/>
      <w:lvlJc w:val="left"/>
      <w:pPr>
        <w:ind w:left="2880" w:hanging="327"/>
      </w:pPr>
      <w:rPr>
        <w:rFonts w:ascii="Symbol" w:hAnsi="Symbol" w:cs="Symbol" w:eastAsia="Symbol"/>
      </w:rPr>
    </w:lvl>
    <w:lvl w:ilvl="8">
      <w:start w:val="1"/>
      <w:numFmt w:val="bullet"/>
      <w:suff w:val="tab"/>
      <w:lvlText w:val="¨"/>
      <w:lvlJc w:val="left"/>
      <w:pPr>
        <w:ind w:left="3240" w:hanging="327"/>
      </w:pPr>
      <w:rPr>
        <w:rFonts w:ascii="Symbol" w:hAnsi="Symbol" w:cs="Symbol" w:eastAsia="Symbol"/>
      </w:rPr>
    </w:lvl>
  </w:abstractNum>
  <w:abstractNum w:abstractNumId="116">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17">
    <w:multiLevelType w:val="hybridMultilevel"/>
    <w:lvl w:ilvl="0">
      <w:start w:val="1"/>
      <w:numFmt w:val="decimal"/>
      <w:suff w:val="tab"/>
      <w:lvlText w:val="%1"/>
      <w:lvlJc w:val="left"/>
      <w:pPr>
        <w:ind w:left="432" w:hanging="418"/>
      </w:pPr>
    </w:lvl>
    <w:lvl w:ilvl="1">
      <w:start w:val="1"/>
      <w:numFmt w:val="decimal"/>
      <w:suff w:val="tab"/>
      <w:lvlText w:val="%1.%2"/>
      <w:lvlJc w:val="left"/>
      <w:pPr>
        <w:ind w:left="576" w:hanging="562"/>
      </w:pPr>
    </w:lvl>
    <w:lvl w:ilvl="2">
      <w:start w:val="1"/>
      <w:numFmt w:val="decimal"/>
      <w:suff w:val="tab"/>
      <w:lvlText w:val="%1.%2.%3"/>
      <w:lvlJc w:val="left"/>
      <w:pPr>
        <w:ind w:left="720" w:hanging="706"/>
      </w:pPr>
    </w:lvl>
    <w:lvl w:ilvl="3">
      <w:start w:val="1"/>
      <w:numFmt w:val="decimal"/>
      <w:suff w:val="tab"/>
      <w:lvlText w:val="%1.%2.%3.%4"/>
      <w:lvlJc w:val="left"/>
      <w:pPr>
        <w:ind w:left="864" w:hanging="850"/>
      </w:pPr>
    </w:lvl>
    <w:lvl w:ilvl="4">
      <w:start w:val="1"/>
      <w:numFmt w:val="decimal"/>
      <w:suff w:val="tab"/>
      <w:lvlText w:val="%1.%2.%3.%4.%5"/>
      <w:lvlJc w:val="left"/>
      <w:pPr>
        <w:ind w:left="1008" w:hanging="994"/>
      </w:pPr>
    </w:lvl>
    <w:lvl w:ilvl="5">
      <w:start w:val="1"/>
      <w:numFmt w:val="decimal"/>
      <w:suff w:val="tab"/>
      <w:lvlText w:val="%1.%2.%3.%4.%5.%6"/>
      <w:lvlJc w:val="left"/>
      <w:pPr>
        <w:ind w:left="1152" w:hanging="1138"/>
      </w:pPr>
    </w:lvl>
    <w:lvl w:ilvl="6">
      <w:start w:val="1"/>
      <w:numFmt w:val="decimal"/>
      <w:suff w:val="tab"/>
      <w:lvlText w:val="%1.%2.%3.%4.%5.%6.%7"/>
      <w:lvlJc w:val="left"/>
      <w:pPr>
        <w:ind w:left="1296" w:hanging="1282"/>
      </w:pPr>
    </w:lvl>
    <w:lvl w:ilvl="7">
      <w:start w:val="1"/>
      <w:numFmt w:val="decimal"/>
      <w:suff w:val="tab"/>
      <w:lvlText w:val="%1.%2.%3.%4.%5.%6.%7.%8"/>
      <w:lvlJc w:val="left"/>
      <w:pPr>
        <w:ind w:left="1440" w:hanging="1426"/>
      </w:pPr>
    </w:lvl>
    <w:lvl w:ilvl="8">
      <w:start w:val="1"/>
      <w:numFmt w:val="decimal"/>
      <w:suff w:val="tab"/>
      <w:lvlText w:val="%1.%2.%3.%4.%5.%6.%7.%8.%9"/>
      <w:lvlJc w:val="left"/>
      <w:pPr>
        <w:ind w:left="1584" w:hanging="1570"/>
      </w:pPr>
    </w:lvl>
  </w:abstractNum>
  <w:abstractNum w:abstractNumId="118">
    <w:multiLevelType w:val="hybridMultilevel"/>
    <w:lvl w:ilvl="0">
      <w:start w:val="1"/>
      <w:numFmt w:val="bullet"/>
      <w:suff w:val="tab"/>
      <w:lvlText w:val=""/>
      <w:lvlJc w:val="left"/>
      <w:pPr>
        <w:ind w:left="1209" w:hanging="346"/>
        <w:tabs>
          <w:tab w:val="left" w:pos="1209"/>
        </w:tabs>
      </w:pPr>
      <w:rPr>
        <w:rFonts w:ascii="Symbol" w:hAnsi="Symbol" w:hint="default"/>
      </w:r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119">
    <w:multiLevelType w:val="hybridMultilevel"/>
    <w:lvl w:ilvl="0">
      <w:start w:val="1"/>
      <w:numFmt w:val="upperLetter"/>
      <w:suff w:val="tab"/>
      <w:lvlText w:val="%1."/>
      <w:lvlJc w:val="left"/>
      <w:pPr>
        <w:ind w:left="648" w:hanging="311"/>
      </w:pPr>
    </w:lvl>
    <w:lvl w:ilvl="1">
      <w:start w:val="1"/>
      <w:numFmt w:val="lowerLetter"/>
      <w:suff w:val="tab"/>
      <w:lvlText w:val="%2."/>
      <w:lvlJc w:val="left"/>
      <w:pPr>
        <w:ind w:left="1440" w:hanging="311"/>
      </w:pPr>
    </w:lvl>
    <w:lvl w:ilvl="2">
      <w:start w:val="1"/>
      <w:numFmt w:val="lowerRoman"/>
      <w:suff w:val="tab"/>
      <w:lvlText w:val="%3."/>
      <w:lvlJc w:val="right"/>
      <w:pPr>
        <w:ind w:left="2160" w:hanging="131"/>
      </w:pPr>
    </w:lvl>
    <w:lvl w:ilvl="3">
      <w:start w:val="1"/>
      <w:numFmt w:val="decimal"/>
      <w:suff w:val="tab"/>
      <w:lvlText w:val="%4."/>
      <w:lvlJc w:val="left"/>
      <w:pPr>
        <w:ind w:left="2880" w:hanging="311"/>
      </w:pPr>
    </w:lvl>
    <w:lvl w:ilvl="4">
      <w:start w:val="1"/>
      <w:numFmt w:val="lowerLetter"/>
      <w:suff w:val="tab"/>
      <w:lvlText w:val="%5."/>
      <w:lvlJc w:val="left"/>
      <w:pPr>
        <w:ind w:left="3600" w:hanging="311"/>
      </w:pPr>
    </w:lvl>
    <w:lvl w:ilvl="5">
      <w:start w:val="1"/>
      <w:numFmt w:val="lowerRoman"/>
      <w:suff w:val="tab"/>
      <w:lvlText w:val="%6."/>
      <w:lvlJc w:val="right"/>
      <w:pPr>
        <w:ind w:left="4320" w:hanging="131"/>
      </w:pPr>
    </w:lvl>
    <w:lvl w:ilvl="6">
      <w:start w:val="1"/>
      <w:numFmt w:val="decimal"/>
      <w:suff w:val="tab"/>
      <w:lvlText w:val="%7."/>
      <w:lvlJc w:val="left"/>
      <w:pPr>
        <w:ind w:left="5040" w:hanging="311"/>
      </w:pPr>
    </w:lvl>
    <w:lvl w:ilvl="7">
      <w:start w:val="1"/>
      <w:numFmt w:val="lowerLetter"/>
      <w:suff w:val="tab"/>
      <w:lvlText w:val="%8."/>
      <w:lvlJc w:val="left"/>
      <w:pPr>
        <w:ind w:left="5760" w:hanging="311"/>
      </w:pPr>
    </w:lvl>
    <w:lvl w:ilvl="8">
      <w:start w:val="1"/>
      <w:numFmt w:val="lowerRoman"/>
      <w:suff w:val="tab"/>
      <w:lvlText w:val="%9."/>
      <w:lvlJc w:val="right"/>
      <w:pPr>
        <w:ind w:left="6480" w:hanging="131"/>
      </w:pPr>
    </w:lvl>
  </w:abstractNum>
  <w:abstractNum w:abstractNumId="120">
    <w:multiLevelType w:val="hybridMultilevel"/>
    <w:lvl w:ilvl="0">
      <w:start w:val="1"/>
      <w:numFmt w:val="bullet"/>
      <w:pStyle w:val="498"/>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21">
    <w:multiLevelType w:val="hybridMultilevel"/>
    <w:lvl w:ilvl="0">
      <w:start w:val="1"/>
      <w:numFmt w:val="decimal"/>
      <w:suff w:val="tab"/>
      <w:lvlText w:val="%1."/>
      <w:lvlJc w:val="left"/>
      <w:pPr>
        <w:ind w:left="720" w:hanging="346"/>
      </w:pPr>
      <w:rPr>
        <w:rFonts w:hint="default"/>
      </w:rPr>
    </w:lvl>
    <w:lvl w:ilvl="1">
      <w:start w:val="1"/>
      <w:numFmt w:val="lowerLetter"/>
      <w:suff w:val="tab"/>
      <w:lvlText w:val="%2."/>
      <w:lvlJc w:val="left"/>
      <w:pPr>
        <w:ind w:left="1440" w:hanging="346"/>
      </w:pPr>
    </w:lvl>
    <w:lvl w:ilvl="2">
      <w:start w:val="1"/>
      <w:numFmt w:val="lowerRoman"/>
      <w:suff w:val="tab"/>
      <w:lvlText w:val="%3."/>
      <w:lvlJc w:val="right"/>
      <w:pPr>
        <w:ind w:left="2160" w:hanging="166"/>
      </w:pPr>
    </w:lvl>
    <w:lvl w:ilvl="3">
      <w:start w:val="1"/>
      <w:numFmt w:val="decimal"/>
      <w:suff w:val="tab"/>
      <w:lvlText w:val="%4."/>
      <w:lvlJc w:val="left"/>
      <w:pPr>
        <w:ind w:left="2880" w:hanging="346"/>
      </w:pPr>
    </w:lvl>
    <w:lvl w:ilvl="4">
      <w:start w:val="1"/>
      <w:numFmt w:val="lowerLetter"/>
      <w:suff w:val="tab"/>
      <w:lvlText w:val="%5."/>
      <w:lvlJc w:val="left"/>
      <w:pPr>
        <w:ind w:left="3600" w:hanging="346"/>
      </w:pPr>
    </w:lvl>
    <w:lvl w:ilvl="5">
      <w:start w:val="1"/>
      <w:numFmt w:val="lowerRoman"/>
      <w:suff w:val="tab"/>
      <w:lvlText w:val="%6."/>
      <w:lvlJc w:val="right"/>
      <w:pPr>
        <w:ind w:left="4320" w:hanging="166"/>
      </w:pPr>
    </w:lvl>
    <w:lvl w:ilvl="6">
      <w:start w:val="1"/>
      <w:numFmt w:val="decimal"/>
      <w:suff w:val="tab"/>
      <w:lvlText w:val="%7."/>
      <w:lvlJc w:val="left"/>
      <w:pPr>
        <w:ind w:left="5040" w:hanging="346"/>
      </w:pPr>
    </w:lvl>
    <w:lvl w:ilvl="7">
      <w:start w:val="1"/>
      <w:numFmt w:val="lowerLetter"/>
      <w:suff w:val="tab"/>
      <w:lvlText w:val="%8."/>
      <w:lvlJc w:val="left"/>
      <w:pPr>
        <w:ind w:left="5760" w:hanging="346"/>
      </w:pPr>
    </w:lvl>
    <w:lvl w:ilvl="8">
      <w:start w:val="1"/>
      <w:numFmt w:val="lowerRoman"/>
      <w:suff w:val="tab"/>
      <w:lvlText w:val="%9."/>
      <w:lvlJc w:val="right"/>
      <w:pPr>
        <w:ind w:left="6480" w:hanging="166"/>
      </w:pPr>
    </w:lvl>
  </w:abstractNum>
  <w:abstractNum w:abstractNumId="122">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23">
    <w:multiLevelType w:val="hybridMultilevel"/>
    <w:lvl w:ilvl="0">
      <w:start w:val="1"/>
      <w:numFmt w:val="bullet"/>
      <w:suff w:val="tab"/>
      <w:lvlText w:val="-"/>
      <w:lvlJc w:val="left"/>
      <w:pPr>
        <w:ind w:left="720" w:hanging="347"/>
      </w:pPr>
      <w:rPr>
        <w:rFonts w:ascii="Calibri" w:hAnsi="Calibri" w:cs="Calibri" w:eastAsia="Calibri"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24">
    <w:multiLevelType w:val="hybridMultilevel"/>
    <w:lvl w:ilvl="0">
      <w:start w:val="1"/>
      <w:numFmt w:val="decimal"/>
      <w:suff w:val="tab"/>
      <w:lvlText w:val="%1."/>
      <w:lvlJc w:val="left"/>
      <w:pPr>
        <w:ind w:left="926" w:hanging="347"/>
        <w:tabs>
          <w:tab w:val="left" w:pos="926"/>
        </w:tabs>
      </w:p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125">
    <w:multiLevelType w:val="hybridMultilevel"/>
    <w:lvl w:ilvl="0">
      <w:start w:val="1"/>
      <w:numFmt w:val="decimal"/>
      <w:suff w:val="tab"/>
      <w:lvlText w:val="%1."/>
      <w:lvlJc w:val="left"/>
      <w:pPr>
        <w:ind w:left="720" w:hanging="326"/>
      </w:pPr>
    </w:lvl>
    <w:lvl w:ilvl="1">
      <w:start w:val="1"/>
      <w:numFmt w:val="lowerLetter"/>
      <w:suff w:val="tab"/>
      <w:lvlText w:val="%2."/>
      <w:lvlJc w:val="left"/>
      <w:pPr>
        <w:ind w:left="1440" w:hanging="326"/>
      </w:pPr>
    </w:lvl>
    <w:lvl w:ilvl="2">
      <w:start w:val="1"/>
      <w:numFmt w:val="lowerRoman"/>
      <w:suff w:val="tab"/>
      <w:lvlText w:val="%3."/>
      <w:lvlJc w:val="right"/>
      <w:pPr>
        <w:ind w:left="2160" w:hanging="146"/>
      </w:pPr>
    </w:lvl>
    <w:lvl w:ilvl="3">
      <w:start w:val="1"/>
      <w:numFmt w:val="decimal"/>
      <w:suff w:val="tab"/>
      <w:lvlText w:val="%4."/>
      <w:lvlJc w:val="left"/>
      <w:pPr>
        <w:ind w:left="2880" w:hanging="326"/>
      </w:pPr>
    </w:lvl>
    <w:lvl w:ilvl="4">
      <w:start w:val="1"/>
      <w:numFmt w:val="lowerLetter"/>
      <w:suff w:val="tab"/>
      <w:lvlText w:val="%5."/>
      <w:lvlJc w:val="left"/>
      <w:pPr>
        <w:ind w:left="3600" w:hanging="326"/>
      </w:pPr>
    </w:lvl>
    <w:lvl w:ilvl="5">
      <w:start w:val="1"/>
      <w:numFmt w:val="lowerRoman"/>
      <w:suff w:val="tab"/>
      <w:lvlText w:val="%6."/>
      <w:lvlJc w:val="right"/>
      <w:pPr>
        <w:ind w:left="4320" w:hanging="146"/>
      </w:pPr>
    </w:lvl>
    <w:lvl w:ilvl="6">
      <w:start w:val="1"/>
      <w:numFmt w:val="decimal"/>
      <w:suff w:val="tab"/>
      <w:lvlText w:val="%7."/>
      <w:lvlJc w:val="left"/>
      <w:pPr>
        <w:ind w:left="5040" w:hanging="326"/>
      </w:pPr>
    </w:lvl>
    <w:lvl w:ilvl="7">
      <w:start w:val="1"/>
      <w:numFmt w:val="lowerLetter"/>
      <w:suff w:val="tab"/>
      <w:lvlText w:val="%8."/>
      <w:lvlJc w:val="left"/>
      <w:pPr>
        <w:ind w:left="5760" w:hanging="326"/>
      </w:pPr>
    </w:lvl>
    <w:lvl w:ilvl="8">
      <w:start w:val="1"/>
      <w:numFmt w:val="lowerRoman"/>
      <w:suff w:val="tab"/>
      <w:lvlText w:val="%9."/>
      <w:lvlJc w:val="right"/>
      <w:pPr>
        <w:ind w:left="6480" w:hanging="146"/>
      </w:pPr>
    </w:lvl>
  </w:abstractNum>
  <w:abstractNum w:abstractNumId="126">
    <w:multiLevelType w:val="hybridMultilevel"/>
    <w:lvl w:ilvl="0">
      <w:start w:val="1"/>
      <w:numFmt w:val="bullet"/>
      <w:suff w:val="tab"/>
      <w:lvlText w:val=""/>
      <w:lvlJc w:val="left"/>
      <w:pPr>
        <w:ind w:left="1492" w:hanging="346"/>
        <w:tabs>
          <w:tab w:val="left" w:pos="1492"/>
        </w:tabs>
      </w:pPr>
      <w:rPr>
        <w:rFonts w:ascii="Symbol" w:hAnsi="Symbol" w:hint="default"/>
      </w:r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127">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28">
    <w:multiLevelType w:val="hybridMultilevel"/>
    <w:lvl w:ilvl="0">
      <w:start w:val="1"/>
      <w:numFmt w:val="decimal"/>
      <w:suff w:val="tab"/>
      <w:lvlText w:val="%1"/>
      <w:lvlJc w:val="left"/>
      <w:pPr>
        <w:ind w:left="360" w:hanging="346"/>
      </w:pPr>
      <w:rPr>
        <w:rFonts w:hint="default"/>
      </w:r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rPr>
        <w:rFonts w:hint="default"/>
      </w:rPr>
    </w:lvl>
    <w:lvl w:ilvl="5">
      <w:start w:val="1"/>
      <w:numFmt w:val="decimal"/>
      <w:suff w:val="tab"/>
      <w:lvlText w:val="%1.%2.%3.%4.%5.%6."/>
      <w:lvlJc w:val="left"/>
      <w:pPr>
        <w:ind w:left="2736" w:hanging="922"/>
      </w:pPr>
      <w:rPr>
        <w:rFonts w:hint="default"/>
      </w:rPr>
    </w:lvl>
    <w:lvl w:ilvl="6">
      <w:start w:val="1"/>
      <w:numFmt w:val="decimal"/>
      <w:suff w:val="tab"/>
      <w:lvlText w:val="%1.%2.%3.%4.%5.%6.%7."/>
      <w:lvlJc w:val="left"/>
      <w:pPr>
        <w:ind w:left="3240" w:hanging="1066"/>
      </w:pPr>
      <w:rPr>
        <w:rFonts w:hint="default"/>
      </w:rPr>
    </w:lvl>
    <w:lvl w:ilvl="7">
      <w:start w:val="1"/>
      <w:numFmt w:val="decimal"/>
      <w:suff w:val="tab"/>
      <w:lvlText w:val="%1.%2.%3.%4.%5.%6.%7.%8."/>
      <w:lvlJc w:val="left"/>
      <w:pPr>
        <w:ind w:left="3744" w:hanging="1210"/>
      </w:pPr>
      <w:rPr>
        <w:rFonts w:hint="default"/>
      </w:rPr>
    </w:lvl>
    <w:lvl w:ilvl="8">
      <w:start w:val="1"/>
      <w:numFmt w:val="decimal"/>
      <w:suff w:val="tab"/>
      <w:lvlText w:val="%1.%2.%3.%4.%5.%6.%7.%8.%9."/>
      <w:lvlJc w:val="left"/>
      <w:pPr>
        <w:ind w:left="4320" w:hanging="1426"/>
      </w:pPr>
      <w:rPr>
        <w:rFonts w:hint="default"/>
      </w:rPr>
    </w:lvl>
  </w:abstractNum>
  <w:abstractNum w:abstractNumId="129">
    <w:multiLevelType w:val="hybridMultilevel"/>
    <w:lvl w:ilvl="0">
      <w:start w:val="1"/>
      <w:numFmt w:val="bullet"/>
      <w:suff w:val="tab"/>
      <w:lvlText w:val="-"/>
      <w:lvlJc w:val="left"/>
      <w:pPr>
        <w:ind w:left="720" w:hanging="347"/>
      </w:pPr>
      <w:rPr>
        <w:rFonts w:ascii="Calibri" w:hAnsi="Calibri" w:cs="Calibri" w:eastAsia="Calibri"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30">
    <w:multiLevelType w:val="hybridMultilevel"/>
    <w:lvl w:ilvl="0">
      <w:start w:val="1"/>
      <w:numFmt w:val="bullet"/>
      <w:suff w:val="tab"/>
      <w:lvlText w:val="·"/>
      <w:lvlJc w:val="left"/>
      <w:pPr>
        <w:ind w:left="720" w:hanging="349"/>
      </w:pPr>
      <w:rPr>
        <w:rFonts w:ascii="Symbol" w:hAnsi="Symbol" w:cs="Symbol" w:eastAsia="Symbol"/>
      </w:rPr>
    </w:lvl>
    <w:lvl w:ilvl="1">
      <w:start w:val="1"/>
      <w:numFmt w:val="bullet"/>
      <w:suff w:val="tab"/>
      <w:lvlText w:val="o"/>
      <w:lvlJc w:val="left"/>
      <w:pPr>
        <w:ind w:left="1440" w:hanging="349"/>
      </w:pPr>
      <w:rPr>
        <w:rFonts w:ascii="Courier New" w:hAnsi="Courier New" w:cs="Courier New" w:eastAsia="Courier New"/>
      </w:rPr>
    </w:lvl>
    <w:lvl w:ilvl="2">
      <w:start w:val="1"/>
      <w:numFmt w:val="bullet"/>
      <w:suff w:val="tab"/>
      <w:lvlText w:val="§"/>
      <w:lvlJc w:val="left"/>
      <w:pPr>
        <w:ind w:left="2160" w:hanging="349"/>
      </w:pPr>
      <w:rPr>
        <w:rFonts w:ascii="Wingdings" w:hAnsi="Wingdings" w:cs="Wingdings" w:eastAsia="Wingdings"/>
      </w:rPr>
    </w:lvl>
    <w:lvl w:ilvl="3">
      <w:start w:val="1"/>
      <w:numFmt w:val="bullet"/>
      <w:suff w:val="tab"/>
      <w:lvlText w:val="·"/>
      <w:lvlJc w:val="left"/>
      <w:pPr>
        <w:ind w:left="2880" w:hanging="349"/>
      </w:pPr>
      <w:rPr>
        <w:rFonts w:ascii="Symbol" w:hAnsi="Symbol" w:cs="Symbol" w:eastAsia="Symbol"/>
      </w:rPr>
    </w:lvl>
    <w:lvl w:ilvl="4">
      <w:start w:val="1"/>
      <w:numFmt w:val="bullet"/>
      <w:suff w:val="tab"/>
      <w:lvlText w:val="o"/>
      <w:lvlJc w:val="left"/>
      <w:pPr>
        <w:ind w:left="3600" w:hanging="349"/>
      </w:pPr>
      <w:rPr>
        <w:rFonts w:ascii="Courier New" w:hAnsi="Courier New" w:cs="Courier New" w:eastAsia="Courier New"/>
      </w:rPr>
    </w:lvl>
    <w:lvl w:ilvl="5">
      <w:start w:val="1"/>
      <w:numFmt w:val="bullet"/>
      <w:suff w:val="tab"/>
      <w:lvlText w:val="§"/>
      <w:lvlJc w:val="left"/>
      <w:pPr>
        <w:ind w:left="4320" w:hanging="349"/>
      </w:pPr>
      <w:rPr>
        <w:rFonts w:ascii="Wingdings" w:hAnsi="Wingdings" w:cs="Wingdings" w:eastAsia="Wingdings"/>
      </w:rPr>
    </w:lvl>
    <w:lvl w:ilvl="6">
      <w:start w:val="1"/>
      <w:numFmt w:val="bullet"/>
      <w:suff w:val="tab"/>
      <w:lvlText w:val="·"/>
      <w:lvlJc w:val="left"/>
      <w:pPr>
        <w:ind w:left="5040" w:hanging="349"/>
      </w:pPr>
      <w:rPr>
        <w:rFonts w:ascii="Symbol" w:hAnsi="Symbol" w:cs="Symbol" w:eastAsia="Symbol"/>
      </w:rPr>
    </w:lvl>
    <w:lvl w:ilvl="7">
      <w:start w:val="1"/>
      <w:numFmt w:val="bullet"/>
      <w:suff w:val="tab"/>
      <w:lvlText w:val="o"/>
      <w:lvlJc w:val="left"/>
      <w:pPr>
        <w:ind w:left="5760" w:hanging="349"/>
      </w:pPr>
      <w:rPr>
        <w:rFonts w:ascii="Courier New" w:hAnsi="Courier New" w:cs="Courier New" w:eastAsia="Courier New"/>
      </w:rPr>
    </w:lvl>
    <w:lvl w:ilvl="8">
      <w:start w:val="1"/>
      <w:numFmt w:val="bullet"/>
      <w:suff w:val="tab"/>
      <w:lvlText w:val="§"/>
      <w:lvlJc w:val="left"/>
      <w:pPr>
        <w:ind w:left="6480" w:hanging="349"/>
      </w:pPr>
      <w:rPr>
        <w:rFonts w:ascii="Wingdings" w:hAnsi="Wingdings" w:cs="Wingdings" w:eastAsia="Wingdings"/>
      </w:rPr>
    </w:lvl>
  </w:abstractNum>
  <w:abstractNum w:abstractNumId="131">
    <w:multiLevelType w:val="hybridMultilevel"/>
    <w:lvl w:ilvl="0">
      <w:start w:val="1"/>
      <w:numFmt w:val="bullet"/>
      <w:suff w:val="tab"/>
      <w:lvlText w:val="-"/>
      <w:lvlJc w:val="left"/>
      <w:pPr>
        <w:ind w:left="720" w:hanging="326"/>
      </w:pPr>
      <w:rPr>
        <w:rFonts w:ascii="Calibri" w:hAnsi="Calibri" w:hint="default"/>
      </w:rPr>
    </w:lvl>
    <w:lvl w:ilvl="1">
      <w:start w:val="1"/>
      <w:numFmt w:val="bullet"/>
      <w:suff w:val="tab"/>
      <w:lvlText w:val="o"/>
      <w:lvlJc w:val="left"/>
      <w:pPr>
        <w:ind w:left="1440" w:hanging="326"/>
      </w:pPr>
      <w:rPr>
        <w:rFonts w:ascii="Courier New" w:hAnsi="Courier New" w:hint="default"/>
      </w:rPr>
    </w:lvl>
    <w:lvl w:ilvl="2">
      <w:start w:val="1"/>
      <w:numFmt w:val="bullet"/>
      <w:suff w:val="tab"/>
      <w:lvlText w:val=""/>
      <w:lvlJc w:val="left"/>
      <w:pPr>
        <w:ind w:left="2160" w:hanging="326"/>
      </w:pPr>
      <w:rPr>
        <w:rFonts w:ascii="Wingdings" w:hAnsi="Wingdings" w:hint="default"/>
      </w:rPr>
    </w:lvl>
    <w:lvl w:ilvl="3">
      <w:start w:val="1"/>
      <w:numFmt w:val="bullet"/>
      <w:suff w:val="tab"/>
      <w:lvlText w:val=""/>
      <w:lvlJc w:val="left"/>
      <w:pPr>
        <w:ind w:left="2880" w:hanging="326"/>
      </w:pPr>
      <w:rPr>
        <w:rFonts w:ascii="Symbol" w:hAnsi="Symbol" w:hint="default"/>
      </w:rPr>
    </w:lvl>
    <w:lvl w:ilvl="4">
      <w:start w:val="1"/>
      <w:numFmt w:val="bullet"/>
      <w:suff w:val="tab"/>
      <w:lvlText w:val="o"/>
      <w:lvlJc w:val="left"/>
      <w:pPr>
        <w:ind w:left="3600" w:hanging="326"/>
      </w:pPr>
      <w:rPr>
        <w:rFonts w:ascii="Courier New" w:hAnsi="Courier New" w:hint="default"/>
      </w:rPr>
    </w:lvl>
    <w:lvl w:ilvl="5">
      <w:start w:val="1"/>
      <w:numFmt w:val="bullet"/>
      <w:suff w:val="tab"/>
      <w:lvlText w:val=""/>
      <w:lvlJc w:val="left"/>
      <w:pPr>
        <w:ind w:left="4320" w:hanging="326"/>
      </w:pPr>
      <w:rPr>
        <w:rFonts w:ascii="Wingdings" w:hAnsi="Wingdings" w:hint="default"/>
      </w:rPr>
    </w:lvl>
    <w:lvl w:ilvl="6">
      <w:start w:val="1"/>
      <w:numFmt w:val="bullet"/>
      <w:suff w:val="tab"/>
      <w:lvlText w:val=""/>
      <w:lvlJc w:val="left"/>
      <w:pPr>
        <w:ind w:left="5040" w:hanging="326"/>
      </w:pPr>
      <w:rPr>
        <w:rFonts w:ascii="Symbol" w:hAnsi="Symbol" w:hint="default"/>
      </w:rPr>
    </w:lvl>
    <w:lvl w:ilvl="7">
      <w:start w:val="1"/>
      <w:numFmt w:val="bullet"/>
      <w:suff w:val="tab"/>
      <w:lvlText w:val="o"/>
      <w:lvlJc w:val="left"/>
      <w:pPr>
        <w:ind w:left="5760" w:hanging="326"/>
      </w:pPr>
      <w:rPr>
        <w:rFonts w:ascii="Courier New" w:hAnsi="Courier New" w:hint="default"/>
      </w:rPr>
    </w:lvl>
    <w:lvl w:ilvl="8">
      <w:start w:val="1"/>
      <w:numFmt w:val="bullet"/>
      <w:suff w:val="tab"/>
      <w:lvlText w:val=""/>
      <w:lvlJc w:val="left"/>
      <w:pPr>
        <w:ind w:left="6480" w:hanging="326"/>
      </w:pPr>
      <w:rPr>
        <w:rFonts w:ascii="Wingdings" w:hAnsi="Wingdings" w:hint="default"/>
      </w:rPr>
    </w:lvl>
  </w:abstractNum>
  <w:abstractNum w:abstractNumId="132">
    <w:multiLevelType w:val="hybridMultilevel"/>
    <w:lvl w:ilvl="0">
      <w:start w:val="1"/>
      <w:numFmt w:val="decimal"/>
      <w:suff w:val="tab"/>
      <w:lvlText w:val="%1."/>
      <w:lvlJc w:val="left"/>
      <w:pPr>
        <w:ind w:left="360" w:hanging="346"/>
      </w:p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lvl>
    <w:lvl w:ilvl="5">
      <w:start w:val="1"/>
      <w:numFmt w:val="decimal"/>
      <w:suff w:val="tab"/>
      <w:lvlText w:val="%1.%2.%3.%4.%5.%6."/>
      <w:lvlJc w:val="left"/>
      <w:pPr>
        <w:ind w:left="2736" w:hanging="922"/>
      </w:pPr>
    </w:lvl>
    <w:lvl w:ilvl="6">
      <w:start w:val="1"/>
      <w:numFmt w:val="decimal"/>
      <w:suff w:val="tab"/>
      <w:lvlText w:val="%1.%2.%3.%4.%5.%6.%7."/>
      <w:lvlJc w:val="left"/>
      <w:pPr>
        <w:ind w:left="3240" w:hanging="1066"/>
      </w:pPr>
    </w:lvl>
    <w:lvl w:ilvl="7">
      <w:start w:val="1"/>
      <w:numFmt w:val="decimal"/>
      <w:suff w:val="tab"/>
      <w:lvlText w:val="%1.%2.%3.%4.%5.%6.%7.%8."/>
      <w:lvlJc w:val="left"/>
      <w:pPr>
        <w:ind w:left="3744" w:hanging="1210"/>
      </w:pPr>
    </w:lvl>
    <w:lvl w:ilvl="8">
      <w:start w:val="1"/>
      <w:numFmt w:val="decimal"/>
      <w:suff w:val="tab"/>
      <w:lvlText w:val="%1.%2.%3.%4.%5.%6.%7.%8.%9."/>
      <w:lvlJc w:val="left"/>
      <w:pPr>
        <w:ind w:left="4320" w:hanging="1426"/>
      </w:pPr>
    </w:lvl>
  </w:abstractNum>
  <w:abstractNum w:abstractNumId="133">
    <w:multiLevelType w:val="hybridMultilevel"/>
    <w:lvl w:ilvl="0">
      <w:start w:val="1"/>
      <w:numFmt w:val="bullet"/>
      <w:suff w:val="tab"/>
      <w:lvlText w:val=""/>
      <w:lvlJc w:val="left"/>
      <w:pPr>
        <w:ind w:left="360" w:hanging="346"/>
        <w:tabs>
          <w:tab w:val="left" w:pos="360"/>
        </w:tabs>
      </w:pPr>
      <w:rPr>
        <w:rFonts w:ascii="Symbol" w:hAnsi="Symbol" w:hint="default"/>
      </w:r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134">
    <w:multiLevelType w:val="hybridMultilevel"/>
    <w:lvl w:ilvl="0">
      <w:start w:val="1"/>
      <w:numFmt w:val="bullet"/>
      <w:suff w:val="tab"/>
      <w:lvlText w:val=""/>
      <w:lvlJc w:val="left"/>
      <w:pPr>
        <w:ind w:left="1440" w:hanging="346"/>
      </w:pPr>
      <w:rPr>
        <w:rFonts w:ascii="Wingdings" w:hAnsi="Wingdings" w:hint="default"/>
      </w:rPr>
    </w:lvl>
    <w:lvl w:ilvl="1">
      <w:start w:val="1"/>
      <w:numFmt w:val="bullet"/>
      <w:suff w:val="tab"/>
      <w:lvlText w:val="o"/>
      <w:lvlJc w:val="left"/>
      <w:pPr>
        <w:ind w:left="2160" w:hanging="346"/>
      </w:pPr>
      <w:rPr>
        <w:rFonts w:ascii="Courier New" w:hAnsi="Courier New" w:cs="Courier New" w:hint="default"/>
      </w:rPr>
    </w:lvl>
    <w:lvl w:ilvl="2">
      <w:start w:val="1"/>
      <w:numFmt w:val="bullet"/>
      <w:suff w:val="tab"/>
      <w:lvlText w:val=""/>
      <w:lvlJc w:val="left"/>
      <w:pPr>
        <w:ind w:left="2880" w:hanging="346"/>
      </w:pPr>
      <w:rPr>
        <w:rFonts w:ascii="Wingdings" w:hAnsi="Wingdings" w:hint="default"/>
      </w:rPr>
    </w:lvl>
    <w:lvl w:ilvl="3">
      <w:start w:val="1"/>
      <w:numFmt w:val="bullet"/>
      <w:suff w:val="tab"/>
      <w:lvlText w:val=""/>
      <w:lvlJc w:val="left"/>
      <w:pPr>
        <w:ind w:left="3600" w:hanging="346"/>
      </w:pPr>
      <w:rPr>
        <w:rFonts w:ascii="Symbol" w:hAnsi="Symbol" w:hint="default"/>
      </w:rPr>
    </w:lvl>
    <w:lvl w:ilvl="4">
      <w:start w:val="1"/>
      <w:numFmt w:val="bullet"/>
      <w:suff w:val="tab"/>
      <w:lvlText w:val="o"/>
      <w:lvlJc w:val="left"/>
      <w:pPr>
        <w:ind w:left="4320" w:hanging="346"/>
      </w:pPr>
      <w:rPr>
        <w:rFonts w:ascii="Courier New" w:hAnsi="Courier New" w:cs="Courier New" w:hint="default"/>
      </w:rPr>
    </w:lvl>
    <w:lvl w:ilvl="5">
      <w:start w:val="1"/>
      <w:numFmt w:val="bullet"/>
      <w:suff w:val="tab"/>
      <w:lvlText w:val=""/>
      <w:lvlJc w:val="left"/>
      <w:pPr>
        <w:ind w:left="5040" w:hanging="346"/>
      </w:pPr>
      <w:rPr>
        <w:rFonts w:ascii="Wingdings" w:hAnsi="Wingdings" w:hint="default"/>
      </w:rPr>
    </w:lvl>
    <w:lvl w:ilvl="6">
      <w:start w:val="1"/>
      <w:numFmt w:val="bullet"/>
      <w:suff w:val="tab"/>
      <w:lvlText w:val=""/>
      <w:lvlJc w:val="left"/>
      <w:pPr>
        <w:ind w:left="5760" w:hanging="346"/>
      </w:pPr>
      <w:rPr>
        <w:rFonts w:ascii="Symbol" w:hAnsi="Symbol" w:hint="default"/>
      </w:rPr>
    </w:lvl>
    <w:lvl w:ilvl="7">
      <w:start w:val="1"/>
      <w:numFmt w:val="bullet"/>
      <w:suff w:val="tab"/>
      <w:lvlText w:val="o"/>
      <w:lvlJc w:val="left"/>
      <w:pPr>
        <w:ind w:left="6480" w:hanging="346"/>
      </w:pPr>
      <w:rPr>
        <w:rFonts w:ascii="Courier New" w:hAnsi="Courier New" w:cs="Courier New" w:hint="default"/>
      </w:rPr>
    </w:lvl>
    <w:lvl w:ilvl="8">
      <w:start w:val="1"/>
      <w:numFmt w:val="bullet"/>
      <w:suff w:val="tab"/>
      <w:lvlText w:val=""/>
      <w:lvlJc w:val="left"/>
      <w:pPr>
        <w:ind w:left="7200" w:hanging="346"/>
      </w:pPr>
      <w:rPr>
        <w:rFonts w:ascii="Wingdings" w:hAnsi="Wingdings" w:hint="default"/>
      </w:rPr>
    </w:lvl>
  </w:abstractNum>
  <w:abstractNum w:abstractNumId="135">
    <w:multiLevelType w:val="hybridMultilevel"/>
    <w:lvl w:ilvl="0">
      <w:start w:val="1"/>
      <w:numFmt w:val="bullet"/>
      <w:suff w:val="tab"/>
      <w:lvlText w:val="·"/>
      <w:lvlJc w:val="left"/>
      <w:pPr>
        <w:ind w:left="720" w:hanging="356"/>
      </w:pPr>
      <w:rPr>
        <w:rFonts w:ascii="Symbol" w:hAnsi="Symbol" w:cs="Symbol" w:eastAsia="Symbol"/>
      </w:rPr>
    </w:lvl>
    <w:lvl w:ilvl="1">
      <w:start w:val="1"/>
      <w:numFmt w:val="bullet"/>
      <w:suff w:val="tab"/>
      <w:lvlText w:val="o"/>
      <w:lvlJc w:val="left"/>
      <w:pPr>
        <w:ind w:left="1440" w:hanging="356"/>
      </w:pPr>
      <w:rPr>
        <w:rFonts w:ascii="Courier New" w:hAnsi="Courier New" w:cs="Courier New" w:eastAsia="Courier New"/>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136">
    <w:multiLevelType w:val="hybridMultilevel"/>
    <w:lvl w:ilvl="0">
      <w:start w:val="1"/>
      <w:numFmt w:val="bullet"/>
      <w:suff w:val="tab"/>
      <w:lvlText w:val="v"/>
      <w:lvlJc w:val="left"/>
      <w:pPr>
        <w:ind w:left="360" w:hanging="328"/>
      </w:pPr>
      <w:rPr>
        <w:rFonts w:ascii="Wingdings" w:hAnsi="Wingdings" w:cs="Wingdings" w:eastAsia="Wingdings"/>
      </w:rPr>
    </w:lvl>
    <w:lvl w:ilvl="1">
      <w:start w:val="1"/>
      <w:numFmt w:val="bullet"/>
      <w:suff w:val="tab"/>
      <w:lvlText w:val="Ø"/>
      <w:lvlJc w:val="left"/>
      <w:pPr>
        <w:ind w:left="720" w:hanging="328"/>
      </w:pPr>
      <w:rPr>
        <w:rFonts w:ascii="Wingdings" w:hAnsi="Wingdings" w:cs="Wingdings" w:eastAsia="Wingdings"/>
      </w:rPr>
    </w:lvl>
    <w:lvl w:ilvl="2">
      <w:start w:val="1"/>
      <w:numFmt w:val="bullet"/>
      <w:suff w:val="tab"/>
      <w:lvlText w:val="§"/>
      <w:lvlJc w:val="left"/>
      <w:pPr>
        <w:ind w:left="1080" w:hanging="328"/>
      </w:pPr>
      <w:rPr>
        <w:rFonts w:ascii="Wingdings" w:hAnsi="Wingdings" w:cs="Wingdings" w:eastAsia="Wingdings"/>
      </w:rPr>
    </w:lvl>
    <w:lvl w:ilvl="3">
      <w:start w:val="1"/>
      <w:numFmt w:val="bullet"/>
      <w:suff w:val="tab"/>
      <w:lvlText w:val="·"/>
      <w:lvlJc w:val="left"/>
      <w:pPr>
        <w:ind w:left="1440" w:hanging="328"/>
      </w:pPr>
      <w:rPr>
        <w:rFonts w:ascii="Symbol" w:hAnsi="Symbol" w:cs="Symbol" w:eastAsia="Symbol"/>
      </w:rPr>
    </w:lvl>
    <w:lvl w:ilvl="4">
      <w:start w:val="1"/>
      <w:numFmt w:val="bullet"/>
      <w:suff w:val="tab"/>
      <w:lvlText w:val="¨"/>
      <w:lvlJc w:val="left"/>
      <w:pPr>
        <w:ind w:left="1800" w:hanging="328"/>
      </w:pPr>
      <w:rPr>
        <w:rFonts w:ascii="Symbol" w:hAnsi="Symbol" w:cs="Symbol" w:eastAsia="Symbol"/>
      </w:rPr>
    </w:lvl>
    <w:lvl w:ilvl="5">
      <w:start w:val="1"/>
      <w:numFmt w:val="bullet"/>
      <w:suff w:val="tab"/>
      <w:lvlText w:val="Ø"/>
      <w:lvlJc w:val="left"/>
      <w:pPr>
        <w:ind w:left="2160" w:hanging="328"/>
      </w:pPr>
      <w:rPr>
        <w:rFonts w:ascii="Wingdings" w:hAnsi="Wingdings" w:cs="Wingdings" w:eastAsia="Wingdings"/>
      </w:rPr>
    </w:lvl>
    <w:lvl w:ilvl="6">
      <w:start w:val="1"/>
      <w:numFmt w:val="bullet"/>
      <w:suff w:val="tab"/>
      <w:lvlText w:val="§"/>
      <w:lvlJc w:val="left"/>
      <w:pPr>
        <w:ind w:left="2520" w:hanging="328"/>
      </w:pPr>
      <w:rPr>
        <w:rFonts w:ascii="Wingdings" w:hAnsi="Wingdings" w:cs="Wingdings" w:eastAsia="Wingdings"/>
      </w:rPr>
    </w:lvl>
    <w:lvl w:ilvl="7">
      <w:start w:val="1"/>
      <w:numFmt w:val="bullet"/>
      <w:suff w:val="tab"/>
      <w:lvlText w:val="·"/>
      <w:lvlJc w:val="left"/>
      <w:pPr>
        <w:ind w:left="2880" w:hanging="328"/>
      </w:pPr>
      <w:rPr>
        <w:rFonts w:ascii="Symbol" w:hAnsi="Symbol" w:cs="Symbol" w:eastAsia="Symbol"/>
      </w:rPr>
    </w:lvl>
    <w:lvl w:ilvl="8">
      <w:start w:val="1"/>
      <w:numFmt w:val="bullet"/>
      <w:suff w:val="tab"/>
      <w:lvlText w:val="¨"/>
      <w:lvlJc w:val="left"/>
      <w:pPr>
        <w:ind w:left="3240" w:hanging="328"/>
      </w:pPr>
      <w:rPr>
        <w:rFonts w:ascii="Symbol" w:hAnsi="Symbol" w:cs="Symbol" w:eastAsia="Symbol"/>
      </w:rPr>
    </w:lvl>
  </w:abstractNum>
  <w:abstractNum w:abstractNumId="137">
    <w:multiLevelType w:val="hybridMultilevel"/>
    <w:lvl w:ilvl="0">
      <w:start w:val="1"/>
      <w:numFmt w:val="decimal"/>
      <w:suff w:val="tab"/>
      <w:lvlText w:val="%1."/>
      <w:lvlJc w:val="left"/>
      <w:pPr>
        <w:ind w:left="720" w:hanging="317"/>
      </w:pPr>
    </w:lvl>
    <w:lvl w:ilvl="1">
      <w:start w:val="1"/>
      <w:numFmt w:val="lowerLetter"/>
      <w:suff w:val="tab"/>
      <w:lvlText w:val="%2."/>
      <w:lvlJc w:val="left"/>
      <w:pPr>
        <w:ind w:left="1440" w:hanging="317"/>
      </w:pPr>
    </w:lvl>
    <w:lvl w:ilvl="2">
      <w:start w:val="1"/>
      <w:numFmt w:val="lowerRoman"/>
      <w:suff w:val="tab"/>
      <w:lvlText w:val="%3."/>
      <w:lvlJc w:val="right"/>
      <w:pPr>
        <w:ind w:left="2160" w:hanging="137"/>
      </w:pPr>
    </w:lvl>
    <w:lvl w:ilvl="3">
      <w:start w:val="1"/>
      <w:numFmt w:val="decimal"/>
      <w:suff w:val="tab"/>
      <w:lvlText w:val="%4."/>
      <w:lvlJc w:val="left"/>
      <w:pPr>
        <w:ind w:left="2880" w:hanging="317"/>
      </w:pPr>
    </w:lvl>
    <w:lvl w:ilvl="4">
      <w:start w:val="1"/>
      <w:numFmt w:val="lowerLetter"/>
      <w:suff w:val="tab"/>
      <w:lvlText w:val="%5."/>
      <w:lvlJc w:val="left"/>
      <w:pPr>
        <w:ind w:left="3600" w:hanging="317"/>
      </w:pPr>
    </w:lvl>
    <w:lvl w:ilvl="5">
      <w:start w:val="1"/>
      <w:numFmt w:val="lowerRoman"/>
      <w:suff w:val="tab"/>
      <w:lvlText w:val="%6."/>
      <w:lvlJc w:val="right"/>
      <w:pPr>
        <w:ind w:left="4320" w:hanging="137"/>
      </w:pPr>
    </w:lvl>
    <w:lvl w:ilvl="6">
      <w:start w:val="1"/>
      <w:numFmt w:val="decimal"/>
      <w:suff w:val="tab"/>
      <w:lvlText w:val="%7."/>
      <w:lvlJc w:val="left"/>
      <w:pPr>
        <w:ind w:left="5040" w:hanging="317"/>
      </w:pPr>
    </w:lvl>
    <w:lvl w:ilvl="7">
      <w:start w:val="1"/>
      <w:numFmt w:val="lowerLetter"/>
      <w:suff w:val="tab"/>
      <w:lvlText w:val="%8."/>
      <w:lvlJc w:val="left"/>
      <w:pPr>
        <w:ind w:left="5760" w:hanging="317"/>
      </w:pPr>
    </w:lvl>
    <w:lvl w:ilvl="8">
      <w:start w:val="1"/>
      <w:numFmt w:val="lowerRoman"/>
      <w:suff w:val="tab"/>
      <w:lvlText w:val="%9."/>
      <w:lvlJc w:val="right"/>
      <w:pPr>
        <w:ind w:left="6480" w:hanging="137"/>
      </w:pPr>
    </w:lvl>
  </w:abstractNum>
  <w:abstractNum w:abstractNumId="138">
    <w:multiLevelType w:val="hybridMultilevel"/>
    <w:lvl w:ilvl="0">
      <w:start w:val="1"/>
      <w:numFmt w:val="decimal"/>
      <w:suff w:val="tab"/>
      <w:lvlText w:val="%1)"/>
      <w:lvlJc w:val="left"/>
      <w:pPr>
        <w:ind w:left="720" w:hanging="311"/>
      </w:pPr>
      <w:rPr>
        <w:rFonts w:hint="default"/>
      </w:rPr>
    </w:lvl>
    <w:lvl w:ilvl="1">
      <w:start w:val="1"/>
      <w:numFmt w:val="lowerLetter"/>
      <w:suff w:val="tab"/>
      <w:lvlText w:val="%2."/>
      <w:lvlJc w:val="left"/>
      <w:pPr>
        <w:ind w:left="1440" w:hanging="311"/>
      </w:pPr>
    </w:lvl>
    <w:lvl w:ilvl="2">
      <w:start w:val="1"/>
      <w:numFmt w:val="lowerRoman"/>
      <w:suff w:val="tab"/>
      <w:lvlText w:val="%3."/>
      <w:lvlJc w:val="right"/>
      <w:pPr>
        <w:ind w:left="2160" w:hanging="131"/>
      </w:pPr>
    </w:lvl>
    <w:lvl w:ilvl="3">
      <w:start w:val="1"/>
      <w:numFmt w:val="decimal"/>
      <w:suff w:val="tab"/>
      <w:lvlText w:val="%4."/>
      <w:lvlJc w:val="left"/>
      <w:pPr>
        <w:ind w:left="2880" w:hanging="311"/>
      </w:pPr>
    </w:lvl>
    <w:lvl w:ilvl="4">
      <w:start w:val="1"/>
      <w:numFmt w:val="lowerLetter"/>
      <w:suff w:val="tab"/>
      <w:lvlText w:val="%5."/>
      <w:lvlJc w:val="left"/>
      <w:pPr>
        <w:ind w:left="3600" w:hanging="311"/>
      </w:pPr>
    </w:lvl>
    <w:lvl w:ilvl="5">
      <w:start w:val="1"/>
      <w:numFmt w:val="lowerRoman"/>
      <w:suff w:val="tab"/>
      <w:lvlText w:val="%6."/>
      <w:lvlJc w:val="right"/>
      <w:pPr>
        <w:ind w:left="4320" w:hanging="131"/>
      </w:pPr>
    </w:lvl>
    <w:lvl w:ilvl="6">
      <w:start w:val="1"/>
      <w:numFmt w:val="decimal"/>
      <w:suff w:val="tab"/>
      <w:lvlText w:val="%7."/>
      <w:lvlJc w:val="left"/>
      <w:pPr>
        <w:ind w:left="5040" w:hanging="311"/>
      </w:pPr>
    </w:lvl>
    <w:lvl w:ilvl="7">
      <w:start w:val="1"/>
      <w:numFmt w:val="lowerLetter"/>
      <w:suff w:val="tab"/>
      <w:lvlText w:val="%8."/>
      <w:lvlJc w:val="left"/>
      <w:pPr>
        <w:ind w:left="5760" w:hanging="311"/>
      </w:pPr>
    </w:lvl>
    <w:lvl w:ilvl="8">
      <w:start w:val="1"/>
      <w:numFmt w:val="lowerRoman"/>
      <w:suff w:val="tab"/>
      <w:lvlText w:val="%9."/>
      <w:lvlJc w:val="right"/>
      <w:pPr>
        <w:ind w:left="6480" w:hanging="131"/>
      </w:pPr>
    </w:lvl>
  </w:abstractNum>
  <w:abstractNum w:abstractNumId="139">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40">
    <w:multiLevelType w:val="hybridMultilevel"/>
    <w:lvl w:ilvl="0">
      <w:start w:val="1"/>
      <w:numFmt w:val="decimal"/>
      <w:suff w:val="tab"/>
      <w:lvlText w:val="%1)"/>
      <w:lvlJc w:val="left"/>
      <w:pPr>
        <w:ind w:left="720" w:hanging="346"/>
      </w:pPr>
      <w:rPr>
        <w:rFonts w:hint="default"/>
      </w:rPr>
    </w:lvl>
    <w:lvl w:ilvl="1">
      <w:start w:val="1"/>
      <w:numFmt w:val="lowerLetter"/>
      <w:suff w:val="tab"/>
      <w:lvlText w:val="%2."/>
      <w:lvlJc w:val="left"/>
      <w:pPr>
        <w:ind w:left="1440" w:hanging="346"/>
      </w:pPr>
    </w:lvl>
    <w:lvl w:ilvl="2">
      <w:start w:val="1"/>
      <w:numFmt w:val="lowerRoman"/>
      <w:suff w:val="tab"/>
      <w:lvlText w:val="%3."/>
      <w:lvlJc w:val="right"/>
      <w:pPr>
        <w:ind w:left="2160" w:hanging="166"/>
      </w:pPr>
    </w:lvl>
    <w:lvl w:ilvl="3">
      <w:start w:val="1"/>
      <w:numFmt w:val="decimal"/>
      <w:suff w:val="tab"/>
      <w:lvlText w:val="%4."/>
      <w:lvlJc w:val="left"/>
      <w:pPr>
        <w:ind w:left="2880" w:hanging="346"/>
      </w:pPr>
    </w:lvl>
    <w:lvl w:ilvl="4">
      <w:start w:val="1"/>
      <w:numFmt w:val="lowerLetter"/>
      <w:suff w:val="tab"/>
      <w:lvlText w:val="%5."/>
      <w:lvlJc w:val="left"/>
      <w:pPr>
        <w:ind w:left="3600" w:hanging="346"/>
      </w:pPr>
    </w:lvl>
    <w:lvl w:ilvl="5">
      <w:start w:val="1"/>
      <w:numFmt w:val="lowerRoman"/>
      <w:suff w:val="tab"/>
      <w:lvlText w:val="%6."/>
      <w:lvlJc w:val="right"/>
      <w:pPr>
        <w:ind w:left="4320" w:hanging="166"/>
      </w:pPr>
    </w:lvl>
    <w:lvl w:ilvl="6">
      <w:start w:val="1"/>
      <w:numFmt w:val="decimal"/>
      <w:suff w:val="tab"/>
      <w:lvlText w:val="%7."/>
      <w:lvlJc w:val="left"/>
      <w:pPr>
        <w:ind w:left="5040" w:hanging="346"/>
      </w:pPr>
    </w:lvl>
    <w:lvl w:ilvl="7">
      <w:start w:val="1"/>
      <w:numFmt w:val="lowerLetter"/>
      <w:suff w:val="tab"/>
      <w:lvlText w:val="%8."/>
      <w:lvlJc w:val="left"/>
      <w:pPr>
        <w:ind w:left="5760" w:hanging="346"/>
      </w:pPr>
    </w:lvl>
    <w:lvl w:ilvl="8">
      <w:start w:val="1"/>
      <w:numFmt w:val="lowerRoman"/>
      <w:suff w:val="tab"/>
      <w:lvlText w:val="%9."/>
      <w:lvlJc w:val="right"/>
      <w:pPr>
        <w:ind w:left="6480" w:hanging="166"/>
      </w:pPr>
    </w:lvl>
  </w:abstractNum>
  <w:abstractNum w:abstractNumId="141">
    <w:multiLevelType w:val="hybridMultilevel"/>
    <w:lvl w:ilvl="0">
      <w:start w:val="1"/>
      <w:numFmt w:val="decimal"/>
      <w:suff w:val="tab"/>
      <w:lvlText w:val="%1."/>
      <w:lvlJc w:val="left"/>
      <w:pPr>
        <w:ind w:left="360" w:hanging="346"/>
        <w:tabs>
          <w:tab w:val="left" w:pos="360"/>
        </w:tabs>
      </w:p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142">
    <w:multiLevelType w:val="hybridMultilevel"/>
    <w:lvl w:ilvl="0">
      <w:start w:val="1"/>
      <w:numFmt w:val="decimal"/>
      <w:suff w:val="tab"/>
      <w:lvlText w:val="%1)"/>
      <w:lvlJc w:val="left"/>
      <w:pPr>
        <w:ind w:left="720" w:hanging="347"/>
      </w:pPr>
      <w:rPr>
        <w:rFonts w:hint="default"/>
      </w:rPr>
    </w:lvl>
    <w:lvl w:ilvl="1">
      <w:start w:val="1"/>
      <w:numFmt w:val="lowerLetter"/>
      <w:suff w:val="tab"/>
      <w:lvlText w:val="%2."/>
      <w:lvlJc w:val="left"/>
      <w:pPr>
        <w:ind w:left="1440" w:hanging="347"/>
      </w:pPr>
    </w:lvl>
    <w:lvl w:ilvl="2">
      <w:start w:val="1"/>
      <w:numFmt w:val="lowerRoman"/>
      <w:suff w:val="tab"/>
      <w:lvlText w:val="%3."/>
      <w:lvlJc w:val="right"/>
      <w:pPr>
        <w:ind w:left="2160" w:hanging="167"/>
      </w:pPr>
    </w:lvl>
    <w:lvl w:ilvl="3">
      <w:start w:val="1"/>
      <w:numFmt w:val="decimal"/>
      <w:suff w:val="tab"/>
      <w:lvlText w:val="%4."/>
      <w:lvlJc w:val="left"/>
      <w:pPr>
        <w:ind w:left="2880" w:hanging="347"/>
      </w:pPr>
    </w:lvl>
    <w:lvl w:ilvl="4">
      <w:start w:val="1"/>
      <w:numFmt w:val="lowerLetter"/>
      <w:suff w:val="tab"/>
      <w:lvlText w:val="%5."/>
      <w:lvlJc w:val="left"/>
      <w:pPr>
        <w:ind w:left="3600" w:hanging="347"/>
      </w:pPr>
    </w:lvl>
    <w:lvl w:ilvl="5">
      <w:start w:val="1"/>
      <w:numFmt w:val="lowerRoman"/>
      <w:suff w:val="tab"/>
      <w:lvlText w:val="%6."/>
      <w:lvlJc w:val="right"/>
      <w:pPr>
        <w:ind w:left="4320" w:hanging="167"/>
      </w:pPr>
    </w:lvl>
    <w:lvl w:ilvl="6">
      <w:start w:val="1"/>
      <w:numFmt w:val="decimal"/>
      <w:suff w:val="tab"/>
      <w:lvlText w:val="%7."/>
      <w:lvlJc w:val="left"/>
      <w:pPr>
        <w:ind w:left="5040" w:hanging="347"/>
      </w:pPr>
    </w:lvl>
    <w:lvl w:ilvl="7">
      <w:start w:val="1"/>
      <w:numFmt w:val="lowerLetter"/>
      <w:suff w:val="tab"/>
      <w:lvlText w:val="%8."/>
      <w:lvlJc w:val="left"/>
      <w:pPr>
        <w:ind w:left="5760" w:hanging="347"/>
      </w:pPr>
    </w:lvl>
    <w:lvl w:ilvl="8">
      <w:start w:val="1"/>
      <w:numFmt w:val="lowerRoman"/>
      <w:suff w:val="tab"/>
      <w:lvlText w:val="%9."/>
      <w:lvlJc w:val="right"/>
      <w:pPr>
        <w:ind w:left="6480" w:hanging="167"/>
      </w:pPr>
    </w:lvl>
  </w:abstractNum>
  <w:abstractNum w:abstractNumId="143">
    <w:multiLevelType w:val="hybridMultilevel"/>
    <w:lvl w:ilvl="0">
      <w:start w:val="1"/>
      <w:numFmt w:val="bullet"/>
      <w:suff w:val="tab"/>
      <w:lvlText w:val="-"/>
      <w:lvlJc w:val="left"/>
      <w:pPr>
        <w:ind w:left="720" w:hanging="358"/>
      </w:pPr>
      <w:rPr>
        <w:rFonts w:ascii="Calibri" w:hAnsi="Calibri" w:hint="default"/>
      </w:rPr>
    </w:lvl>
    <w:lvl w:ilvl="1">
      <w:start w:val="1"/>
      <w:numFmt w:val="bullet"/>
      <w:suff w:val="tab"/>
      <w:lvlText w:val="o"/>
      <w:lvlJc w:val="left"/>
      <w:pPr>
        <w:ind w:left="1440" w:hanging="358"/>
      </w:pPr>
      <w:rPr>
        <w:rFonts w:ascii="Courier New" w:hAnsi="Courier New" w:hint="default"/>
      </w:rPr>
    </w:lvl>
    <w:lvl w:ilvl="2">
      <w:start w:val="1"/>
      <w:numFmt w:val="bullet"/>
      <w:suff w:val="tab"/>
      <w:lvlText w:val=""/>
      <w:lvlJc w:val="left"/>
      <w:pPr>
        <w:ind w:left="2160" w:hanging="358"/>
      </w:pPr>
      <w:rPr>
        <w:rFonts w:ascii="Wingdings" w:hAnsi="Wingdings" w:hint="default"/>
      </w:rPr>
    </w:lvl>
    <w:lvl w:ilvl="3">
      <w:start w:val="1"/>
      <w:numFmt w:val="bullet"/>
      <w:suff w:val="tab"/>
      <w:lvlText w:val=""/>
      <w:lvlJc w:val="left"/>
      <w:pPr>
        <w:ind w:left="2880" w:hanging="358"/>
      </w:pPr>
      <w:rPr>
        <w:rFonts w:ascii="Symbol" w:hAnsi="Symbol" w:hint="default"/>
      </w:rPr>
    </w:lvl>
    <w:lvl w:ilvl="4">
      <w:start w:val="1"/>
      <w:numFmt w:val="bullet"/>
      <w:suff w:val="tab"/>
      <w:lvlText w:val="o"/>
      <w:lvlJc w:val="left"/>
      <w:pPr>
        <w:ind w:left="3600" w:hanging="358"/>
      </w:pPr>
      <w:rPr>
        <w:rFonts w:ascii="Courier New" w:hAnsi="Courier New" w:hint="default"/>
      </w:rPr>
    </w:lvl>
    <w:lvl w:ilvl="5">
      <w:start w:val="1"/>
      <w:numFmt w:val="bullet"/>
      <w:suff w:val="tab"/>
      <w:lvlText w:val=""/>
      <w:lvlJc w:val="left"/>
      <w:pPr>
        <w:ind w:left="4320" w:hanging="358"/>
      </w:pPr>
      <w:rPr>
        <w:rFonts w:ascii="Wingdings" w:hAnsi="Wingdings" w:hint="default"/>
      </w:rPr>
    </w:lvl>
    <w:lvl w:ilvl="6">
      <w:start w:val="1"/>
      <w:numFmt w:val="bullet"/>
      <w:suff w:val="tab"/>
      <w:lvlText w:val=""/>
      <w:lvlJc w:val="left"/>
      <w:pPr>
        <w:ind w:left="5040" w:hanging="358"/>
      </w:pPr>
      <w:rPr>
        <w:rFonts w:ascii="Symbol" w:hAnsi="Symbol" w:hint="default"/>
      </w:rPr>
    </w:lvl>
    <w:lvl w:ilvl="7">
      <w:start w:val="1"/>
      <w:numFmt w:val="bullet"/>
      <w:suff w:val="tab"/>
      <w:lvlText w:val="o"/>
      <w:lvlJc w:val="left"/>
      <w:pPr>
        <w:ind w:left="5760" w:hanging="358"/>
      </w:pPr>
      <w:rPr>
        <w:rFonts w:ascii="Courier New" w:hAnsi="Courier New" w:hint="default"/>
      </w:rPr>
    </w:lvl>
    <w:lvl w:ilvl="8">
      <w:start w:val="1"/>
      <w:numFmt w:val="bullet"/>
      <w:suff w:val="tab"/>
      <w:lvlText w:val=""/>
      <w:lvlJc w:val="left"/>
      <w:pPr>
        <w:ind w:left="6480" w:hanging="358"/>
      </w:pPr>
      <w:rPr>
        <w:rFonts w:ascii="Wingdings" w:hAnsi="Wingdings" w:hint="default"/>
      </w:rPr>
    </w:lvl>
  </w:abstractNum>
  <w:abstractNum w:abstractNumId="144">
    <w:multiLevelType w:val="hybridMultilevel"/>
    <w:lvl w:ilvl="0">
      <w:start w:val="1"/>
      <w:numFmt w:val="decimal"/>
      <w:suff w:val="tab"/>
      <w:lvlText w:val="%1."/>
      <w:lvlJc w:val="left"/>
      <w:pPr>
        <w:ind w:left="720" w:hanging="346"/>
      </w:pPr>
      <w:rPr>
        <w:rFonts w:hint="default"/>
      </w:rPr>
    </w:lvl>
    <w:lvl w:ilvl="1">
      <w:start w:val="1"/>
      <w:numFmt w:val="lowerLetter"/>
      <w:suff w:val="tab"/>
      <w:lvlText w:val="%2."/>
      <w:lvlJc w:val="left"/>
      <w:pPr>
        <w:ind w:left="1440" w:hanging="346"/>
      </w:pPr>
    </w:lvl>
    <w:lvl w:ilvl="2">
      <w:start w:val="1"/>
      <w:numFmt w:val="lowerRoman"/>
      <w:suff w:val="tab"/>
      <w:lvlText w:val="%3."/>
      <w:lvlJc w:val="right"/>
      <w:pPr>
        <w:ind w:left="2160" w:hanging="166"/>
      </w:pPr>
    </w:lvl>
    <w:lvl w:ilvl="3">
      <w:start w:val="1"/>
      <w:numFmt w:val="decimal"/>
      <w:suff w:val="tab"/>
      <w:lvlText w:val="%4."/>
      <w:lvlJc w:val="left"/>
      <w:pPr>
        <w:ind w:left="2880" w:hanging="346"/>
      </w:pPr>
    </w:lvl>
    <w:lvl w:ilvl="4">
      <w:start w:val="1"/>
      <w:numFmt w:val="lowerLetter"/>
      <w:suff w:val="tab"/>
      <w:lvlText w:val="%5."/>
      <w:lvlJc w:val="left"/>
      <w:pPr>
        <w:ind w:left="3600" w:hanging="346"/>
      </w:pPr>
    </w:lvl>
    <w:lvl w:ilvl="5">
      <w:start w:val="1"/>
      <w:numFmt w:val="lowerRoman"/>
      <w:suff w:val="tab"/>
      <w:lvlText w:val="%6."/>
      <w:lvlJc w:val="right"/>
      <w:pPr>
        <w:ind w:left="4320" w:hanging="166"/>
      </w:pPr>
    </w:lvl>
    <w:lvl w:ilvl="6">
      <w:start w:val="1"/>
      <w:numFmt w:val="decimal"/>
      <w:suff w:val="tab"/>
      <w:lvlText w:val="%7."/>
      <w:lvlJc w:val="left"/>
      <w:pPr>
        <w:ind w:left="5040" w:hanging="346"/>
      </w:pPr>
    </w:lvl>
    <w:lvl w:ilvl="7">
      <w:start w:val="1"/>
      <w:numFmt w:val="lowerLetter"/>
      <w:suff w:val="tab"/>
      <w:lvlText w:val="%8."/>
      <w:lvlJc w:val="left"/>
      <w:pPr>
        <w:ind w:left="5760" w:hanging="346"/>
      </w:pPr>
    </w:lvl>
    <w:lvl w:ilvl="8">
      <w:start w:val="1"/>
      <w:numFmt w:val="lowerRoman"/>
      <w:suff w:val="tab"/>
      <w:lvlText w:val="%9."/>
      <w:lvlJc w:val="right"/>
      <w:pPr>
        <w:ind w:left="6480" w:hanging="166"/>
      </w:pPr>
    </w:lvl>
  </w:abstractNum>
  <w:abstractNum w:abstractNumId="145">
    <w:multiLevelType w:val="hybridMultilevel"/>
    <w:lvl w:ilvl="0">
      <w:start w:val="1"/>
      <w:numFmt w:val="bullet"/>
      <w:suff w:val="tab"/>
      <w:lvlText w:val="-"/>
      <w:lvlJc w:val="left"/>
      <w:pPr>
        <w:ind w:left="720" w:hanging="346"/>
      </w:pPr>
      <w:rPr>
        <w:rFonts w:ascii="Calibri" w:hAnsi="Calibri" w:cs="Calibri" w:eastAsia="Calibri"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46">
    <w:multiLevelType w:val="hybridMultilevel"/>
    <w:lvl w:ilvl="0">
      <w:start w:val="1"/>
      <w:numFmt w:val="bullet"/>
      <w:suff w:val="tab"/>
      <w:lvlText w:val="v"/>
      <w:lvlJc w:val="left"/>
      <w:pPr>
        <w:ind w:left="360" w:hanging="329"/>
      </w:pPr>
      <w:rPr>
        <w:rFonts w:ascii="Wingdings" w:hAnsi="Wingdings" w:cs="Wingdings" w:eastAsia="Wingdings"/>
      </w:rPr>
    </w:lvl>
    <w:lvl w:ilvl="1">
      <w:start w:val="1"/>
      <w:numFmt w:val="bullet"/>
      <w:suff w:val="tab"/>
      <w:lvlText w:val="Ø"/>
      <w:lvlJc w:val="left"/>
      <w:pPr>
        <w:ind w:left="720" w:hanging="329"/>
      </w:pPr>
      <w:rPr>
        <w:rFonts w:ascii="Wingdings" w:hAnsi="Wingdings" w:cs="Wingdings" w:eastAsia="Wingdings"/>
      </w:rPr>
    </w:lvl>
    <w:lvl w:ilvl="2">
      <w:start w:val="1"/>
      <w:numFmt w:val="bullet"/>
      <w:suff w:val="tab"/>
      <w:lvlText w:val="§"/>
      <w:lvlJc w:val="left"/>
      <w:pPr>
        <w:ind w:left="1080" w:hanging="329"/>
      </w:pPr>
      <w:rPr>
        <w:rFonts w:ascii="Wingdings" w:hAnsi="Wingdings" w:cs="Wingdings" w:eastAsia="Wingdings"/>
      </w:rPr>
    </w:lvl>
    <w:lvl w:ilvl="3">
      <w:start w:val="1"/>
      <w:numFmt w:val="bullet"/>
      <w:suff w:val="tab"/>
      <w:lvlText w:val="·"/>
      <w:lvlJc w:val="left"/>
      <w:pPr>
        <w:ind w:left="1440" w:hanging="329"/>
      </w:pPr>
      <w:rPr>
        <w:rFonts w:ascii="Symbol" w:hAnsi="Symbol" w:cs="Symbol" w:eastAsia="Symbol"/>
      </w:rPr>
    </w:lvl>
    <w:lvl w:ilvl="4">
      <w:start w:val="1"/>
      <w:numFmt w:val="bullet"/>
      <w:suff w:val="tab"/>
      <w:lvlText w:val="¨"/>
      <w:lvlJc w:val="left"/>
      <w:pPr>
        <w:ind w:left="1800" w:hanging="329"/>
      </w:pPr>
      <w:rPr>
        <w:rFonts w:ascii="Symbol" w:hAnsi="Symbol" w:cs="Symbol" w:eastAsia="Symbol"/>
      </w:rPr>
    </w:lvl>
    <w:lvl w:ilvl="5">
      <w:start w:val="1"/>
      <w:numFmt w:val="bullet"/>
      <w:suff w:val="tab"/>
      <w:lvlText w:val="Ø"/>
      <w:lvlJc w:val="left"/>
      <w:pPr>
        <w:ind w:left="2160" w:hanging="329"/>
      </w:pPr>
      <w:rPr>
        <w:rFonts w:ascii="Wingdings" w:hAnsi="Wingdings" w:cs="Wingdings" w:eastAsia="Wingdings"/>
      </w:rPr>
    </w:lvl>
    <w:lvl w:ilvl="6">
      <w:start w:val="1"/>
      <w:numFmt w:val="bullet"/>
      <w:suff w:val="tab"/>
      <w:lvlText w:val="§"/>
      <w:lvlJc w:val="left"/>
      <w:pPr>
        <w:ind w:left="2520" w:hanging="329"/>
      </w:pPr>
      <w:rPr>
        <w:rFonts w:ascii="Wingdings" w:hAnsi="Wingdings" w:cs="Wingdings" w:eastAsia="Wingdings"/>
      </w:rPr>
    </w:lvl>
    <w:lvl w:ilvl="7">
      <w:start w:val="1"/>
      <w:numFmt w:val="bullet"/>
      <w:suff w:val="tab"/>
      <w:lvlText w:val="·"/>
      <w:lvlJc w:val="left"/>
      <w:pPr>
        <w:ind w:left="2880" w:hanging="329"/>
      </w:pPr>
      <w:rPr>
        <w:rFonts w:ascii="Symbol" w:hAnsi="Symbol" w:cs="Symbol" w:eastAsia="Symbol"/>
      </w:rPr>
    </w:lvl>
    <w:lvl w:ilvl="8">
      <w:start w:val="1"/>
      <w:numFmt w:val="bullet"/>
      <w:suff w:val="tab"/>
      <w:lvlText w:val="¨"/>
      <w:lvlJc w:val="left"/>
      <w:pPr>
        <w:ind w:left="3240" w:hanging="329"/>
      </w:pPr>
      <w:rPr>
        <w:rFonts w:ascii="Symbol" w:hAnsi="Symbol" w:cs="Symbol" w:eastAsia="Symbol"/>
      </w:rPr>
    </w:lvl>
  </w:abstractNum>
  <w:abstractNum w:abstractNumId="147">
    <w:multiLevelType w:val="hybridMultilevel"/>
    <w:lvl w:ilvl="0">
      <w:start w:val="1"/>
      <w:numFmt w:val="decimal"/>
      <w:suff w:val="tab"/>
      <w:lvlText w:val="%1."/>
      <w:lvlJc w:val="left"/>
      <w:pPr>
        <w:ind w:left="1209" w:hanging="346"/>
        <w:tabs>
          <w:tab w:val="left" w:pos="1209"/>
        </w:tabs>
      </w:p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148">
    <w:multiLevelType w:val="hybridMultilevel"/>
    <w:lvl w:ilvl="0">
      <w:start w:val="1"/>
      <w:numFmt w:val="bullet"/>
      <w:suff w:val="tab"/>
      <w:lvlText w:val="·"/>
      <w:lvlJc w:val="left"/>
      <w:pPr>
        <w:ind w:left="720" w:hanging="350"/>
      </w:pPr>
      <w:rPr>
        <w:rFonts w:ascii="Symbol" w:hAnsi="Symbol" w:cs="Symbol" w:eastAsia="Symbol"/>
        <w:color w:val="0E101A"/>
        <w:sz w:val="24"/>
      </w:rPr>
    </w:lvl>
    <w:lvl w:ilvl="1">
      <w:start w:val="1"/>
      <w:numFmt w:val="bullet"/>
      <w:suff w:val="tab"/>
      <w:lvlText w:val="·"/>
      <w:lvlJc w:val="left"/>
      <w:pPr>
        <w:ind w:left="1440" w:hanging="350"/>
      </w:pPr>
      <w:rPr>
        <w:rFonts w:ascii="Symbol" w:hAnsi="Symbol" w:cs="Symbol" w:eastAsia="Symbol"/>
        <w:color w:val="0E101A"/>
        <w:sz w:val="24"/>
      </w:rPr>
    </w:lvl>
    <w:lvl w:ilvl="2">
      <w:start w:val="1"/>
      <w:numFmt w:val="bullet"/>
      <w:suff w:val="tab"/>
      <w:lvlText w:val="·"/>
      <w:lvlJc w:val="left"/>
      <w:pPr>
        <w:ind w:left="2160" w:hanging="350"/>
      </w:pPr>
      <w:rPr>
        <w:rFonts w:ascii="Symbol" w:hAnsi="Symbol" w:cs="Symbol" w:eastAsia="Symbol"/>
        <w:color w:val="0E101A"/>
        <w:sz w:val="24"/>
      </w:rPr>
    </w:lvl>
    <w:lvl w:ilvl="3">
      <w:start w:val="1"/>
      <w:numFmt w:val="bullet"/>
      <w:suff w:val="tab"/>
      <w:lvlText w:val="·"/>
      <w:lvlJc w:val="left"/>
      <w:pPr>
        <w:ind w:left="2880" w:hanging="350"/>
      </w:pPr>
      <w:rPr>
        <w:rFonts w:ascii="Symbol" w:hAnsi="Symbol" w:cs="Symbol" w:eastAsia="Symbol"/>
        <w:color w:val="0E101A"/>
        <w:sz w:val="24"/>
      </w:rPr>
    </w:lvl>
    <w:lvl w:ilvl="4">
      <w:start w:val="1"/>
      <w:numFmt w:val="bullet"/>
      <w:suff w:val="tab"/>
      <w:lvlText w:val="·"/>
      <w:lvlJc w:val="left"/>
      <w:pPr>
        <w:ind w:left="3600" w:hanging="350"/>
      </w:pPr>
      <w:rPr>
        <w:rFonts w:ascii="Symbol" w:hAnsi="Symbol" w:cs="Symbol" w:eastAsia="Symbol"/>
        <w:color w:val="0E101A"/>
        <w:sz w:val="24"/>
      </w:rPr>
    </w:lvl>
    <w:lvl w:ilvl="5">
      <w:start w:val="1"/>
      <w:numFmt w:val="bullet"/>
      <w:suff w:val="tab"/>
      <w:lvlText w:val="·"/>
      <w:lvlJc w:val="left"/>
      <w:pPr>
        <w:ind w:left="4320" w:hanging="350"/>
      </w:pPr>
      <w:rPr>
        <w:rFonts w:ascii="Symbol" w:hAnsi="Symbol" w:cs="Symbol" w:eastAsia="Symbol"/>
        <w:color w:val="0E101A"/>
        <w:sz w:val="24"/>
      </w:rPr>
    </w:lvl>
    <w:lvl w:ilvl="6">
      <w:start w:val="1"/>
      <w:numFmt w:val="bullet"/>
      <w:suff w:val="tab"/>
      <w:lvlText w:val="·"/>
      <w:lvlJc w:val="left"/>
      <w:pPr>
        <w:ind w:left="5040" w:hanging="350"/>
      </w:pPr>
      <w:rPr>
        <w:rFonts w:ascii="Symbol" w:hAnsi="Symbol" w:cs="Symbol" w:eastAsia="Symbol"/>
        <w:color w:val="0E101A"/>
        <w:sz w:val="24"/>
      </w:rPr>
    </w:lvl>
    <w:lvl w:ilvl="7">
      <w:start w:val="1"/>
      <w:numFmt w:val="bullet"/>
      <w:suff w:val="tab"/>
      <w:lvlText w:val="·"/>
      <w:lvlJc w:val="left"/>
      <w:pPr>
        <w:ind w:left="5760" w:hanging="350"/>
      </w:pPr>
      <w:rPr>
        <w:rFonts w:ascii="Symbol" w:hAnsi="Symbol" w:cs="Symbol" w:eastAsia="Symbol"/>
        <w:color w:val="0E101A"/>
        <w:sz w:val="24"/>
      </w:rPr>
    </w:lvl>
    <w:lvl w:ilvl="8">
      <w:start w:val="1"/>
      <w:numFmt w:val="bullet"/>
      <w:suff w:val="tab"/>
      <w:lvlText w:val="·"/>
      <w:lvlJc w:val="left"/>
      <w:pPr>
        <w:ind w:left="6480" w:hanging="350"/>
      </w:pPr>
      <w:rPr>
        <w:rFonts w:ascii="Symbol" w:hAnsi="Symbol" w:cs="Symbol" w:eastAsia="Symbol"/>
        <w:color w:val="0E101A"/>
        <w:sz w:val="24"/>
      </w:rPr>
    </w:lvl>
  </w:abstractNum>
  <w:abstractNum w:abstractNumId="149">
    <w:multiLevelType w:val="hybridMultilevel"/>
    <w:lvl w:ilvl="0">
      <w:start w:val="1"/>
      <w:numFmt w:val="bullet"/>
      <w:suff w:val="tab"/>
      <w:lvlText w:val="-"/>
      <w:lvlJc w:val="left"/>
      <w:pPr>
        <w:ind w:left="720" w:hanging="347"/>
      </w:pPr>
      <w:rPr>
        <w:rFonts w:ascii="Calibri" w:hAnsi="Calibri" w:cs="Calibri" w:eastAsia="Times New Roman"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50">
    <w:multiLevelType w:val="hybridMultilevel"/>
    <w:lvl w:ilvl="0">
      <w:start w:val="1"/>
      <w:numFmt w:val="decimal"/>
      <w:suff w:val="tab"/>
      <w:lvlText w:val="%1)"/>
      <w:lvlJc w:val="left"/>
      <w:pPr>
        <w:ind w:left="720" w:hanging="311"/>
      </w:pPr>
      <w:rPr>
        <w:rFonts w:hint="default"/>
      </w:rPr>
    </w:lvl>
    <w:lvl w:ilvl="1">
      <w:start w:val="1"/>
      <w:numFmt w:val="lowerLetter"/>
      <w:suff w:val="tab"/>
      <w:lvlText w:val="%2."/>
      <w:lvlJc w:val="left"/>
      <w:pPr>
        <w:ind w:left="1440" w:hanging="311"/>
      </w:pPr>
    </w:lvl>
    <w:lvl w:ilvl="2">
      <w:start w:val="1"/>
      <w:numFmt w:val="lowerRoman"/>
      <w:suff w:val="tab"/>
      <w:lvlText w:val="%3."/>
      <w:lvlJc w:val="right"/>
      <w:pPr>
        <w:ind w:left="2160" w:hanging="131"/>
      </w:pPr>
    </w:lvl>
    <w:lvl w:ilvl="3">
      <w:start w:val="1"/>
      <w:numFmt w:val="decimal"/>
      <w:suff w:val="tab"/>
      <w:lvlText w:val="%4."/>
      <w:lvlJc w:val="left"/>
      <w:pPr>
        <w:ind w:left="2880" w:hanging="311"/>
      </w:pPr>
    </w:lvl>
    <w:lvl w:ilvl="4">
      <w:start w:val="1"/>
      <w:numFmt w:val="lowerLetter"/>
      <w:suff w:val="tab"/>
      <w:lvlText w:val="%5."/>
      <w:lvlJc w:val="left"/>
      <w:pPr>
        <w:ind w:left="3600" w:hanging="311"/>
      </w:pPr>
    </w:lvl>
    <w:lvl w:ilvl="5">
      <w:start w:val="1"/>
      <w:numFmt w:val="lowerRoman"/>
      <w:suff w:val="tab"/>
      <w:lvlText w:val="%6."/>
      <w:lvlJc w:val="right"/>
      <w:pPr>
        <w:ind w:left="4320" w:hanging="131"/>
      </w:pPr>
    </w:lvl>
    <w:lvl w:ilvl="6">
      <w:start w:val="1"/>
      <w:numFmt w:val="decimal"/>
      <w:suff w:val="tab"/>
      <w:lvlText w:val="%7."/>
      <w:lvlJc w:val="left"/>
      <w:pPr>
        <w:ind w:left="5040" w:hanging="311"/>
      </w:pPr>
    </w:lvl>
    <w:lvl w:ilvl="7">
      <w:start w:val="1"/>
      <w:numFmt w:val="lowerLetter"/>
      <w:suff w:val="tab"/>
      <w:lvlText w:val="%8."/>
      <w:lvlJc w:val="left"/>
      <w:pPr>
        <w:ind w:left="5760" w:hanging="311"/>
      </w:pPr>
    </w:lvl>
    <w:lvl w:ilvl="8">
      <w:start w:val="1"/>
      <w:numFmt w:val="lowerRoman"/>
      <w:suff w:val="tab"/>
      <w:lvlText w:val="%9."/>
      <w:lvlJc w:val="right"/>
      <w:pPr>
        <w:ind w:left="6480" w:hanging="131"/>
      </w:pPr>
    </w:lvl>
  </w:abstractNum>
  <w:abstractNum w:abstractNumId="151">
    <w:multiLevelType w:val="hybridMultilevel"/>
    <w:lvl w:ilvl="0">
      <w:start w:val="1"/>
      <w:numFmt w:val="decimal"/>
      <w:suff w:val="tab"/>
      <w:lvlText w:val="%1."/>
      <w:lvlJc w:val="left"/>
      <w:pPr>
        <w:ind w:left="360" w:hanging="346"/>
      </w:p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lvl>
    <w:lvl w:ilvl="5">
      <w:start w:val="1"/>
      <w:numFmt w:val="decimal"/>
      <w:suff w:val="tab"/>
      <w:lvlText w:val="%1.%2.%3.%4.%5.%6."/>
      <w:lvlJc w:val="left"/>
      <w:pPr>
        <w:ind w:left="2736" w:hanging="922"/>
      </w:pPr>
    </w:lvl>
    <w:lvl w:ilvl="6">
      <w:start w:val="1"/>
      <w:numFmt w:val="decimal"/>
      <w:suff w:val="tab"/>
      <w:lvlText w:val="%1.%2.%3.%4.%5.%6.%7."/>
      <w:lvlJc w:val="left"/>
      <w:pPr>
        <w:ind w:left="3240" w:hanging="1066"/>
      </w:pPr>
    </w:lvl>
    <w:lvl w:ilvl="7">
      <w:start w:val="1"/>
      <w:numFmt w:val="decimal"/>
      <w:suff w:val="tab"/>
      <w:lvlText w:val="%1.%2.%3.%4.%5.%6.%7.%8."/>
      <w:lvlJc w:val="left"/>
      <w:pPr>
        <w:ind w:left="3744" w:hanging="1210"/>
      </w:pPr>
    </w:lvl>
    <w:lvl w:ilvl="8">
      <w:start w:val="1"/>
      <w:numFmt w:val="decimal"/>
      <w:suff w:val="tab"/>
      <w:lvlText w:val="%1.%2.%3.%4.%5.%6.%7.%8.%9."/>
      <w:lvlJc w:val="left"/>
      <w:pPr>
        <w:ind w:left="4320" w:hanging="1426"/>
      </w:pPr>
    </w:lvl>
  </w:abstractNum>
  <w:abstractNum w:abstractNumId="152">
    <w:multiLevelType w:val="hybridMultilevel"/>
    <w:lvl w:ilvl="0">
      <w:start w:val="1"/>
      <w:numFmt w:val="bullet"/>
      <w:suff w:val="tab"/>
      <w:lvlText w:val=""/>
      <w:lvlJc w:val="left"/>
      <w:pPr>
        <w:ind w:left="720" w:hanging="346"/>
      </w:pPr>
      <w:rPr>
        <w:rFonts w:ascii="Symbol" w:hAnsi="Symbol"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53">
    <w:multiLevelType w:val="hybridMultilevel"/>
    <w:lvl w:ilvl="0">
      <w:start w:val="1"/>
      <w:numFmt w:val="bullet"/>
      <w:suff w:val="tab"/>
      <w:lvlText w:val="-"/>
      <w:lvlJc w:val="left"/>
      <w:pPr>
        <w:ind w:left="720" w:hanging="346"/>
      </w:pPr>
      <w:rPr>
        <w:rFonts w:ascii="Calibri" w:hAnsi="Calibri" w:cs="Calibri" w:eastAsia="Times New Roman"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54">
    <w:multiLevelType w:val="hybridMultilevel"/>
    <w:lvl w:ilvl="0">
      <w:start w:val="1"/>
      <w:numFmt w:val="decimal"/>
      <w:suff w:val="tab"/>
      <w:lvlText w:val="%1."/>
      <w:lvlJc w:val="left"/>
      <w:pPr>
        <w:ind w:left="720" w:hanging="347"/>
      </w:pPr>
      <w:rPr>
        <w:rFonts w:hint="default"/>
        <w:color w:val="333333"/>
      </w:rPr>
    </w:lvl>
    <w:lvl w:ilvl="1">
      <w:start w:val="1"/>
      <w:numFmt w:val="lowerLetter"/>
      <w:suff w:val="tab"/>
      <w:lvlText w:val="%2."/>
      <w:lvlJc w:val="left"/>
      <w:pPr>
        <w:ind w:left="1440" w:hanging="347"/>
      </w:pPr>
    </w:lvl>
    <w:lvl w:ilvl="2">
      <w:start w:val="1"/>
      <w:numFmt w:val="lowerRoman"/>
      <w:suff w:val="tab"/>
      <w:lvlText w:val="%3."/>
      <w:lvlJc w:val="right"/>
      <w:pPr>
        <w:ind w:left="2160" w:hanging="167"/>
      </w:pPr>
    </w:lvl>
    <w:lvl w:ilvl="3">
      <w:start w:val="1"/>
      <w:numFmt w:val="decimal"/>
      <w:suff w:val="tab"/>
      <w:lvlText w:val="%4."/>
      <w:lvlJc w:val="left"/>
      <w:pPr>
        <w:ind w:left="2880" w:hanging="347"/>
      </w:pPr>
    </w:lvl>
    <w:lvl w:ilvl="4">
      <w:start w:val="1"/>
      <w:numFmt w:val="lowerLetter"/>
      <w:suff w:val="tab"/>
      <w:lvlText w:val="%5."/>
      <w:lvlJc w:val="left"/>
      <w:pPr>
        <w:ind w:left="3600" w:hanging="347"/>
      </w:pPr>
    </w:lvl>
    <w:lvl w:ilvl="5">
      <w:start w:val="1"/>
      <w:numFmt w:val="lowerRoman"/>
      <w:suff w:val="tab"/>
      <w:lvlText w:val="%6."/>
      <w:lvlJc w:val="right"/>
      <w:pPr>
        <w:ind w:left="4320" w:hanging="167"/>
      </w:pPr>
    </w:lvl>
    <w:lvl w:ilvl="6">
      <w:start w:val="1"/>
      <w:numFmt w:val="decimal"/>
      <w:suff w:val="tab"/>
      <w:lvlText w:val="%7."/>
      <w:lvlJc w:val="left"/>
      <w:pPr>
        <w:ind w:left="5040" w:hanging="347"/>
      </w:pPr>
    </w:lvl>
    <w:lvl w:ilvl="7">
      <w:start w:val="1"/>
      <w:numFmt w:val="lowerLetter"/>
      <w:suff w:val="tab"/>
      <w:lvlText w:val="%8."/>
      <w:lvlJc w:val="left"/>
      <w:pPr>
        <w:ind w:left="5760" w:hanging="347"/>
      </w:pPr>
    </w:lvl>
    <w:lvl w:ilvl="8">
      <w:start w:val="1"/>
      <w:numFmt w:val="lowerRoman"/>
      <w:suff w:val="tab"/>
      <w:lvlText w:val="%9."/>
      <w:lvlJc w:val="right"/>
      <w:pPr>
        <w:ind w:left="6480" w:hanging="167"/>
      </w:pPr>
    </w:lvl>
  </w:abstractNum>
  <w:abstractNum w:abstractNumId="155">
    <w:multiLevelType w:val="hybridMultilevel"/>
    <w:lvl w:ilvl="0">
      <w:start w:val="1"/>
      <w:numFmt w:val="bullet"/>
      <w:suff w:val="tab"/>
      <w:lvlText w:val="·"/>
      <w:lvlJc w:val="left"/>
      <w:pPr>
        <w:ind w:left="720" w:hanging="351"/>
      </w:pPr>
      <w:rPr>
        <w:rFonts w:ascii="Symbol" w:hAnsi="Symbol" w:cs="Symbol" w:eastAsia="Symbol"/>
      </w:rPr>
    </w:lvl>
    <w:lvl w:ilvl="1">
      <w:start w:val="1"/>
      <w:numFmt w:val="bullet"/>
      <w:suff w:val="tab"/>
      <w:lvlText w:val="o"/>
      <w:lvlJc w:val="left"/>
      <w:pPr>
        <w:ind w:left="1440" w:hanging="351"/>
      </w:pPr>
      <w:rPr>
        <w:rFonts w:ascii="Courier New" w:hAnsi="Courier New" w:cs="Courier New" w:eastAsia="Courier New"/>
      </w:rPr>
    </w:lvl>
    <w:lvl w:ilvl="2">
      <w:start w:val="1"/>
      <w:numFmt w:val="bullet"/>
      <w:suff w:val="tab"/>
      <w:lvlText w:val="§"/>
      <w:lvlJc w:val="left"/>
      <w:pPr>
        <w:ind w:left="2160" w:hanging="351"/>
      </w:pPr>
      <w:rPr>
        <w:rFonts w:ascii="Wingdings" w:hAnsi="Wingdings" w:cs="Wingdings" w:eastAsia="Wingdings"/>
      </w:rPr>
    </w:lvl>
    <w:lvl w:ilvl="3">
      <w:start w:val="1"/>
      <w:numFmt w:val="bullet"/>
      <w:suff w:val="tab"/>
      <w:lvlText w:val="·"/>
      <w:lvlJc w:val="left"/>
      <w:pPr>
        <w:ind w:left="2880" w:hanging="351"/>
      </w:pPr>
      <w:rPr>
        <w:rFonts w:ascii="Symbol" w:hAnsi="Symbol" w:cs="Symbol" w:eastAsia="Symbol"/>
      </w:rPr>
    </w:lvl>
    <w:lvl w:ilvl="4">
      <w:start w:val="1"/>
      <w:numFmt w:val="bullet"/>
      <w:suff w:val="tab"/>
      <w:lvlText w:val="o"/>
      <w:lvlJc w:val="left"/>
      <w:pPr>
        <w:ind w:left="3600" w:hanging="351"/>
      </w:pPr>
      <w:rPr>
        <w:rFonts w:ascii="Courier New" w:hAnsi="Courier New" w:cs="Courier New" w:eastAsia="Courier New"/>
      </w:rPr>
    </w:lvl>
    <w:lvl w:ilvl="5">
      <w:start w:val="1"/>
      <w:numFmt w:val="bullet"/>
      <w:suff w:val="tab"/>
      <w:lvlText w:val="§"/>
      <w:lvlJc w:val="left"/>
      <w:pPr>
        <w:ind w:left="4320" w:hanging="351"/>
      </w:pPr>
      <w:rPr>
        <w:rFonts w:ascii="Wingdings" w:hAnsi="Wingdings" w:cs="Wingdings" w:eastAsia="Wingdings"/>
      </w:rPr>
    </w:lvl>
    <w:lvl w:ilvl="6">
      <w:start w:val="1"/>
      <w:numFmt w:val="bullet"/>
      <w:suff w:val="tab"/>
      <w:lvlText w:val="·"/>
      <w:lvlJc w:val="left"/>
      <w:pPr>
        <w:ind w:left="5040" w:hanging="351"/>
      </w:pPr>
      <w:rPr>
        <w:rFonts w:ascii="Symbol" w:hAnsi="Symbol" w:cs="Symbol" w:eastAsia="Symbol"/>
      </w:rPr>
    </w:lvl>
    <w:lvl w:ilvl="7">
      <w:start w:val="1"/>
      <w:numFmt w:val="bullet"/>
      <w:suff w:val="tab"/>
      <w:lvlText w:val="o"/>
      <w:lvlJc w:val="left"/>
      <w:pPr>
        <w:ind w:left="5760" w:hanging="351"/>
      </w:pPr>
      <w:rPr>
        <w:rFonts w:ascii="Courier New" w:hAnsi="Courier New" w:cs="Courier New" w:eastAsia="Courier New"/>
      </w:rPr>
    </w:lvl>
    <w:lvl w:ilvl="8">
      <w:start w:val="1"/>
      <w:numFmt w:val="bullet"/>
      <w:suff w:val="tab"/>
      <w:lvlText w:val="§"/>
      <w:lvlJc w:val="left"/>
      <w:pPr>
        <w:ind w:left="6480" w:hanging="351"/>
      </w:pPr>
      <w:rPr>
        <w:rFonts w:ascii="Wingdings" w:hAnsi="Wingdings" w:cs="Wingdings" w:eastAsia="Wingdings"/>
      </w:rPr>
    </w:lvl>
  </w:abstractNum>
  <w:abstractNum w:abstractNumId="156">
    <w:multiLevelType w:val="hybridMultilevel"/>
    <w:lvl w:ilvl="0">
      <w:start w:val="1"/>
      <w:numFmt w:val="decimal"/>
      <w:suff w:val="tab"/>
      <w:lvlText w:val="%1"/>
      <w:lvlJc w:val="left"/>
      <w:pPr>
        <w:ind w:left="432" w:hanging="419"/>
      </w:pPr>
    </w:lvl>
    <w:lvl w:ilvl="1">
      <w:start w:val="1"/>
      <w:numFmt w:val="decimal"/>
      <w:suff w:val="tab"/>
      <w:lvlText w:val="%1.%2"/>
      <w:lvlJc w:val="left"/>
      <w:pPr>
        <w:ind w:left="576" w:hanging="563"/>
      </w:pPr>
    </w:lvl>
    <w:lvl w:ilvl="2">
      <w:start w:val="1"/>
      <w:numFmt w:val="decimal"/>
      <w:suff w:val="tab"/>
      <w:lvlText w:val="%1.%2.%3"/>
      <w:lvlJc w:val="left"/>
      <w:pPr>
        <w:ind w:left="720" w:hanging="707"/>
      </w:pPr>
    </w:lvl>
    <w:lvl w:ilvl="3">
      <w:start w:val="1"/>
      <w:numFmt w:val="decimal"/>
      <w:suff w:val="tab"/>
      <w:lvlText w:val="%1.%2.%3.%4"/>
      <w:lvlJc w:val="left"/>
      <w:pPr>
        <w:ind w:left="864" w:hanging="851"/>
      </w:pPr>
    </w:lvl>
    <w:lvl w:ilvl="4">
      <w:start w:val="1"/>
      <w:numFmt w:val="decimal"/>
      <w:suff w:val="tab"/>
      <w:lvlText w:val="%1.%2.%3.%4.%5"/>
      <w:lvlJc w:val="left"/>
      <w:pPr>
        <w:ind w:left="1008" w:hanging="995"/>
      </w:pPr>
    </w:lvl>
    <w:lvl w:ilvl="5">
      <w:start w:val="1"/>
      <w:numFmt w:val="decimal"/>
      <w:suff w:val="tab"/>
      <w:lvlText w:val="%1.%2.%3.%4.%5.%6"/>
      <w:lvlJc w:val="left"/>
      <w:pPr>
        <w:ind w:left="1152" w:hanging="1139"/>
      </w:pPr>
    </w:lvl>
    <w:lvl w:ilvl="6">
      <w:start w:val="1"/>
      <w:numFmt w:val="decimal"/>
      <w:suff w:val="tab"/>
      <w:lvlText w:val="%1.%2.%3.%4.%5.%6.%7"/>
      <w:lvlJc w:val="left"/>
      <w:pPr>
        <w:ind w:left="1296" w:hanging="1283"/>
      </w:pPr>
    </w:lvl>
    <w:lvl w:ilvl="7">
      <w:start w:val="1"/>
      <w:numFmt w:val="decimal"/>
      <w:suff w:val="tab"/>
      <w:lvlText w:val="%1.%2.%3.%4.%5.%6.%7.%8"/>
      <w:lvlJc w:val="left"/>
      <w:pPr>
        <w:ind w:left="1440" w:hanging="1427"/>
      </w:pPr>
    </w:lvl>
    <w:lvl w:ilvl="8">
      <w:start w:val="1"/>
      <w:numFmt w:val="decimal"/>
      <w:suff w:val="tab"/>
      <w:lvlText w:val="%1.%2.%3.%4.%5.%6.%7.%8.%9"/>
      <w:lvlJc w:val="left"/>
      <w:pPr>
        <w:ind w:left="1584" w:hanging="1571"/>
      </w:pPr>
    </w:lvl>
  </w:abstractNum>
  <w:abstractNum w:abstractNumId="157">
    <w:multiLevelType w:val="hybridMultilevel"/>
    <w:lvl w:ilvl="0">
      <w:start w:val="1"/>
      <w:numFmt w:val="bullet"/>
      <w:suff w:val="tab"/>
      <w:lvlText w:val="·"/>
      <w:lvlJc w:val="left"/>
      <w:pPr>
        <w:ind w:left="720" w:hanging="349"/>
      </w:pPr>
      <w:rPr>
        <w:rFonts w:ascii="Symbol" w:hAnsi="Symbol" w:cs="Symbol" w:eastAsia="Symbol"/>
      </w:rPr>
    </w:lvl>
    <w:lvl w:ilvl="1">
      <w:start w:val="1"/>
      <w:numFmt w:val="bullet"/>
      <w:suff w:val="tab"/>
      <w:lvlText w:val="o"/>
      <w:lvlJc w:val="left"/>
      <w:pPr>
        <w:ind w:left="1440" w:hanging="349"/>
      </w:pPr>
      <w:rPr>
        <w:rFonts w:ascii="Courier New" w:hAnsi="Courier New" w:cs="Courier New" w:eastAsia="Courier New"/>
      </w:rPr>
    </w:lvl>
    <w:lvl w:ilvl="2">
      <w:start w:val="1"/>
      <w:numFmt w:val="bullet"/>
      <w:suff w:val="tab"/>
      <w:lvlText w:val="§"/>
      <w:lvlJc w:val="left"/>
      <w:pPr>
        <w:ind w:left="2160" w:hanging="349"/>
      </w:pPr>
      <w:rPr>
        <w:rFonts w:ascii="Wingdings" w:hAnsi="Wingdings" w:cs="Wingdings" w:eastAsia="Wingdings"/>
      </w:rPr>
    </w:lvl>
    <w:lvl w:ilvl="3">
      <w:start w:val="1"/>
      <w:numFmt w:val="bullet"/>
      <w:suff w:val="tab"/>
      <w:lvlText w:val="·"/>
      <w:lvlJc w:val="left"/>
      <w:pPr>
        <w:ind w:left="2880" w:hanging="349"/>
      </w:pPr>
      <w:rPr>
        <w:rFonts w:ascii="Symbol" w:hAnsi="Symbol" w:cs="Symbol" w:eastAsia="Symbol"/>
      </w:rPr>
    </w:lvl>
    <w:lvl w:ilvl="4">
      <w:start w:val="1"/>
      <w:numFmt w:val="bullet"/>
      <w:suff w:val="tab"/>
      <w:lvlText w:val="o"/>
      <w:lvlJc w:val="left"/>
      <w:pPr>
        <w:ind w:left="3600" w:hanging="349"/>
      </w:pPr>
      <w:rPr>
        <w:rFonts w:ascii="Courier New" w:hAnsi="Courier New" w:cs="Courier New" w:eastAsia="Courier New"/>
      </w:rPr>
    </w:lvl>
    <w:lvl w:ilvl="5">
      <w:start w:val="1"/>
      <w:numFmt w:val="bullet"/>
      <w:suff w:val="tab"/>
      <w:lvlText w:val="§"/>
      <w:lvlJc w:val="left"/>
      <w:pPr>
        <w:ind w:left="4320" w:hanging="349"/>
      </w:pPr>
      <w:rPr>
        <w:rFonts w:ascii="Wingdings" w:hAnsi="Wingdings" w:cs="Wingdings" w:eastAsia="Wingdings"/>
      </w:rPr>
    </w:lvl>
    <w:lvl w:ilvl="6">
      <w:start w:val="1"/>
      <w:numFmt w:val="bullet"/>
      <w:suff w:val="tab"/>
      <w:lvlText w:val="·"/>
      <w:lvlJc w:val="left"/>
      <w:pPr>
        <w:ind w:left="5040" w:hanging="349"/>
      </w:pPr>
      <w:rPr>
        <w:rFonts w:ascii="Symbol" w:hAnsi="Symbol" w:cs="Symbol" w:eastAsia="Symbol"/>
      </w:rPr>
    </w:lvl>
    <w:lvl w:ilvl="7">
      <w:start w:val="1"/>
      <w:numFmt w:val="bullet"/>
      <w:suff w:val="tab"/>
      <w:lvlText w:val="o"/>
      <w:lvlJc w:val="left"/>
      <w:pPr>
        <w:ind w:left="5760" w:hanging="349"/>
      </w:pPr>
      <w:rPr>
        <w:rFonts w:ascii="Courier New" w:hAnsi="Courier New" w:cs="Courier New" w:eastAsia="Courier New"/>
      </w:rPr>
    </w:lvl>
    <w:lvl w:ilvl="8">
      <w:start w:val="1"/>
      <w:numFmt w:val="bullet"/>
      <w:suff w:val="tab"/>
      <w:lvlText w:val="§"/>
      <w:lvlJc w:val="left"/>
      <w:pPr>
        <w:ind w:left="6480" w:hanging="349"/>
      </w:pPr>
      <w:rPr>
        <w:rFonts w:ascii="Wingdings" w:hAnsi="Wingdings" w:cs="Wingdings" w:eastAsia="Wingdings"/>
      </w:rPr>
    </w:lvl>
  </w:abstractNum>
  <w:abstractNum w:abstractNumId="158">
    <w:multiLevelType w:val="hybridMultilevel"/>
    <w:lvl w:ilvl="0">
      <w:start w:val="1"/>
      <w:numFmt w:val="bullet"/>
      <w:suff w:val="tab"/>
      <w:lvlText w:val=""/>
      <w:lvlJc w:val="left"/>
      <w:pPr>
        <w:ind w:left="720" w:hanging="346"/>
      </w:pPr>
      <w:rPr>
        <w:rFonts w:ascii="Symbol" w:hAnsi="Symbol"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59">
    <w:multiLevelType w:val="hybridMultilevel"/>
    <w:lvl w:ilvl="0">
      <w:start w:val="1"/>
      <w:numFmt w:val="decimal"/>
      <w:suff w:val="tab"/>
      <w:lvlText w:val="%1)"/>
      <w:lvlJc w:val="left"/>
      <w:pPr>
        <w:ind w:left="720" w:hanging="312"/>
      </w:pPr>
      <w:rPr>
        <w:rFonts w:hint="default"/>
      </w:rPr>
    </w:lvl>
    <w:lvl w:ilvl="1">
      <w:start w:val="1"/>
      <w:numFmt w:val="lowerLetter"/>
      <w:suff w:val="tab"/>
      <w:lvlText w:val="%2."/>
      <w:lvlJc w:val="left"/>
      <w:pPr>
        <w:ind w:left="1440" w:hanging="312"/>
      </w:pPr>
    </w:lvl>
    <w:lvl w:ilvl="2">
      <w:start w:val="1"/>
      <w:numFmt w:val="lowerRoman"/>
      <w:suff w:val="tab"/>
      <w:lvlText w:val="%3."/>
      <w:lvlJc w:val="right"/>
      <w:pPr>
        <w:ind w:left="2160" w:hanging="132"/>
      </w:pPr>
    </w:lvl>
    <w:lvl w:ilvl="3">
      <w:start w:val="1"/>
      <w:numFmt w:val="decimal"/>
      <w:suff w:val="tab"/>
      <w:lvlText w:val="%4."/>
      <w:lvlJc w:val="left"/>
      <w:pPr>
        <w:ind w:left="2880" w:hanging="312"/>
      </w:pPr>
    </w:lvl>
    <w:lvl w:ilvl="4">
      <w:start w:val="1"/>
      <w:numFmt w:val="lowerLetter"/>
      <w:suff w:val="tab"/>
      <w:lvlText w:val="%5."/>
      <w:lvlJc w:val="left"/>
      <w:pPr>
        <w:ind w:left="3600" w:hanging="312"/>
      </w:pPr>
    </w:lvl>
    <w:lvl w:ilvl="5">
      <w:start w:val="1"/>
      <w:numFmt w:val="lowerRoman"/>
      <w:suff w:val="tab"/>
      <w:lvlText w:val="%6."/>
      <w:lvlJc w:val="right"/>
      <w:pPr>
        <w:ind w:left="4320" w:hanging="132"/>
      </w:pPr>
    </w:lvl>
    <w:lvl w:ilvl="6">
      <w:start w:val="1"/>
      <w:numFmt w:val="decimal"/>
      <w:suff w:val="tab"/>
      <w:lvlText w:val="%7."/>
      <w:lvlJc w:val="left"/>
      <w:pPr>
        <w:ind w:left="5040" w:hanging="312"/>
      </w:pPr>
    </w:lvl>
    <w:lvl w:ilvl="7">
      <w:start w:val="1"/>
      <w:numFmt w:val="lowerLetter"/>
      <w:suff w:val="tab"/>
      <w:lvlText w:val="%8."/>
      <w:lvlJc w:val="left"/>
      <w:pPr>
        <w:ind w:left="5760" w:hanging="312"/>
      </w:pPr>
    </w:lvl>
    <w:lvl w:ilvl="8">
      <w:start w:val="1"/>
      <w:numFmt w:val="lowerRoman"/>
      <w:suff w:val="tab"/>
      <w:lvlText w:val="%9."/>
      <w:lvlJc w:val="right"/>
      <w:pPr>
        <w:ind w:left="6480" w:hanging="132"/>
      </w:pPr>
    </w:lvl>
  </w:abstractNum>
  <w:abstractNum w:abstractNumId="160">
    <w:multiLevelType w:val="hybridMultilevel"/>
    <w:lvl w:ilvl="0">
      <w:start w:val="1"/>
      <w:numFmt w:val="decimal"/>
      <w:suff w:val="tab"/>
      <w:lvlText w:val="%1."/>
      <w:lvlJc w:val="left"/>
      <w:pPr>
        <w:ind w:left="720" w:hanging="318"/>
      </w:pPr>
    </w:lvl>
    <w:lvl w:ilvl="1">
      <w:start w:val="1"/>
      <w:numFmt w:val="lowerLetter"/>
      <w:suff w:val="tab"/>
      <w:lvlText w:val="%2."/>
      <w:lvlJc w:val="left"/>
      <w:pPr>
        <w:ind w:left="1440" w:hanging="318"/>
      </w:pPr>
    </w:lvl>
    <w:lvl w:ilvl="2">
      <w:start w:val="1"/>
      <w:numFmt w:val="lowerRoman"/>
      <w:suff w:val="tab"/>
      <w:lvlText w:val="%3."/>
      <w:lvlJc w:val="right"/>
      <w:pPr>
        <w:ind w:left="2160" w:hanging="138"/>
      </w:pPr>
    </w:lvl>
    <w:lvl w:ilvl="3">
      <w:start w:val="1"/>
      <w:numFmt w:val="decimal"/>
      <w:suff w:val="tab"/>
      <w:lvlText w:val="%4."/>
      <w:lvlJc w:val="left"/>
      <w:pPr>
        <w:ind w:left="2880" w:hanging="318"/>
      </w:pPr>
    </w:lvl>
    <w:lvl w:ilvl="4">
      <w:start w:val="1"/>
      <w:numFmt w:val="lowerLetter"/>
      <w:suff w:val="tab"/>
      <w:lvlText w:val="%5."/>
      <w:lvlJc w:val="left"/>
      <w:pPr>
        <w:ind w:left="3600" w:hanging="318"/>
      </w:pPr>
    </w:lvl>
    <w:lvl w:ilvl="5">
      <w:start w:val="1"/>
      <w:numFmt w:val="lowerRoman"/>
      <w:suff w:val="tab"/>
      <w:lvlText w:val="%6."/>
      <w:lvlJc w:val="right"/>
      <w:pPr>
        <w:ind w:left="4320" w:hanging="138"/>
      </w:pPr>
    </w:lvl>
    <w:lvl w:ilvl="6">
      <w:start w:val="1"/>
      <w:numFmt w:val="decimal"/>
      <w:suff w:val="tab"/>
      <w:lvlText w:val="%7."/>
      <w:lvlJc w:val="left"/>
      <w:pPr>
        <w:ind w:left="5040" w:hanging="318"/>
      </w:pPr>
    </w:lvl>
    <w:lvl w:ilvl="7">
      <w:start w:val="1"/>
      <w:numFmt w:val="lowerLetter"/>
      <w:suff w:val="tab"/>
      <w:lvlText w:val="%8."/>
      <w:lvlJc w:val="left"/>
      <w:pPr>
        <w:ind w:left="5760" w:hanging="318"/>
      </w:pPr>
    </w:lvl>
    <w:lvl w:ilvl="8">
      <w:start w:val="1"/>
      <w:numFmt w:val="lowerRoman"/>
      <w:suff w:val="tab"/>
      <w:lvlText w:val="%9."/>
      <w:lvlJc w:val="right"/>
      <w:pPr>
        <w:ind w:left="6480" w:hanging="138"/>
      </w:pPr>
    </w:lvl>
  </w:abstractNum>
  <w:abstractNum w:abstractNumId="161">
    <w:multiLevelType w:val="hybridMultilevel"/>
    <w:lvl w:ilvl="0">
      <w:start w:val="1"/>
      <w:numFmt w:val="decimal"/>
      <w:suff w:val="tab"/>
      <w:lvlText w:val="%1)"/>
      <w:lvlJc w:val="left"/>
      <w:pPr>
        <w:ind w:left="720" w:hanging="311"/>
      </w:pPr>
      <w:rPr>
        <w:rFonts w:hint="default"/>
      </w:rPr>
    </w:lvl>
    <w:lvl w:ilvl="1">
      <w:start w:val="1"/>
      <w:numFmt w:val="lowerLetter"/>
      <w:suff w:val="tab"/>
      <w:lvlText w:val="%2."/>
      <w:lvlJc w:val="left"/>
      <w:pPr>
        <w:ind w:left="1440" w:hanging="311"/>
      </w:pPr>
    </w:lvl>
    <w:lvl w:ilvl="2">
      <w:start w:val="1"/>
      <w:numFmt w:val="lowerRoman"/>
      <w:suff w:val="tab"/>
      <w:lvlText w:val="%3."/>
      <w:lvlJc w:val="right"/>
      <w:pPr>
        <w:ind w:left="2160" w:hanging="131"/>
      </w:pPr>
    </w:lvl>
    <w:lvl w:ilvl="3">
      <w:start w:val="1"/>
      <w:numFmt w:val="decimal"/>
      <w:suff w:val="tab"/>
      <w:lvlText w:val="%4."/>
      <w:lvlJc w:val="left"/>
      <w:pPr>
        <w:ind w:left="2880" w:hanging="311"/>
      </w:pPr>
    </w:lvl>
    <w:lvl w:ilvl="4">
      <w:start w:val="1"/>
      <w:numFmt w:val="lowerLetter"/>
      <w:suff w:val="tab"/>
      <w:lvlText w:val="%5."/>
      <w:lvlJc w:val="left"/>
      <w:pPr>
        <w:ind w:left="3600" w:hanging="311"/>
      </w:pPr>
    </w:lvl>
    <w:lvl w:ilvl="5">
      <w:start w:val="1"/>
      <w:numFmt w:val="lowerRoman"/>
      <w:suff w:val="tab"/>
      <w:lvlText w:val="%6."/>
      <w:lvlJc w:val="right"/>
      <w:pPr>
        <w:ind w:left="4320" w:hanging="131"/>
      </w:pPr>
    </w:lvl>
    <w:lvl w:ilvl="6">
      <w:start w:val="1"/>
      <w:numFmt w:val="decimal"/>
      <w:suff w:val="tab"/>
      <w:lvlText w:val="%7."/>
      <w:lvlJc w:val="left"/>
      <w:pPr>
        <w:ind w:left="5040" w:hanging="311"/>
      </w:pPr>
    </w:lvl>
    <w:lvl w:ilvl="7">
      <w:start w:val="1"/>
      <w:numFmt w:val="lowerLetter"/>
      <w:suff w:val="tab"/>
      <w:lvlText w:val="%8."/>
      <w:lvlJc w:val="left"/>
      <w:pPr>
        <w:ind w:left="5760" w:hanging="311"/>
      </w:pPr>
    </w:lvl>
    <w:lvl w:ilvl="8">
      <w:start w:val="1"/>
      <w:numFmt w:val="lowerRoman"/>
      <w:suff w:val="tab"/>
      <w:lvlText w:val="%9."/>
      <w:lvlJc w:val="right"/>
      <w:pPr>
        <w:ind w:left="6480" w:hanging="131"/>
      </w:pPr>
    </w:lvl>
  </w:abstractNum>
  <w:abstractNum w:abstractNumId="162">
    <w:multiLevelType w:val="hybridMultilevel"/>
    <w:lvl w:ilvl="0">
      <w:start w:val="1"/>
      <w:numFmt w:val="decimal"/>
      <w:suff w:val="tab"/>
      <w:lvlText w:val="%1"/>
      <w:lvlJc w:val="left"/>
      <w:pPr>
        <w:ind w:left="432" w:hanging="419"/>
      </w:pPr>
    </w:lvl>
    <w:lvl w:ilvl="1">
      <w:start w:val="1"/>
      <w:numFmt w:val="decimal"/>
      <w:suff w:val="tab"/>
      <w:lvlText w:val="%1.%2"/>
      <w:lvlJc w:val="left"/>
      <w:pPr>
        <w:ind w:left="576" w:hanging="563"/>
      </w:pPr>
    </w:lvl>
    <w:lvl w:ilvl="2">
      <w:start w:val="1"/>
      <w:numFmt w:val="decimal"/>
      <w:suff w:val="tab"/>
      <w:lvlText w:val="%1.%2.%3"/>
      <w:lvlJc w:val="left"/>
      <w:pPr>
        <w:ind w:left="720" w:hanging="707"/>
      </w:pPr>
    </w:lvl>
    <w:lvl w:ilvl="3">
      <w:start w:val="1"/>
      <w:numFmt w:val="decimal"/>
      <w:suff w:val="tab"/>
      <w:lvlText w:val="%1.%2.%3.%4"/>
      <w:lvlJc w:val="left"/>
      <w:pPr>
        <w:ind w:left="864" w:hanging="851"/>
      </w:pPr>
    </w:lvl>
    <w:lvl w:ilvl="4">
      <w:start w:val="1"/>
      <w:numFmt w:val="decimal"/>
      <w:suff w:val="tab"/>
      <w:lvlText w:val="%1.%2.%3.%4.%5"/>
      <w:lvlJc w:val="left"/>
      <w:pPr>
        <w:ind w:left="1008" w:hanging="995"/>
      </w:pPr>
    </w:lvl>
    <w:lvl w:ilvl="5">
      <w:start w:val="1"/>
      <w:numFmt w:val="decimal"/>
      <w:suff w:val="tab"/>
      <w:lvlText w:val="%1.%2.%3.%4.%5.%6"/>
      <w:lvlJc w:val="left"/>
      <w:pPr>
        <w:ind w:left="1152" w:hanging="1139"/>
      </w:pPr>
    </w:lvl>
    <w:lvl w:ilvl="6">
      <w:start w:val="1"/>
      <w:numFmt w:val="decimal"/>
      <w:suff w:val="tab"/>
      <w:lvlText w:val="%1.%2.%3.%4.%5.%6.%7"/>
      <w:lvlJc w:val="left"/>
      <w:pPr>
        <w:ind w:left="1296" w:hanging="1283"/>
      </w:pPr>
    </w:lvl>
    <w:lvl w:ilvl="7">
      <w:start w:val="1"/>
      <w:numFmt w:val="decimal"/>
      <w:suff w:val="tab"/>
      <w:lvlText w:val="%1.%2.%3.%4.%5.%6.%7.%8"/>
      <w:lvlJc w:val="left"/>
      <w:pPr>
        <w:ind w:left="1440" w:hanging="1427"/>
      </w:pPr>
    </w:lvl>
    <w:lvl w:ilvl="8">
      <w:start w:val="1"/>
      <w:numFmt w:val="decimal"/>
      <w:suff w:val="tab"/>
      <w:lvlText w:val="%1.%2.%3.%4.%5.%6.%7.%8.%9"/>
      <w:lvlJc w:val="left"/>
      <w:pPr>
        <w:ind w:left="1584" w:hanging="1571"/>
      </w:pPr>
    </w:lvl>
  </w:abstractNum>
  <w:abstractNum w:abstractNumId="163">
    <w:multiLevelType w:val="hybridMultilevel"/>
    <w:lvl w:ilvl="0">
      <w:start w:val="1"/>
      <w:numFmt w:val="bullet"/>
      <w:suff w:val="tab"/>
      <w:lvlText w:val=""/>
      <w:lvlJc w:val="left"/>
      <w:pPr>
        <w:ind w:left="720" w:hanging="347"/>
      </w:pPr>
      <w:rPr>
        <w:rFonts w:ascii="Symbol" w:hAnsi="Symbol"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64">
    <w:multiLevelType w:val="hybridMultilevel"/>
    <w:lvl w:ilvl="0">
      <w:start w:val="1"/>
      <w:numFmt w:val="decimal"/>
      <w:suff w:val="tab"/>
      <w:lvlText w:val="%1."/>
      <w:lvlJc w:val="left"/>
      <w:pPr>
        <w:ind w:left="720" w:hanging="323"/>
      </w:pPr>
    </w:lvl>
    <w:lvl w:ilvl="1">
      <w:start w:val="1"/>
      <w:numFmt w:val="lowerLetter"/>
      <w:suff w:val="tab"/>
      <w:lvlText w:val="%2."/>
      <w:lvlJc w:val="left"/>
      <w:pPr>
        <w:ind w:left="1440" w:hanging="323"/>
      </w:pPr>
    </w:lvl>
    <w:lvl w:ilvl="2">
      <w:start w:val="1"/>
      <w:numFmt w:val="lowerRoman"/>
      <w:suff w:val="tab"/>
      <w:lvlText w:val="%3."/>
      <w:lvlJc w:val="right"/>
      <w:pPr>
        <w:ind w:left="2160" w:hanging="143"/>
      </w:pPr>
    </w:lvl>
    <w:lvl w:ilvl="3">
      <w:start w:val="1"/>
      <w:numFmt w:val="decimal"/>
      <w:suff w:val="tab"/>
      <w:lvlText w:val="%4."/>
      <w:lvlJc w:val="left"/>
      <w:pPr>
        <w:ind w:left="2880" w:hanging="323"/>
      </w:pPr>
    </w:lvl>
    <w:lvl w:ilvl="4">
      <w:start w:val="1"/>
      <w:numFmt w:val="lowerLetter"/>
      <w:suff w:val="tab"/>
      <w:lvlText w:val="%5."/>
      <w:lvlJc w:val="left"/>
      <w:pPr>
        <w:ind w:left="3600" w:hanging="323"/>
      </w:pPr>
    </w:lvl>
    <w:lvl w:ilvl="5">
      <w:start w:val="1"/>
      <w:numFmt w:val="lowerRoman"/>
      <w:suff w:val="tab"/>
      <w:lvlText w:val="%6."/>
      <w:lvlJc w:val="right"/>
      <w:pPr>
        <w:ind w:left="4320" w:hanging="143"/>
      </w:pPr>
    </w:lvl>
    <w:lvl w:ilvl="6">
      <w:start w:val="1"/>
      <w:numFmt w:val="decimal"/>
      <w:suff w:val="tab"/>
      <w:lvlText w:val="%7."/>
      <w:lvlJc w:val="left"/>
      <w:pPr>
        <w:ind w:left="5040" w:hanging="323"/>
      </w:pPr>
    </w:lvl>
    <w:lvl w:ilvl="7">
      <w:start w:val="1"/>
      <w:numFmt w:val="lowerLetter"/>
      <w:suff w:val="tab"/>
      <w:lvlText w:val="%8."/>
      <w:lvlJc w:val="left"/>
      <w:pPr>
        <w:ind w:left="5760" w:hanging="323"/>
      </w:pPr>
    </w:lvl>
    <w:lvl w:ilvl="8">
      <w:start w:val="1"/>
      <w:numFmt w:val="lowerRoman"/>
      <w:suff w:val="tab"/>
      <w:lvlText w:val="%9."/>
      <w:lvlJc w:val="right"/>
      <w:pPr>
        <w:ind w:left="6480" w:hanging="143"/>
      </w:pPr>
    </w:lvl>
  </w:abstractNum>
  <w:abstractNum w:abstractNumId="165">
    <w:multiLevelType w:val="hybridMultilevel"/>
    <w:lvl w:ilvl="0">
      <w:start w:val="1"/>
      <w:numFmt w:val="bullet"/>
      <w:suff w:val="tab"/>
      <w:lvlText w:val="-"/>
      <w:lvlJc w:val="left"/>
      <w:pPr>
        <w:ind w:left="720" w:hanging="347"/>
      </w:pPr>
      <w:rPr>
        <w:rFonts w:ascii="Calibri" w:hAnsi="Calibri" w:cs="Calibri" w:eastAsia="Calibri"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66">
    <w:multiLevelType w:val="hybridMultilevel"/>
    <w:lvl w:ilvl="0">
      <w:start w:val="1"/>
      <w:numFmt w:val="bullet"/>
      <w:suff w:val="tab"/>
      <w:lvlText w:val="·"/>
      <w:lvlJc w:val="left"/>
      <w:pPr>
        <w:ind w:left="720" w:hanging="356"/>
      </w:pPr>
      <w:rPr>
        <w:rFonts w:ascii="Symbol" w:hAnsi="Symbol" w:cs="Symbol" w:eastAsia="Symbol"/>
      </w:rPr>
    </w:lvl>
    <w:lvl w:ilvl="1">
      <w:start w:val="1"/>
      <w:numFmt w:val="bullet"/>
      <w:suff w:val="tab"/>
      <w:lvlText w:val="o"/>
      <w:lvlJc w:val="left"/>
      <w:pPr>
        <w:ind w:left="1440" w:hanging="356"/>
      </w:pPr>
      <w:rPr>
        <w:rFonts w:ascii="Courier New" w:hAnsi="Courier New" w:cs="Courier New" w:eastAsia="Courier New"/>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167">
    <w:multiLevelType w:val="hybridMultilevel"/>
    <w:lvl w:ilvl="0">
      <w:start w:val="1"/>
      <w:numFmt w:val="bullet"/>
      <w:suff w:val="tab"/>
      <w:lvlText w:val="·"/>
      <w:lvlJc w:val="left"/>
      <w:pPr>
        <w:ind w:left="720" w:hanging="349"/>
      </w:pPr>
      <w:rPr>
        <w:rFonts w:ascii="Symbol" w:hAnsi="Symbol" w:cs="Symbol" w:eastAsia="Symbol"/>
      </w:rPr>
    </w:lvl>
    <w:lvl w:ilvl="1">
      <w:start w:val="1"/>
      <w:numFmt w:val="bullet"/>
      <w:suff w:val="tab"/>
      <w:lvlText w:val="o"/>
      <w:lvlJc w:val="left"/>
      <w:pPr>
        <w:ind w:left="1440" w:hanging="349"/>
      </w:pPr>
      <w:rPr>
        <w:rFonts w:ascii="Courier New" w:hAnsi="Courier New" w:cs="Courier New" w:eastAsia="Courier New"/>
      </w:rPr>
    </w:lvl>
    <w:lvl w:ilvl="2">
      <w:start w:val="1"/>
      <w:numFmt w:val="bullet"/>
      <w:suff w:val="tab"/>
      <w:lvlText w:val="§"/>
      <w:lvlJc w:val="left"/>
      <w:pPr>
        <w:ind w:left="2160" w:hanging="349"/>
      </w:pPr>
      <w:rPr>
        <w:rFonts w:ascii="Wingdings" w:hAnsi="Wingdings" w:cs="Wingdings" w:eastAsia="Wingdings"/>
      </w:rPr>
    </w:lvl>
    <w:lvl w:ilvl="3">
      <w:start w:val="1"/>
      <w:numFmt w:val="bullet"/>
      <w:suff w:val="tab"/>
      <w:lvlText w:val="·"/>
      <w:lvlJc w:val="left"/>
      <w:pPr>
        <w:ind w:left="2880" w:hanging="349"/>
      </w:pPr>
      <w:rPr>
        <w:rFonts w:ascii="Symbol" w:hAnsi="Symbol" w:cs="Symbol" w:eastAsia="Symbol"/>
      </w:rPr>
    </w:lvl>
    <w:lvl w:ilvl="4">
      <w:start w:val="1"/>
      <w:numFmt w:val="bullet"/>
      <w:suff w:val="tab"/>
      <w:lvlText w:val="o"/>
      <w:lvlJc w:val="left"/>
      <w:pPr>
        <w:ind w:left="3600" w:hanging="349"/>
      </w:pPr>
      <w:rPr>
        <w:rFonts w:ascii="Courier New" w:hAnsi="Courier New" w:cs="Courier New" w:eastAsia="Courier New"/>
      </w:rPr>
    </w:lvl>
    <w:lvl w:ilvl="5">
      <w:start w:val="1"/>
      <w:numFmt w:val="bullet"/>
      <w:suff w:val="tab"/>
      <w:lvlText w:val="§"/>
      <w:lvlJc w:val="left"/>
      <w:pPr>
        <w:ind w:left="4320" w:hanging="349"/>
      </w:pPr>
      <w:rPr>
        <w:rFonts w:ascii="Wingdings" w:hAnsi="Wingdings" w:cs="Wingdings" w:eastAsia="Wingdings"/>
      </w:rPr>
    </w:lvl>
    <w:lvl w:ilvl="6">
      <w:start w:val="1"/>
      <w:numFmt w:val="bullet"/>
      <w:suff w:val="tab"/>
      <w:lvlText w:val="·"/>
      <w:lvlJc w:val="left"/>
      <w:pPr>
        <w:ind w:left="5040" w:hanging="349"/>
      </w:pPr>
      <w:rPr>
        <w:rFonts w:ascii="Symbol" w:hAnsi="Symbol" w:cs="Symbol" w:eastAsia="Symbol"/>
      </w:rPr>
    </w:lvl>
    <w:lvl w:ilvl="7">
      <w:start w:val="1"/>
      <w:numFmt w:val="bullet"/>
      <w:suff w:val="tab"/>
      <w:lvlText w:val="o"/>
      <w:lvlJc w:val="left"/>
      <w:pPr>
        <w:ind w:left="5760" w:hanging="349"/>
      </w:pPr>
      <w:rPr>
        <w:rFonts w:ascii="Courier New" w:hAnsi="Courier New" w:cs="Courier New" w:eastAsia="Courier New"/>
      </w:rPr>
    </w:lvl>
    <w:lvl w:ilvl="8">
      <w:start w:val="1"/>
      <w:numFmt w:val="bullet"/>
      <w:suff w:val="tab"/>
      <w:lvlText w:val="§"/>
      <w:lvlJc w:val="left"/>
      <w:pPr>
        <w:ind w:left="6480" w:hanging="349"/>
      </w:pPr>
      <w:rPr>
        <w:rFonts w:ascii="Wingdings" w:hAnsi="Wingdings" w:cs="Wingdings" w:eastAsia="Wingdings"/>
      </w:rPr>
    </w:lvl>
  </w:abstractNum>
  <w:abstractNum w:abstractNumId="168">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69">
    <w:multiLevelType w:val="hybridMultilevel"/>
    <w:lvl w:ilvl="0">
      <w:start w:val="1"/>
      <w:numFmt w:val="upperLetter"/>
      <w:suff w:val="tab"/>
      <w:lvlText w:val="%1."/>
      <w:lvlJc w:val="left"/>
      <w:pPr>
        <w:ind w:left="648" w:hanging="312"/>
      </w:pPr>
    </w:lvl>
    <w:lvl w:ilvl="1">
      <w:start w:val="1"/>
      <w:numFmt w:val="lowerLetter"/>
      <w:suff w:val="tab"/>
      <w:lvlText w:val="%2."/>
      <w:lvlJc w:val="left"/>
      <w:pPr>
        <w:ind w:left="1440" w:hanging="312"/>
      </w:pPr>
    </w:lvl>
    <w:lvl w:ilvl="2">
      <w:start w:val="1"/>
      <w:numFmt w:val="lowerRoman"/>
      <w:suff w:val="tab"/>
      <w:lvlText w:val="%3."/>
      <w:lvlJc w:val="right"/>
      <w:pPr>
        <w:ind w:left="2160" w:hanging="132"/>
      </w:pPr>
    </w:lvl>
    <w:lvl w:ilvl="3">
      <w:start w:val="1"/>
      <w:numFmt w:val="decimal"/>
      <w:suff w:val="tab"/>
      <w:lvlText w:val="%4."/>
      <w:lvlJc w:val="left"/>
      <w:pPr>
        <w:ind w:left="2880" w:hanging="312"/>
      </w:pPr>
    </w:lvl>
    <w:lvl w:ilvl="4">
      <w:start w:val="1"/>
      <w:numFmt w:val="lowerLetter"/>
      <w:suff w:val="tab"/>
      <w:lvlText w:val="%5."/>
      <w:lvlJc w:val="left"/>
      <w:pPr>
        <w:ind w:left="3600" w:hanging="312"/>
      </w:pPr>
    </w:lvl>
    <w:lvl w:ilvl="5">
      <w:start w:val="1"/>
      <w:numFmt w:val="lowerRoman"/>
      <w:suff w:val="tab"/>
      <w:lvlText w:val="%6."/>
      <w:lvlJc w:val="right"/>
      <w:pPr>
        <w:ind w:left="4320" w:hanging="132"/>
      </w:pPr>
    </w:lvl>
    <w:lvl w:ilvl="6">
      <w:start w:val="1"/>
      <w:numFmt w:val="decimal"/>
      <w:suff w:val="tab"/>
      <w:lvlText w:val="%7."/>
      <w:lvlJc w:val="left"/>
      <w:pPr>
        <w:ind w:left="5040" w:hanging="312"/>
      </w:pPr>
    </w:lvl>
    <w:lvl w:ilvl="7">
      <w:start w:val="1"/>
      <w:numFmt w:val="lowerLetter"/>
      <w:suff w:val="tab"/>
      <w:lvlText w:val="%8."/>
      <w:lvlJc w:val="left"/>
      <w:pPr>
        <w:ind w:left="5760" w:hanging="312"/>
      </w:pPr>
    </w:lvl>
    <w:lvl w:ilvl="8">
      <w:start w:val="1"/>
      <w:numFmt w:val="lowerRoman"/>
      <w:suff w:val="tab"/>
      <w:lvlText w:val="%9."/>
      <w:lvlJc w:val="right"/>
      <w:pPr>
        <w:ind w:left="6480" w:hanging="132"/>
      </w:pPr>
    </w:lvl>
  </w:abstractNum>
  <w:abstractNum w:abstractNumId="170">
    <w:multiLevelType w:val="hybridMultilevel"/>
    <w:lvl w:ilvl="0">
      <w:start w:val="1"/>
      <w:numFmt w:val="decimal"/>
      <w:suff w:val="tab"/>
      <w:lvlText w:val="%1."/>
      <w:lvlJc w:val="left"/>
      <w:pPr>
        <w:ind w:left="360" w:hanging="346"/>
      </w:p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lvl>
    <w:lvl w:ilvl="5">
      <w:start w:val="1"/>
      <w:numFmt w:val="decimal"/>
      <w:suff w:val="tab"/>
      <w:lvlText w:val="%1.%2.%3.%4.%5.%6."/>
      <w:lvlJc w:val="left"/>
      <w:pPr>
        <w:ind w:left="2736" w:hanging="922"/>
      </w:pPr>
    </w:lvl>
    <w:lvl w:ilvl="6">
      <w:start w:val="1"/>
      <w:numFmt w:val="decimal"/>
      <w:suff w:val="tab"/>
      <w:lvlText w:val="%1.%2.%3.%4.%5.%6.%7."/>
      <w:lvlJc w:val="left"/>
      <w:pPr>
        <w:ind w:left="3240" w:hanging="1066"/>
      </w:pPr>
    </w:lvl>
    <w:lvl w:ilvl="7">
      <w:start w:val="1"/>
      <w:numFmt w:val="decimal"/>
      <w:suff w:val="tab"/>
      <w:lvlText w:val="%1.%2.%3.%4.%5.%6.%7.%8."/>
      <w:lvlJc w:val="left"/>
      <w:pPr>
        <w:ind w:left="3744" w:hanging="1210"/>
      </w:pPr>
    </w:lvl>
    <w:lvl w:ilvl="8">
      <w:start w:val="1"/>
      <w:numFmt w:val="decimal"/>
      <w:suff w:val="tab"/>
      <w:lvlText w:val="%1.%2.%3.%4.%5.%6.%7.%8.%9."/>
      <w:lvlJc w:val="left"/>
      <w:pPr>
        <w:ind w:left="4320" w:hanging="1426"/>
      </w:pPr>
    </w:lvl>
  </w:abstractNum>
  <w:abstractNum w:abstractNumId="171">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72">
    <w:multiLevelType w:val="hybridMultilevel"/>
    <w:lvl w:ilvl="0">
      <w:start w:val="1"/>
      <w:numFmt w:val="decimal"/>
      <w:suff w:val="tab"/>
      <w:lvlText w:val="%1."/>
      <w:lvlJc w:val="left"/>
      <w:pPr>
        <w:ind w:left="720" w:hanging="326"/>
      </w:pPr>
    </w:lvl>
    <w:lvl w:ilvl="1">
      <w:start w:val="1"/>
      <w:numFmt w:val="lowerLetter"/>
      <w:suff w:val="tab"/>
      <w:lvlText w:val="%2."/>
      <w:lvlJc w:val="left"/>
      <w:pPr>
        <w:ind w:left="1440" w:hanging="326"/>
      </w:pPr>
    </w:lvl>
    <w:lvl w:ilvl="2">
      <w:start w:val="1"/>
      <w:numFmt w:val="lowerRoman"/>
      <w:suff w:val="tab"/>
      <w:lvlText w:val="%3."/>
      <w:lvlJc w:val="right"/>
      <w:pPr>
        <w:ind w:left="2160" w:hanging="146"/>
      </w:pPr>
    </w:lvl>
    <w:lvl w:ilvl="3">
      <w:start w:val="1"/>
      <w:numFmt w:val="decimal"/>
      <w:suff w:val="tab"/>
      <w:lvlText w:val="%4."/>
      <w:lvlJc w:val="left"/>
      <w:pPr>
        <w:ind w:left="2880" w:hanging="326"/>
      </w:pPr>
    </w:lvl>
    <w:lvl w:ilvl="4">
      <w:start w:val="1"/>
      <w:numFmt w:val="lowerLetter"/>
      <w:suff w:val="tab"/>
      <w:lvlText w:val="%5."/>
      <w:lvlJc w:val="left"/>
      <w:pPr>
        <w:ind w:left="3600" w:hanging="326"/>
      </w:pPr>
    </w:lvl>
    <w:lvl w:ilvl="5">
      <w:start w:val="1"/>
      <w:numFmt w:val="lowerRoman"/>
      <w:suff w:val="tab"/>
      <w:lvlText w:val="%6."/>
      <w:lvlJc w:val="right"/>
      <w:pPr>
        <w:ind w:left="4320" w:hanging="146"/>
      </w:pPr>
    </w:lvl>
    <w:lvl w:ilvl="6">
      <w:start w:val="1"/>
      <w:numFmt w:val="decimal"/>
      <w:suff w:val="tab"/>
      <w:lvlText w:val="%7."/>
      <w:lvlJc w:val="left"/>
      <w:pPr>
        <w:ind w:left="5040" w:hanging="326"/>
      </w:pPr>
    </w:lvl>
    <w:lvl w:ilvl="7">
      <w:start w:val="1"/>
      <w:numFmt w:val="lowerLetter"/>
      <w:suff w:val="tab"/>
      <w:lvlText w:val="%8."/>
      <w:lvlJc w:val="left"/>
      <w:pPr>
        <w:ind w:left="5760" w:hanging="326"/>
      </w:pPr>
    </w:lvl>
    <w:lvl w:ilvl="8">
      <w:start w:val="1"/>
      <w:numFmt w:val="lowerRoman"/>
      <w:suff w:val="tab"/>
      <w:lvlText w:val="%9."/>
      <w:lvlJc w:val="right"/>
      <w:pPr>
        <w:ind w:left="6480" w:hanging="146"/>
      </w:pPr>
    </w:lvl>
  </w:abstractNum>
  <w:abstractNum w:abstractNumId="173">
    <w:multiLevelType w:val="hybridMultilevel"/>
    <w:lvl w:ilvl="0">
      <w:start w:val="1"/>
      <w:numFmt w:val="decimal"/>
      <w:suff w:val="tab"/>
      <w:lvlText w:val="%1)"/>
      <w:lvlJc w:val="left"/>
      <w:pPr>
        <w:ind w:left="720" w:hanging="312"/>
      </w:pPr>
      <w:rPr>
        <w:rFonts w:hint="default"/>
      </w:rPr>
    </w:lvl>
    <w:lvl w:ilvl="1">
      <w:start w:val="1"/>
      <w:numFmt w:val="lowerLetter"/>
      <w:suff w:val="tab"/>
      <w:lvlText w:val="%2."/>
      <w:lvlJc w:val="left"/>
      <w:pPr>
        <w:ind w:left="1440" w:hanging="312"/>
      </w:pPr>
    </w:lvl>
    <w:lvl w:ilvl="2">
      <w:start w:val="1"/>
      <w:numFmt w:val="lowerRoman"/>
      <w:suff w:val="tab"/>
      <w:lvlText w:val="%3."/>
      <w:lvlJc w:val="right"/>
      <w:pPr>
        <w:ind w:left="2160" w:hanging="132"/>
      </w:pPr>
    </w:lvl>
    <w:lvl w:ilvl="3">
      <w:start w:val="1"/>
      <w:numFmt w:val="decimal"/>
      <w:suff w:val="tab"/>
      <w:lvlText w:val="%4."/>
      <w:lvlJc w:val="left"/>
      <w:pPr>
        <w:ind w:left="2880" w:hanging="312"/>
      </w:pPr>
    </w:lvl>
    <w:lvl w:ilvl="4">
      <w:start w:val="1"/>
      <w:numFmt w:val="lowerLetter"/>
      <w:suff w:val="tab"/>
      <w:lvlText w:val="%5."/>
      <w:lvlJc w:val="left"/>
      <w:pPr>
        <w:ind w:left="3600" w:hanging="312"/>
      </w:pPr>
    </w:lvl>
    <w:lvl w:ilvl="5">
      <w:start w:val="1"/>
      <w:numFmt w:val="lowerRoman"/>
      <w:suff w:val="tab"/>
      <w:lvlText w:val="%6."/>
      <w:lvlJc w:val="right"/>
      <w:pPr>
        <w:ind w:left="4320" w:hanging="132"/>
      </w:pPr>
    </w:lvl>
    <w:lvl w:ilvl="6">
      <w:start w:val="1"/>
      <w:numFmt w:val="decimal"/>
      <w:suff w:val="tab"/>
      <w:lvlText w:val="%7."/>
      <w:lvlJc w:val="left"/>
      <w:pPr>
        <w:ind w:left="5040" w:hanging="312"/>
      </w:pPr>
    </w:lvl>
    <w:lvl w:ilvl="7">
      <w:start w:val="1"/>
      <w:numFmt w:val="lowerLetter"/>
      <w:suff w:val="tab"/>
      <w:lvlText w:val="%8."/>
      <w:lvlJc w:val="left"/>
      <w:pPr>
        <w:ind w:left="5760" w:hanging="312"/>
      </w:pPr>
    </w:lvl>
    <w:lvl w:ilvl="8">
      <w:start w:val="1"/>
      <w:numFmt w:val="lowerRoman"/>
      <w:suff w:val="tab"/>
      <w:lvlText w:val="%9."/>
      <w:lvlJc w:val="right"/>
      <w:pPr>
        <w:ind w:left="6480" w:hanging="132"/>
      </w:pPr>
    </w:lvl>
  </w:abstractNum>
  <w:abstractNum w:abstractNumId="174">
    <w:multiLevelType w:val="hybridMultilevel"/>
    <w:lvl w:ilvl="0">
      <w:start w:val="1"/>
      <w:numFmt w:val="decimal"/>
      <w:suff w:val="tab"/>
      <w:lvlText w:val="%1."/>
      <w:lvlJc w:val="left"/>
      <w:pPr>
        <w:ind w:left="360" w:hanging="346"/>
      </w:p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lvl>
    <w:lvl w:ilvl="5">
      <w:start w:val="1"/>
      <w:numFmt w:val="decimal"/>
      <w:suff w:val="tab"/>
      <w:lvlText w:val="%1.%2.%3.%4.%5.%6."/>
      <w:lvlJc w:val="left"/>
      <w:pPr>
        <w:ind w:left="2736" w:hanging="922"/>
      </w:pPr>
    </w:lvl>
    <w:lvl w:ilvl="6">
      <w:start w:val="1"/>
      <w:numFmt w:val="decimal"/>
      <w:suff w:val="tab"/>
      <w:lvlText w:val="%1.%2.%3.%4.%5.%6.%7."/>
      <w:lvlJc w:val="left"/>
      <w:pPr>
        <w:ind w:left="3240" w:hanging="1066"/>
      </w:pPr>
    </w:lvl>
    <w:lvl w:ilvl="7">
      <w:start w:val="1"/>
      <w:numFmt w:val="decimal"/>
      <w:suff w:val="tab"/>
      <w:lvlText w:val="%1.%2.%3.%4.%5.%6.%7.%8."/>
      <w:lvlJc w:val="left"/>
      <w:pPr>
        <w:ind w:left="3744" w:hanging="1210"/>
      </w:pPr>
    </w:lvl>
    <w:lvl w:ilvl="8">
      <w:start w:val="1"/>
      <w:numFmt w:val="decimal"/>
      <w:suff w:val="tab"/>
      <w:lvlText w:val="%1.%2.%3.%4.%5.%6.%7.%8.%9."/>
      <w:lvlJc w:val="left"/>
      <w:pPr>
        <w:ind w:left="4320" w:hanging="1426"/>
      </w:pPr>
    </w:lvl>
  </w:abstractNum>
  <w:abstractNum w:abstractNumId="175">
    <w:multiLevelType w:val="hybridMultilevel"/>
    <w:lvl w:ilvl="0">
      <w:start w:val="1"/>
      <w:numFmt w:val="decimal"/>
      <w:suff w:val="tab"/>
      <w:lvlText w:val="%1."/>
      <w:lvlJc w:val="left"/>
      <w:pPr>
        <w:ind w:left="720" w:hanging="316"/>
      </w:pPr>
    </w:lvl>
    <w:lvl w:ilvl="1">
      <w:start w:val="1"/>
      <w:numFmt w:val="lowerLetter"/>
      <w:suff w:val="tab"/>
      <w:lvlText w:val="%2."/>
      <w:lvlJc w:val="left"/>
      <w:pPr>
        <w:ind w:left="1440" w:hanging="316"/>
      </w:pPr>
    </w:lvl>
    <w:lvl w:ilvl="2">
      <w:start w:val="1"/>
      <w:numFmt w:val="lowerRoman"/>
      <w:suff w:val="tab"/>
      <w:lvlText w:val="%3."/>
      <w:lvlJc w:val="right"/>
      <w:pPr>
        <w:ind w:left="2160" w:hanging="136"/>
      </w:pPr>
    </w:lvl>
    <w:lvl w:ilvl="3">
      <w:start w:val="1"/>
      <w:numFmt w:val="decimal"/>
      <w:suff w:val="tab"/>
      <w:lvlText w:val="%4."/>
      <w:lvlJc w:val="left"/>
      <w:pPr>
        <w:ind w:left="2880" w:hanging="316"/>
      </w:pPr>
    </w:lvl>
    <w:lvl w:ilvl="4">
      <w:start w:val="1"/>
      <w:numFmt w:val="lowerLetter"/>
      <w:suff w:val="tab"/>
      <w:lvlText w:val="%5."/>
      <w:lvlJc w:val="left"/>
      <w:pPr>
        <w:ind w:left="3600" w:hanging="316"/>
      </w:pPr>
    </w:lvl>
    <w:lvl w:ilvl="5">
      <w:start w:val="1"/>
      <w:numFmt w:val="lowerRoman"/>
      <w:suff w:val="tab"/>
      <w:lvlText w:val="%6."/>
      <w:lvlJc w:val="right"/>
      <w:pPr>
        <w:ind w:left="4320" w:hanging="136"/>
      </w:pPr>
    </w:lvl>
    <w:lvl w:ilvl="6">
      <w:start w:val="1"/>
      <w:numFmt w:val="decimal"/>
      <w:suff w:val="tab"/>
      <w:lvlText w:val="%7."/>
      <w:lvlJc w:val="left"/>
      <w:pPr>
        <w:ind w:left="5040" w:hanging="316"/>
      </w:pPr>
    </w:lvl>
    <w:lvl w:ilvl="7">
      <w:start w:val="1"/>
      <w:numFmt w:val="lowerLetter"/>
      <w:suff w:val="tab"/>
      <w:lvlText w:val="%8."/>
      <w:lvlJc w:val="left"/>
      <w:pPr>
        <w:ind w:left="5760" w:hanging="316"/>
      </w:pPr>
    </w:lvl>
    <w:lvl w:ilvl="8">
      <w:start w:val="1"/>
      <w:numFmt w:val="lowerRoman"/>
      <w:suff w:val="tab"/>
      <w:lvlText w:val="%9."/>
      <w:lvlJc w:val="right"/>
      <w:pPr>
        <w:ind w:left="6480" w:hanging="136"/>
      </w:pPr>
    </w:lvl>
  </w:abstractNum>
  <w:abstractNum w:abstractNumId="176">
    <w:multiLevelType w:val="hybridMultilevel"/>
    <w:lvl w:ilvl="0">
      <w:start w:val="1"/>
      <w:numFmt w:val="decimal"/>
      <w:suff w:val="tab"/>
      <w:lvlText w:val="%1."/>
      <w:lvlJc w:val="left"/>
      <w:pPr>
        <w:ind w:left="360" w:hanging="347"/>
      </w:p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lvl>
    <w:lvl w:ilvl="5">
      <w:start w:val="1"/>
      <w:numFmt w:val="decimal"/>
      <w:suff w:val="tab"/>
      <w:lvlText w:val="%1.%2.%3.%4.%5.%6."/>
      <w:lvlJc w:val="left"/>
      <w:pPr>
        <w:ind w:left="2736" w:hanging="923"/>
      </w:pPr>
    </w:lvl>
    <w:lvl w:ilvl="6">
      <w:start w:val="1"/>
      <w:numFmt w:val="decimal"/>
      <w:suff w:val="tab"/>
      <w:lvlText w:val="%1.%2.%3.%4.%5.%6.%7."/>
      <w:lvlJc w:val="left"/>
      <w:pPr>
        <w:ind w:left="3240" w:hanging="1067"/>
      </w:pPr>
    </w:lvl>
    <w:lvl w:ilvl="7">
      <w:start w:val="1"/>
      <w:numFmt w:val="decimal"/>
      <w:suff w:val="tab"/>
      <w:lvlText w:val="%1.%2.%3.%4.%5.%6.%7.%8."/>
      <w:lvlJc w:val="left"/>
      <w:pPr>
        <w:ind w:left="3744" w:hanging="1211"/>
      </w:pPr>
    </w:lvl>
    <w:lvl w:ilvl="8">
      <w:start w:val="1"/>
      <w:numFmt w:val="decimal"/>
      <w:suff w:val="tab"/>
      <w:lvlText w:val="%1.%2.%3.%4.%5.%6.%7.%8.%9."/>
      <w:lvlJc w:val="left"/>
      <w:pPr>
        <w:ind w:left="4320" w:hanging="1427"/>
      </w:pPr>
    </w:lvl>
  </w:abstractNum>
  <w:abstractNum w:abstractNumId="177">
    <w:multiLevelType w:val="hybridMultilevel"/>
    <w:lvl w:ilvl="0">
      <w:start w:val="1"/>
      <w:numFmt w:val="bullet"/>
      <w:suff w:val="tab"/>
      <w:lvlText w:val="·"/>
      <w:lvlJc w:val="left"/>
      <w:pPr>
        <w:ind w:left="720" w:hanging="348"/>
      </w:pPr>
      <w:rPr>
        <w:rFonts w:ascii="Symbol" w:hAnsi="Symbol" w:cs="Symbol" w:eastAsia="Symbol"/>
      </w:rPr>
    </w:lvl>
    <w:lvl w:ilvl="1">
      <w:start w:val="1"/>
      <w:numFmt w:val="bullet"/>
      <w:suff w:val="tab"/>
      <w:lvlText w:val="o"/>
      <w:lvlJc w:val="left"/>
      <w:pPr>
        <w:ind w:left="1440" w:hanging="348"/>
      </w:pPr>
      <w:rPr>
        <w:rFonts w:ascii="Courier New" w:hAnsi="Courier New" w:cs="Courier New" w:eastAsia="Courier New"/>
      </w:rPr>
    </w:lvl>
    <w:lvl w:ilvl="2">
      <w:start w:val="1"/>
      <w:numFmt w:val="bullet"/>
      <w:suff w:val="tab"/>
      <w:lvlText w:val="§"/>
      <w:lvlJc w:val="left"/>
      <w:pPr>
        <w:ind w:left="2160" w:hanging="348"/>
      </w:pPr>
      <w:rPr>
        <w:rFonts w:ascii="Wingdings" w:hAnsi="Wingdings" w:cs="Wingdings" w:eastAsia="Wingdings"/>
      </w:rPr>
    </w:lvl>
    <w:lvl w:ilvl="3">
      <w:start w:val="1"/>
      <w:numFmt w:val="bullet"/>
      <w:suff w:val="tab"/>
      <w:lvlText w:val="·"/>
      <w:lvlJc w:val="left"/>
      <w:pPr>
        <w:ind w:left="2880" w:hanging="348"/>
      </w:pPr>
      <w:rPr>
        <w:rFonts w:ascii="Symbol" w:hAnsi="Symbol" w:cs="Symbol" w:eastAsia="Symbol"/>
      </w:rPr>
    </w:lvl>
    <w:lvl w:ilvl="4">
      <w:start w:val="1"/>
      <w:numFmt w:val="bullet"/>
      <w:suff w:val="tab"/>
      <w:lvlText w:val="o"/>
      <w:lvlJc w:val="left"/>
      <w:pPr>
        <w:ind w:left="3600" w:hanging="348"/>
      </w:pPr>
      <w:rPr>
        <w:rFonts w:ascii="Courier New" w:hAnsi="Courier New" w:cs="Courier New" w:eastAsia="Courier New"/>
      </w:rPr>
    </w:lvl>
    <w:lvl w:ilvl="5">
      <w:start w:val="1"/>
      <w:numFmt w:val="bullet"/>
      <w:suff w:val="tab"/>
      <w:lvlText w:val="§"/>
      <w:lvlJc w:val="left"/>
      <w:pPr>
        <w:ind w:left="4320" w:hanging="348"/>
      </w:pPr>
      <w:rPr>
        <w:rFonts w:ascii="Wingdings" w:hAnsi="Wingdings" w:cs="Wingdings" w:eastAsia="Wingdings"/>
      </w:rPr>
    </w:lvl>
    <w:lvl w:ilvl="6">
      <w:start w:val="1"/>
      <w:numFmt w:val="bullet"/>
      <w:suff w:val="tab"/>
      <w:lvlText w:val="·"/>
      <w:lvlJc w:val="left"/>
      <w:pPr>
        <w:ind w:left="5040" w:hanging="348"/>
      </w:pPr>
      <w:rPr>
        <w:rFonts w:ascii="Symbol" w:hAnsi="Symbol" w:cs="Symbol" w:eastAsia="Symbol"/>
      </w:rPr>
    </w:lvl>
    <w:lvl w:ilvl="7">
      <w:start w:val="1"/>
      <w:numFmt w:val="bullet"/>
      <w:suff w:val="tab"/>
      <w:lvlText w:val="o"/>
      <w:lvlJc w:val="left"/>
      <w:pPr>
        <w:ind w:left="5760" w:hanging="348"/>
      </w:pPr>
      <w:rPr>
        <w:rFonts w:ascii="Courier New" w:hAnsi="Courier New" w:cs="Courier New" w:eastAsia="Courier New"/>
      </w:rPr>
    </w:lvl>
    <w:lvl w:ilvl="8">
      <w:start w:val="1"/>
      <w:numFmt w:val="bullet"/>
      <w:suff w:val="tab"/>
      <w:lvlText w:val="§"/>
      <w:lvlJc w:val="left"/>
      <w:pPr>
        <w:ind w:left="6480" w:hanging="348"/>
      </w:pPr>
      <w:rPr>
        <w:rFonts w:ascii="Wingdings" w:hAnsi="Wingdings" w:cs="Wingdings" w:eastAsia="Wingdings"/>
      </w:rPr>
    </w:lvl>
  </w:abstractNum>
  <w:abstractNum w:abstractNumId="178">
    <w:multiLevelType w:val="hybridMultilevel"/>
    <w:lvl w:ilvl="0">
      <w:start w:val="1"/>
      <w:numFmt w:val="bullet"/>
      <w:suff w:val="tab"/>
      <w:lvlText w:val="-"/>
      <w:lvlJc w:val="left"/>
      <w:pPr>
        <w:ind w:left="1080" w:hanging="707"/>
      </w:pPr>
      <w:rPr>
        <w:rFonts w:ascii="Calibri" w:hAnsi="Calibri" w:cs="Calibri" w:eastAsia="Times New Roman"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79">
    <w:multiLevelType w:val="hybridMultilevel"/>
    <w:lvl w:ilvl="0">
      <w:start w:val="1"/>
      <w:numFmt w:val="decimal"/>
      <w:suff w:val="tab"/>
      <w:lvlText w:val="%1."/>
      <w:lvlJc w:val="left"/>
      <w:pPr>
        <w:ind w:left="360" w:hanging="347"/>
      </w:pPr>
    </w:lvl>
    <w:lvl w:ilvl="1">
      <w:start w:val="1"/>
      <w:numFmt w:val="decimal"/>
      <w:suff w:val="tab"/>
      <w:lvlText w:val="%1.%2."/>
      <w:lvlJc w:val="left"/>
      <w:pPr>
        <w:ind w:left="792" w:hanging="419"/>
      </w:pPr>
    </w:lvl>
    <w:lvl w:ilvl="2">
      <w:start w:val="1"/>
      <w:numFmt w:val="decimal"/>
      <w:suff w:val="tab"/>
      <w:lvlText w:val="%1.%2.%3."/>
      <w:lvlJc w:val="left"/>
      <w:pPr>
        <w:ind w:left="1224" w:hanging="491"/>
      </w:pPr>
    </w:lvl>
    <w:lvl w:ilvl="3">
      <w:start w:val="1"/>
      <w:numFmt w:val="decimal"/>
      <w:suff w:val="tab"/>
      <w:lvlText w:val="%1.%2.%3.%4."/>
      <w:lvlJc w:val="left"/>
      <w:pPr>
        <w:ind w:left="1728" w:hanging="635"/>
      </w:pPr>
    </w:lvl>
    <w:lvl w:ilvl="4">
      <w:start w:val="1"/>
      <w:numFmt w:val="decimal"/>
      <w:suff w:val="tab"/>
      <w:lvlText w:val="%1.%2.%3.%4.%5."/>
      <w:lvlJc w:val="left"/>
      <w:pPr>
        <w:ind w:left="2232" w:hanging="779"/>
      </w:pPr>
    </w:lvl>
    <w:lvl w:ilvl="5">
      <w:start w:val="1"/>
      <w:numFmt w:val="decimal"/>
      <w:suff w:val="tab"/>
      <w:lvlText w:val="%1.%2.%3.%4.%5.%6."/>
      <w:lvlJc w:val="left"/>
      <w:pPr>
        <w:ind w:left="2736" w:hanging="923"/>
      </w:pPr>
    </w:lvl>
    <w:lvl w:ilvl="6">
      <w:start w:val="1"/>
      <w:numFmt w:val="decimal"/>
      <w:suff w:val="tab"/>
      <w:lvlText w:val="%1.%2.%3.%4.%5.%6.%7."/>
      <w:lvlJc w:val="left"/>
      <w:pPr>
        <w:ind w:left="3240" w:hanging="1067"/>
      </w:pPr>
    </w:lvl>
    <w:lvl w:ilvl="7">
      <w:start w:val="1"/>
      <w:numFmt w:val="decimal"/>
      <w:suff w:val="tab"/>
      <w:lvlText w:val="%1.%2.%3.%4.%5.%6.%7.%8."/>
      <w:lvlJc w:val="left"/>
      <w:pPr>
        <w:ind w:left="3744" w:hanging="1211"/>
      </w:pPr>
    </w:lvl>
    <w:lvl w:ilvl="8">
      <w:start w:val="1"/>
      <w:numFmt w:val="decimal"/>
      <w:suff w:val="tab"/>
      <w:lvlText w:val="%1.%2.%3.%4.%5.%6.%7.%8.%9."/>
      <w:lvlJc w:val="left"/>
      <w:pPr>
        <w:ind w:left="4320" w:hanging="1427"/>
      </w:pPr>
    </w:lvl>
  </w:abstractNum>
  <w:abstractNum w:abstractNumId="180">
    <w:multiLevelType w:val="hybridMultilevel"/>
    <w:lvl w:ilvl="0">
      <w:start w:val="1"/>
      <w:numFmt w:val="bullet"/>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81">
    <w:multiLevelType w:val="hybridMultilevel"/>
    <w:lvl w:ilvl="0">
      <w:start w:val="1"/>
      <w:numFmt w:val="bullet"/>
      <w:suff w:val="tab"/>
      <w:lvlText w:val="-"/>
      <w:lvlJc w:val="left"/>
      <w:pPr>
        <w:ind w:left="720" w:hanging="346"/>
      </w:pPr>
      <w:rPr>
        <w:rFonts w:ascii="Calibri" w:hAnsi="Calibri" w:cs="Calibri" w:eastAsia="Calibri"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82">
    <w:multiLevelType w:val="hybridMultilevel"/>
    <w:lvl w:ilvl="0">
      <w:start w:val="1"/>
      <w:numFmt w:val="bullet"/>
      <w:suff w:val="tab"/>
      <w:lvlText w:val="·"/>
      <w:lvlJc w:val="left"/>
      <w:pPr>
        <w:ind w:left="720" w:hanging="348"/>
      </w:pPr>
      <w:rPr>
        <w:rFonts w:ascii="Symbol" w:hAnsi="Symbol" w:cs="Symbol" w:eastAsia="Symbol"/>
      </w:rPr>
    </w:lvl>
    <w:lvl w:ilvl="1">
      <w:start w:val="1"/>
      <w:numFmt w:val="bullet"/>
      <w:suff w:val="tab"/>
      <w:lvlText w:val="o"/>
      <w:lvlJc w:val="left"/>
      <w:pPr>
        <w:ind w:left="1440" w:hanging="348"/>
      </w:pPr>
      <w:rPr>
        <w:rFonts w:ascii="Courier New" w:hAnsi="Courier New" w:cs="Courier New" w:eastAsia="Courier New"/>
      </w:rPr>
    </w:lvl>
    <w:lvl w:ilvl="2">
      <w:start w:val="1"/>
      <w:numFmt w:val="bullet"/>
      <w:suff w:val="tab"/>
      <w:lvlText w:val="§"/>
      <w:lvlJc w:val="left"/>
      <w:pPr>
        <w:ind w:left="2160" w:hanging="348"/>
      </w:pPr>
      <w:rPr>
        <w:rFonts w:ascii="Wingdings" w:hAnsi="Wingdings" w:cs="Wingdings" w:eastAsia="Wingdings"/>
      </w:rPr>
    </w:lvl>
    <w:lvl w:ilvl="3">
      <w:start w:val="1"/>
      <w:numFmt w:val="bullet"/>
      <w:suff w:val="tab"/>
      <w:lvlText w:val="·"/>
      <w:lvlJc w:val="left"/>
      <w:pPr>
        <w:ind w:left="2880" w:hanging="348"/>
      </w:pPr>
      <w:rPr>
        <w:rFonts w:ascii="Symbol" w:hAnsi="Symbol" w:cs="Symbol" w:eastAsia="Symbol"/>
      </w:rPr>
    </w:lvl>
    <w:lvl w:ilvl="4">
      <w:start w:val="1"/>
      <w:numFmt w:val="bullet"/>
      <w:suff w:val="tab"/>
      <w:lvlText w:val="o"/>
      <w:lvlJc w:val="left"/>
      <w:pPr>
        <w:ind w:left="3600" w:hanging="348"/>
      </w:pPr>
      <w:rPr>
        <w:rFonts w:ascii="Courier New" w:hAnsi="Courier New" w:cs="Courier New" w:eastAsia="Courier New"/>
      </w:rPr>
    </w:lvl>
    <w:lvl w:ilvl="5">
      <w:start w:val="1"/>
      <w:numFmt w:val="bullet"/>
      <w:suff w:val="tab"/>
      <w:lvlText w:val="§"/>
      <w:lvlJc w:val="left"/>
      <w:pPr>
        <w:ind w:left="4320" w:hanging="348"/>
      </w:pPr>
      <w:rPr>
        <w:rFonts w:ascii="Wingdings" w:hAnsi="Wingdings" w:cs="Wingdings" w:eastAsia="Wingdings"/>
      </w:rPr>
    </w:lvl>
    <w:lvl w:ilvl="6">
      <w:start w:val="1"/>
      <w:numFmt w:val="bullet"/>
      <w:suff w:val="tab"/>
      <w:lvlText w:val="·"/>
      <w:lvlJc w:val="left"/>
      <w:pPr>
        <w:ind w:left="5040" w:hanging="348"/>
      </w:pPr>
      <w:rPr>
        <w:rFonts w:ascii="Symbol" w:hAnsi="Symbol" w:cs="Symbol" w:eastAsia="Symbol"/>
      </w:rPr>
    </w:lvl>
    <w:lvl w:ilvl="7">
      <w:start w:val="1"/>
      <w:numFmt w:val="bullet"/>
      <w:suff w:val="tab"/>
      <w:lvlText w:val="o"/>
      <w:lvlJc w:val="left"/>
      <w:pPr>
        <w:ind w:left="5760" w:hanging="348"/>
      </w:pPr>
      <w:rPr>
        <w:rFonts w:ascii="Courier New" w:hAnsi="Courier New" w:cs="Courier New" w:eastAsia="Courier New"/>
      </w:rPr>
    </w:lvl>
    <w:lvl w:ilvl="8">
      <w:start w:val="1"/>
      <w:numFmt w:val="bullet"/>
      <w:suff w:val="tab"/>
      <w:lvlText w:val="§"/>
      <w:lvlJc w:val="left"/>
      <w:pPr>
        <w:ind w:left="6480" w:hanging="348"/>
      </w:pPr>
      <w:rPr>
        <w:rFonts w:ascii="Wingdings" w:hAnsi="Wingdings" w:cs="Wingdings" w:eastAsia="Wingdings"/>
      </w:rPr>
    </w:lvl>
  </w:abstractNum>
  <w:abstractNum w:abstractNumId="183">
    <w:multiLevelType w:val="hybridMultilevel"/>
    <w:lvl w:ilvl="0">
      <w:start w:val="1"/>
      <w:numFmt w:val="bullet"/>
      <w:suff w:val="tab"/>
      <w:lvlText w:val="-"/>
      <w:lvlJc w:val="left"/>
      <w:pPr>
        <w:ind w:left="720" w:hanging="358"/>
      </w:pPr>
      <w:rPr>
        <w:rFonts w:ascii="Calibri" w:hAnsi="Calibri" w:hint="default"/>
      </w:rPr>
    </w:lvl>
    <w:lvl w:ilvl="1">
      <w:start w:val="1"/>
      <w:numFmt w:val="bullet"/>
      <w:suff w:val="tab"/>
      <w:lvlText w:val="o"/>
      <w:lvlJc w:val="left"/>
      <w:pPr>
        <w:ind w:left="1440" w:hanging="358"/>
      </w:pPr>
      <w:rPr>
        <w:rFonts w:ascii="Courier New" w:hAnsi="Courier New" w:hint="default"/>
      </w:rPr>
    </w:lvl>
    <w:lvl w:ilvl="2">
      <w:start w:val="1"/>
      <w:numFmt w:val="bullet"/>
      <w:suff w:val="tab"/>
      <w:lvlText w:val=""/>
      <w:lvlJc w:val="left"/>
      <w:pPr>
        <w:ind w:left="2160" w:hanging="358"/>
      </w:pPr>
      <w:rPr>
        <w:rFonts w:ascii="Wingdings" w:hAnsi="Wingdings" w:hint="default"/>
      </w:rPr>
    </w:lvl>
    <w:lvl w:ilvl="3">
      <w:start w:val="1"/>
      <w:numFmt w:val="bullet"/>
      <w:suff w:val="tab"/>
      <w:lvlText w:val=""/>
      <w:lvlJc w:val="left"/>
      <w:pPr>
        <w:ind w:left="2880" w:hanging="358"/>
      </w:pPr>
      <w:rPr>
        <w:rFonts w:ascii="Symbol" w:hAnsi="Symbol" w:hint="default"/>
      </w:rPr>
    </w:lvl>
    <w:lvl w:ilvl="4">
      <w:start w:val="1"/>
      <w:numFmt w:val="bullet"/>
      <w:suff w:val="tab"/>
      <w:lvlText w:val="o"/>
      <w:lvlJc w:val="left"/>
      <w:pPr>
        <w:ind w:left="3600" w:hanging="358"/>
      </w:pPr>
      <w:rPr>
        <w:rFonts w:ascii="Courier New" w:hAnsi="Courier New" w:hint="default"/>
      </w:rPr>
    </w:lvl>
    <w:lvl w:ilvl="5">
      <w:start w:val="1"/>
      <w:numFmt w:val="bullet"/>
      <w:suff w:val="tab"/>
      <w:lvlText w:val=""/>
      <w:lvlJc w:val="left"/>
      <w:pPr>
        <w:ind w:left="4320" w:hanging="358"/>
      </w:pPr>
      <w:rPr>
        <w:rFonts w:ascii="Wingdings" w:hAnsi="Wingdings" w:hint="default"/>
      </w:rPr>
    </w:lvl>
    <w:lvl w:ilvl="6">
      <w:start w:val="1"/>
      <w:numFmt w:val="bullet"/>
      <w:suff w:val="tab"/>
      <w:lvlText w:val=""/>
      <w:lvlJc w:val="left"/>
      <w:pPr>
        <w:ind w:left="5040" w:hanging="358"/>
      </w:pPr>
      <w:rPr>
        <w:rFonts w:ascii="Symbol" w:hAnsi="Symbol" w:hint="default"/>
      </w:rPr>
    </w:lvl>
    <w:lvl w:ilvl="7">
      <w:start w:val="1"/>
      <w:numFmt w:val="bullet"/>
      <w:suff w:val="tab"/>
      <w:lvlText w:val="o"/>
      <w:lvlJc w:val="left"/>
      <w:pPr>
        <w:ind w:left="5760" w:hanging="358"/>
      </w:pPr>
      <w:rPr>
        <w:rFonts w:ascii="Courier New" w:hAnsi="Courier New" w:hint="default"/>
      </w:rPr>
    </w:lvl>
    <w:lvl w:ilvl="8">
      <w:start w:val="1"/>
      <w:numFmt w:val="bullet"/>
      <w:suff w:val="tab"/>
      <w:lvlText w:val=""/>
      <w:lvlJc w:val="left"/>
      <w:pPr>
        <w:ind w:left="6480" w:hanging="358"/>
      </w:pPr>
      <w:rPr>
        <w:rFonts w:ascii="Wingdings" w:hAnsi="Wingdings" w:hint="default"/>
      </w:rPr>
    </w:lvl>
  </w:abstractNum>
  <w:abstractNum w:abstractNumId="184">
    <w:multiLevelType w:val="hybridMultilevel"/>
    <w:lvl w:ilvl="0">
      <w:start w:val="1"/>
      <w:numFmt w:val="decimal"/>
      <w:suff w:val="tab"/>
      <w:lvlText w:val="%1."/>
      <w:lvlJc w:val="left"/>
      <w:pPr>
        <w:ind w:left="720" w:hanging="316"/>
      </w:pPr>
    </w:lvl>
    <w:lvl w:ilvl="1">
      <w:start w:val="1"/>
      <w:numFmt w:val="lowerLetter"/>
      <w:suff w:val="tab"/>
      <w:lvlText w:val="%2."/>
      <w:lvlJc w:val="left"/>
      <w:pPr>
        <w:ind w:left="1440" w:hanging="316"/>
      </w:pPr>
    </w:lvl>
    <w:lvl w:ilvl="2">
      <w:start w:val="1"/>
      <w:numFmt w:val="lowerRoman"/>
      <w:suff w:val="tab"/>
      <w:lvlText w:val="%3."/>
      <w:lvlJc w:val="right"/>
      <w:pPr>
        <w:ind w:left="2160" w:hanging="136"/>
      </w:pPr>
    </w:lvl>
    <w:lvl w:ilvl="3">
      <w:start w:val="1"/>
      <w:numFmt w:val="decimal"/>
      <w:suff w:val="tab"/>
      <w:lvlText w:val="%4."/>
      <w:lvlJc w:val="left"/>
      <w:pPr>
        <w:ind w:left="2880" w:hanging="316"/>
      </w:pPr>
    </w:lvl>
    <w:lvl w:ilvl="4">
      <w:start w:val="1"/>
      <w:numFmt w:val="lowerLetter"/>
      <w:suff w:val="tab"/>
      <w:lvlText w:val="%5."/>
      <w:lvlJc w:val="left"/>
      <w:pPr>
        <w:ind w:left="3600" w:hanging="316"/>
      </w:pPr>
    </w:lvl>
    <w:lvl w:ilvl="5">
      <w:start w:val="1"/>
      <w:numFmt w:val="lowerRoman"/>
      <w:suff w:val="tab"/>
      <w:lvlText w:val="%6."/>
      <w:lvlJc w:val="right"/>
      <w:pPr>
        <w:ind w:left="4320" w:hanging="136"/>
      </w:pPr>
    </w:lvl>
    <w:lvl w:ilvl="6">
      <w:start w:val="1"/>
      <w:numFmt w:val="decimal"/>
      <w:suff w:val="tab"/>
      <w:lvlText w:val="%7."/>
      <w:lvlJc w:val="left"/>
      <w:pPr>
        <w:ind w:left="5040" w:hanging="316"/>
      </w:pPr>
    </w:lvl>
    <w:lvl w:ilvl="7">
      <w:start w:val="1"/>
      <w:numFmt w:val="lowerLetter"/>
      <w:suff w:val="tab"/>
      <w:lvlText w:val="%8."/>
      <w:lvlJc w:val="left"/>
      <w:pPr>
        <w:ind w:left="5760" w:hanging="316"/>
      </w:pPr>
    </w:lvl>
    <w:lvl w:ilvl="8">
      <w:start w:val="1"/>
      <w:numFmt w:val="lowerRoman"/>
      <w:suff w:val="tab"/>
      <w:lvlText w:val="%9."/>
      <w:lvlJc w:val="right"/>
      <w:pPr>
        <w:ind w:left="6480" w:hanging="136"/>
      </w:pPr>
    </w:lvl>
  </w:abstractNum>
  <w:abstractNum w:abstractNumId="185">
    <w:multiLevelType w:val="hybridMultilevel"/>
    <w:lvl w:ilvl="0">
      <w:start w:val="4"/>
      <w:numFmt w:val="bullet"/>
      <w:suff w:val="tab"/>
      <w:lvlText w:val="-"/>
      <w:lvlJc w:val="left"/>
      <w:pPr>
        <w:ind w:left="720" w:hanging="347"/>
      </w:pPr>
      <w:rPr>
        <w:rFonts w:ascii="Calibri" w:hAnsi="Calibri" w:cs="Calibri" w:eastAsia="Calibri"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86">
    <w:multiLevelType w:val="hybridMultilevel"/>
    <w:lvl w:ilvl="0">
      <w:start w:val="1"/>
      <w:numFmt w:val="bullet"/>
      <w:suff w:val="tab"/>
      <w:lvlText w:val="•"/>
      <w:lvlJc w:val="left"/>
      <w:pPr>
        <w:ind w:left="720" w:hanging="347"/>
        <w:tabs>
          <w:tab w:val="left" w:pos="720"/>
        </w:tabs>
      </w:pPr>
      <w:rPr>
        <w:rFonts w:ascii="Arial" w:hAnsi="Arial" w:hint="default"/>
      </w:rPr>
    </w:lvl>
    <w:lvl w:ilvl="1">
      <w:start w:val="1"/>
      <w:numFmt w:val="bullet"/>
      <w:suff w:val="tab"/>
      <w:lvlText w:val="•"/>
      <w:lvlJc w:val="left"/>
      <w:pPr>
        <w:ind w:left="1440" w:hanging="347"/>
        <w:tabs>
          <w:tab w:val="left" w:pos="1440"/>
        </w:tabs>
      </w:pPr>
      <w:rPr>
        <w:rFonts w:ascii="Arial" w:hAnsi="Arial" w:hint="default"/>
      </w:rPr>
    </w:lvl>
    <w:lvl w:ilvl="2">
      <w:start w:val="1"/>
      <w:numFmt w:val="bullet"/>
      <w:suff w:val="tab"/>
      <w:lvlText w:val="•"/>
      <w:lvlJc w:val="left"/>
      <w:pPr>
        <w:ind w:left="2160" w:hanging="347"/>
        <w:tabs>
          <w:tab w:val="left" w:pos="2160"/>
        </w:tabs>
      </w:pPr>
      <w:rPr>
        <w:rFonts w:ascii="Arial" w:hAnsi="Arial" w:hint="default"/>
      </w:rPr>
    </w:lvl>
    <w:lvl w:ilvl="3">
      <w:start w:val="1"/>
      <w:numFmt w:val="bullet"/>
      <w:suff w:val="tab"/>
      <w:lvlText w:val="•"/>
      <w:lvlJc w:val="left"/>
      <w:pPr>
        <w:ind w:left="2880" w:hanging="347"/>
        <w:tabs>
          <w:tab w:val="left" w:pos="2880"/>
        </w:tabs>
      </w:pPr>
      <w:rPr>
        <w:rFonts w:ascii="Arial" w:hAnsi="Arial" w:hint="default"/>
      </w:rPr>
    </w:lvl>
    <w:lvl w:ilvl="4">
      <w:start w:val="1"/>
      <w:numFmt w:val="bullet"/>
      <w:suff w:val="tab"/>
      <w:lvlText w:val="•"/>
      <w:lvlJc w:val="left"/>
      <w:pPr>
        <w:ind w:left="3600" w:hanging="347"/>
        <w:tabs>
          <w:tab w:val="left" w:pos="3600"/>
        </w:tabs>
      </w:pPr>
      <w:rPr>
        <w:rFonts w:ascii="Arial" w:hAnsi="Arial" w:hint="default"/>
      </w:rPr>
    </w:lvl>
    <w:lvl w:ilvl="5">
      <w:start w:val="1"/>
      <w:numFmt w:val="bullet"/>
      <w:suff w:val="tab"/>
      <w:lvlText w:val="•"/>
      <w:lvlJc w:val="left"/>
      <w:pPr>
        <w:ind w:left="4320" w:hanging="347"/>
        <w:tabs>
          <w:tab w:val="left" w:pos="4320"/>
        </w:tabs>
      </w:pPr>
      <w:rPr>
        <w:rFonts w:ascii="Arial" w:hAnsi="Arial" w:hint="default"/>
      </w:rPr>
    </w:lvl>
    <w:lvl w:ilvl="6">
      <w:start w:val="1"/>
      <w:numFmt w:val="bullet"/>
      <w:suff w:val="tab"/>
      <w:lvlText w:val="•"/>
      <w:lvlJc w:val="left"/>
      <w:pPr>
        <w:ind w:left="5040" w:hanging="347"/>
        <w:tabs>
          <w:tab w:val="left" w:pos="5040"/>
        </w:tabs>
      </w:pPr>
      <w:rPr>
        <w:rFonts w:ascii="Arial" w:hAnsi="Arial" w:hint="default"/>
      </w:rPr>
    </w:lvl>
    <w:lvl w:ilvl="7">
      <w:start w:val="1"/>
      <w:numFmt w:val="bullet"/>
      <w:suff w:val="tab"/>
      <w:lvlText w:val="•"/>
      <w:lvlJc w:val="left"/>
      <w:pPr>
        <w:ind w:left="5760" w:hanging="347"/>
        <w:tabs>
          <w:tab w:val="left" w:pos="5760"/>
        </w:tabs>
      </w:pPr>
      <w:rPr>
        <w:rFonts w:ascii="Arial" w:hAnsi="Arial" w:hint="default"/>
      </w:rPr>
    </w:lvl>
    <w:lvl w:ilvl="8">
      <w:start w:val="1"/>
      <w:numFmt w:val="bullet"/>
      <w:suff w:val="tab"/>
      <w:lvlText w:val="•"/>
      <w:lvlJc w:val="left"/>
      <w:pPr>
        <w:ind w:left="6480" w:hanging="347"/>
        <w:tabs>
          <w:tab w:val="left" w:pos="6480"/>
        </w:tabs>
      </w:pPr>
      <w:rPr>
        <w:rFonts w:ascii="Arial" w:hAnsi="Arial" w:hint="default"/>
      </w:rPr>
    </w:lvl>
  </w:abstractNum>
  <w:abstractNum w:abstractNumId="187">
    <w:multiLevelType w:val="hybridMultilevel"/>
    <w:lvl w:ilvl="0">
      <w:start w:val="1"/>
      <w:numFmt w:val="decimal"/>
      <w:suff w:val="tab"/>
      <w:lvlText w:val="%1."/>
      <w:lvlJc w:val="left"/>
      <w:pPr>
        <w:ind w:left="720" w:hanging="346"/>
      </w:pPr>
      <w:rPr>
        <w:rFonts w:hint="default"/>
      </w:rPr>
    </w:lvl>
    <w:lvl w:ilvl="1">
      <w:start w:val="1"/>
      <w:numFmt w:val="lowerLetter"/>
      <w:suff w:val="tab"/>
      <w:lvlText w:val="%2."/>
      <w:lvlJc w:val="left"/>
      <w:pPr>
        <w:ind w:left="1440" w:hanging="346"/>
      </w:pPr>
    </w:lvl>
    <w:lvl w:ilvl="2">
      <w:start w:val="1"/>
      <w:numFmt w:val="lowerRoman"/>
      <w:suff w:val="tab"/>
      <w:lvlText w:val="%3."/>
      <w:lvlJc w:val="right"/>
      <w:pPr>
        <w:ind w:left="2160" w:hanging="166"/>
      </w:pPr>
    </w:lvl>
    <w:lvl w:ilvl="3">
      <w:start w:val="1"/>
      <w:numFmt w:val="decimal"/>
      <w:suff w:val="tab"/>
      <w:lvlText w:val="%4."/>
      <w:lvlJc w:val="left"/>
      <w:pPr>
        <w:ind w:left="2880" w:hanging="346"/>
      </w:pPr>
    </w:lvl>
    <w:lvl w:ilvl="4">
      <w:start w:val="1"/>
      <w:numFmt w:val="lowerLetter"/>
      <w:suff w:val="tab"/>
      <w:lvlText w:val="%5."/>
      <w:lvlJc w:val="left"/>
      <w:pPr>
        <w:ind w:left="3600" w:hanging="346"/>
      </w:pPr>
    </w:lvl>
    <w:lvl w:ilvl="5">
      <w:start w:val="1"/>
      <w:numFmt w:val="lowerRoman"/>
      <w:suff w:val="tab"/>
      <w:lvlText w:val="%6."/>
      <w:lvlJc w:val="right"/>
      <w:pPr>
        <w:ind w:left="4320" w:hanging="166"/>
      </w:pPr>
    </w:lvl>
    <w:lvl w:ilvl="6">
      <w:start w:val="1"/>
      <w:numFmt w:val="decimal"/>
      <w:suff w:val="tab"/>
      <w:lvlText w:val="%7."/>
      <w:lvlJc w:val="left"/>
      <w:pPr>
        <w:ind w:left="5040" w:hanging="346"/>
      </w:pPr>
    </w:lvl>
    <w:lvl w:ilvl="7">
      <w:start w:val="1"/>
      <w:numFmt w:val="lowerLetter"/>
      <w:suff w:val="tab"/>
      <w:lvlText w:val="%8."/>
      <w:lvlJc w:val="left"/>
      <w:pPr>
        <w:ind w:left="5760" w:hanging="346"/>
      </w:pPr>
    </w:lvl>
    <w:lvl w:ilvl="8">
      <w:start w:val="1"/>
      <w:numFmt w:val="lowerRoman"/>
      <w:suff w:val="tab"/>
      <w:lvlText w:val="%9."/>
      <w:lvlJc w:val="right"/>
      <w:pPr>
        <w:ind w:left="6480" w:hanging="166"/>
      </w:pPr>
    </w:lvl>
  </w:abstractNum>
  <w:abstractNum w:abstractNumId="188">
    <w:multiLevelType w:val="hybridMultilevel"/>
    <w:lvl w:ilvl="0">
      <w:start w:val="1"/>
      <w:numFmt w:val="bullet"/>
      <w:suff w:val="tab"/>
      <w:lvlText w:val="·"/>
      <w:lvlJc w:val="left"/>
      <w:pPr>
        <w:ind w:left="720" w:hanging="323"/>
      </w:pPr>
      <w:rPr>
        <w:rFonts w:ascii="Symbol" w:hAnsi="Symbol" w:cs="Symbol" w:eastAsia="Symbol"/>
      </w:rPr>
    </w:lvl>
    <w:lvl w:ilvl="1">
      <w:start w:val="1"/>
      <w:numFmt w:val="bullet"/>
      <w:suff w:val="tab"/>
      <w:lvlText w:val="o"/>
      <w:lvlJc w:val="left"/>
      <w:pPr>
        <w:ind w:left="1440" w:hanging="323"/>
      </w:pPr>
      <w:rPr>
        <w:rFonts w:ascii="Courier New" w:hAnsi="Courier New" w:cs="Courier New" w:eastAsia="Courier New"/>
      </w:rPr>
    </w:lvl>
    <w:lvl w:ilvl="2">
      <w:start w:val="1"/>
      <w:numFmt w:val="bullet"/>
      <w:suff w:val="tab"/>
      <w:lvlText w:val="§"/>
      <w:lvlJc w:val="left"/>
      <w:pPr>
        <w:ind w:left="2160" w:hanging="323"/>
      </w:pPr>
      <w:rPr>
        <w:rFonts w:ascii="Wingdings" w:hAnsi="Wingdings" w:cs="Wingdings" w:eastAsia="Wingdings"/>
      </w:rPr>
    </w:lvl>
    <w:lvl w:ilvl="3">
      <w:start w:val="1"/>
      <w:numFmt w:val="bullet"/>
      <w:suff w:val="tab"/>
      <w:lvlText w:val="·"/>
      <w:lvlJc w:val="left"/>
      <w:pPr>
        <w:ind w:left="2880" w:hanging="323"/>
      </w:pPr>
      <w:rPr>
        <w:rFonts w:ascii="Symbol" w:hAnsi="Symbol" w:cs="Symbol" w:eastAsia="Symbol"/>
      </w:rPr>
    </w:lvl>
    <w:lvl w:ilvl="4">
      <w:start w:val="1"/>
      <w:numFmt w:val="bullet"/>
      <w:suff w:val="tab"/>
      <w:lvlText w:val="o"/>
      <w:lvlJc w:val="left"/>
      <w:pPr>
        <w:ind w:left="3600" w:hanging="323"/>
      </w:pPr>
      <w:rPr>
        <w:rFonts w:ascii="Courier New" w:hAnsi="Courier New" w:cs="Courier New" w:eastAsia="Courier New"/>
      </w:rPr>
    </w:lvl>
    <w:lvl w:ilvl="5">
      <w:start w:val="1"/>
      <w:numFmt w:val="bullet"/>
      <w:suff w:val="tab"/>
      <w:lvlText w:val="§"/>
      <w:lvlJc w:val="left"/>
      <w:pPr>
        <w:ind w:left="4320" w:hanging="323"/>
      </w:pPr>
      <w:rPr>
        <w:rFonts w:ascii="Wingdings" w:hAnsi="Wingdings" w:cs="Wingdings" w:eastAsia="Wingdings"/>
      </w:rPr>
    </w:lvl>
    <w:lvl w:ilvl="6">
      <w:start w:val="1"/>
      <w:numFmt w:val="bullet"/>
      <w:suff w:val="tab"/>
      <w:lvlText w:val="·"/>
      <w:lvlJc w:val="left"/>
      <w:pPr>
        <w:ind w:left="5040" w:hanging="323"/>
      </w:pPr>
      <w:rPr>
        <w:rFonts w:ascii="Symbol" w:hAnsi="Symbol" w:cs="Symbol" w:eastAsia="Symbol"/>
      </w:rPr>
    </w:lvl>
    <w:lvl w:ilvl="7">
      <w:start w:val="1"/>
      <w:numFmt w:val="bullet"/>
      <w:suff w:val="tab"/>
      <w:lvlText w:val="o"/>
      <w:lvlJc w:val="left"/>
      <w:pPr>
        <w:ind w:left="5760" w:hanging="323"/>
      </w:pPr>
      <w:rPr>
        <w:rFonts w:ascii="Courier New" w:hAnsi="Courier New" w:cs="Courier New" w:eastAsia="Courier New"/>
      </w:rPr>
    </w:lvl>
    <w:lvl w:ilvl="8">
      <w:start w:val="1"/>
      <w:numFmt w:val="bullet"/>
      <w:suff w:val="tab"/>
      <w:lvlText w:val="§"/>
      <w:lvlJc w:val="left"/>
      <w:pPr>
        <w:ind w:left="6480" w:hanging="323"/>
      </w:pPr>
      <w:rPr>
        <w:rFonts w:ascii="Wingdings" w:hAnsi="Wingdings" w:cs="Wingdings" w:eastAsia="Wingdings"/>
      </w:rPr>
    </w:lvl>
  </w:abstractNum>
  <w:abstractNum w:abstractNumId="189">
    <w:multiLevelType w:val="hybridMultilevel"/>
    <w:lvl w:ilvl="0">
      <w:start w:val="1"/>
      <w:numFmt w:val="bullet"/>
      <w:suff w:val="tab"/>
      <w:lvlText w:val="-"/>
      <w:lvlJc w:val="left"/>
      <w:pPr>
        <w:ind w:left="720" w:hanging="329"/>
      </w:pPr>
      <w:rPr>
        <w:rFonts w:ascii="Calibri" w:hAnsi="Calibri" w:hint="default"/>
      </w:rPr>
    </w:lvl>
    <w:lvl w:ilvl="1">
      <w:start w:val="1"/>
      <w:numFmt w:val="bullet"/>
      <w:suff w:val="tab"/>
      <w:lvlText w:val="o"/>
      <w:lvlJc w:val="left"/>
      <w:pPr>
        <w:ind w:left="1440" w:hanging="329"/>
      </w:pPr>
      <w:rPr>
        <w:rFonts w:ascii="Courier New" w:hAnsi="Courier New" w:hint="default"/>
      </w:rPr>
    </w:lvl>
    <w:lvl w:ilvl="2">
      <w:start w:val="1"/>
      <w:numFmt w:val="bullet"/>
      <w:suff w:val="tab"/>
      <w:lvlText w:val=""/>
      <w:lvlJc w:val="left"/>
      <w:pPr>
        <w:ind w:left="2160" w:hanging="329"/>
      </w:pPr>
      <w:rPr>
        <w:rFonts w:ascii="Wingdings" w:hAnsi="Wingdings" w:hint="default"/>
      </w:rPr>
    </w:lvl>
    <w:lvl w:ilvl="3">
      <w:start w:val="1"/>
      <w:numFmt w:val="bullet"/>
      <w:suff w:val="tab"/>
      <w:lvlText w:val=""/>
      <w:lvlJc w:val="left"/>
      <w:pPr>
        <w:ind w:left="2880" w:hanging="329"/>
      </w:pPr>
      <w:rPr>
        <w:rFonts w:ascii="Symbol" w:hAnsi="Symbol" w:hint="default"/>
      </w:rPr>
    </w:lvl>
    <w:lvl w:ilvl="4">
      <w:start w:val="1"/>
      <w:numFmt w:val="bullet"/>
      <w:suff w:val="tab"/>
      <w:lvlText w:val="o"/>
      <w:lvlJc w:val="left"/>
      <w:pPr>
        <w:ind w:left="3600" w:hanging="329"/>
      </w:pPr>
      <w:rPr>
        <w:rFonts w:ascii="Courier New" w:hAnsi="Courier New" w:hint="default"/>
      </w:rPr>
    </w:lvl>
    <w:lvl w:ilvl="5">
      <w:start w:val="1"/>
      <w:numFmt w:val="bullet"/>
      <w:suff w:val="tab"/>
      <w:lvlText w:val=""/>
      <w:lvlJc w:val="left"/>
      <w:pPr>
        <w:ind w:left="4320" w:hanging="329"/>
      </w:pPr>
      <w:rPr>
        <w:rFonts w:ascii="Wingdings" w:hAnsi="Wingdings" w:hint="default"/>
      </w:rPr>
    </w:lvl>
    <w:lvl w:ilvl="6">
      <w:start w:val="1"/>
      <w:numFmt w:val="bullet"/>
      <w:suff w:val="tab"/>
      <w:lvlText w:val=""/>
      <w:lvlJc w:val="left"/>
      <w:pPr>
        <w:ind w:left="5040" w:hanging="329"/>
      </w:pPr>
      <w:rPr>
        <w:rFonts w:ascii="Symbol" w:hAnsi="Symbol" w:hint="default"/>
      </w:rPr>
    </w:lvl>
    <w:lvl w:ilvl="7">
      <w:start w:val="1"/>
      <w:numFmt w:val="bullet"/>
      <w:suff w:val="tab"/>
      <w:lvlText w:val="o"/>
      <w:lvlJc w:val="left"/>
      <w:pPr>
        <w:ind w:left="5760" w:hanging="329"/>
      </w:pPr>
      <w:rPr>
        <w:rFonts w:ascii="Courier New" w:hAnsi="Courier New" w:hint="default"/>
      </w:rPr>
    </w:lvl>
    <w:lvl w:ilvl="8">
      <w:start w:val="1"/>
      <w:numFmt w:val="bullet"/>
      <w:suff w:val="tab"/>
      <w:lvlText w:val=""/>
      <w:lvlJc w:val="left"/>
      <w:pPr>
        <w:ind w:left="6480" w:hanging="329"/>
      </w:pPr>
      <w:rPr>
        <w:rFonts w:ascii="Wingdings" w:hAnsi="Wingdings" w:hint="default"/>
      </w:rPr>
    </w:lvl>
  </w:abstractNum>
  <w:abstractNum w:abstractNumId="190">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191">
    <w:multiLevelType w:val="hybridMultilevel"/>
    <w:lvl w:ilvl="0">
      <w:start w:val="1"/>
      <w:numFmt w:val="bullet"/>
      <w:suff w:val="tab"/>
      <w:lvlText w:val="·"/>
      <w:lvlJc w:val="left"/>
      <w:pPr>
        <w:ind w:left="720" w:hanging="356"/>
      </w:pPr>
      <w:rPr>
        <w:rFonts w:ascii="Symbol" w:hAnsi="Symbol" w:cs="Symbol" w:eastAsia="Symbol"/>
      </w:rPr>
    </w:lvl>
    <w:lvl w:ilvl="1">
      <w:start w:val="1"/>
      <w:numFmt w:val="bullet"/>
      <w:suff w:val="tab"/>
      <w:lvlText w:val="o"/>
      <w:lvlJc w:val="left"/>
      <w:pPr>
        <w:ind w:left="1440" w:hanging="356"/>
      </w:pPr>
      <w:rPr>
        <w:rFonts w:ascii="Courier New" w:hAnsi="Courier New" w:cs="Courier New" w:eastAsia="Courier New"/>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192">
    <w:multiLevelType w:val="hybridMultilevel"/>
    <w:lvl w:ilvl="0">
      <w:start w:val="1"/>
      <w:numFmt w:val="bullet"/>
      <w:suff w:val="tab"/>
      <w:lvlText w:val="·"/>
      <w:lvlJc w:val="left"/>
      <w:pPr>
        <w:ind w:left="720" w:hanging="357"/>
      </w:pPr>
      <w:rPr>
        <w:rFonts w:ascii="Symbol" w:hAnsi="Symbol" w:cs="Symbol" w:eastAsia="Symbol"/>
      </w:rPr>
    </w:lvl>
    <w:lvl w:ilvl="1">
      <w:start w:val="1"/>
      <w:numFmt w:val="bullet"/>
      <w:suff w:val="tab"/>
      <w:lvlText w:val="o"/>
      <w:lvlJc w:val="left"/>
      <w:pPr>
        <w:ind w:left="1440" w:hanging="357"/>
      </w:pPr>
      <w:rPr>
        <w:rFonts w:ascii="Courier New" w:hAnsi="Courier New" w:cs="Courier New" w:eastAsia="Courier New"/>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abstractNum w:abstractNumId="193">
    <w:multiLevelType w:val="hybridMultilevel"/>
    <w:lvl w:ilvl="0">
      <w:start w:val="1"/>
      <w:numFmt w:val="bullet"/>
      <w:suff w:val="tab"/>
      <w:lvlText w:val=""/>
      <w:lvlJc w:val="left"/>
      <w:pPr>
        <w:ind w:left="1492" w:hanging="347"/>
        <w:tabs>
          <w:tab w:val="left" w:pos="1492"/>
        </w:tabs>
      </w:pPr>
      <w:rPr>
        <w:rFonts w:ascii="Symbol" w:hAnsi="Symbol" w:hint="default"/>
      </w:r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194">
    <w:multiLevelType w:val="hybridMultilevel"/>
    <w:lvl w:ilvl="0">
      <w:start w:val="1"/>
      <w:numFmt w:val="bullet"/>
      <w:suff w:val="tab"/>
      <w:lvlText w:val="·"/>
      <w:lvlJc w:val="left"/>
      <w:pPr>
        <w:ind w:left="720" w:hanging="355"/>
      </w:pPr>
      <w:rPr>
        <w:rFonts w:ascii="Symbol" w:hAnsi="Symbol" w:cs="Symbol" w:eastAsia="Symbol"/>
      </w:rPr>
    </w:lvl>
    <w:lvl w:ilvl="1">
      <w:start w:val="1"/>
      <w:numFmt w:val="bullet"/>
      <w:suff w:val="tab"/>
      <w:lvlText w:val="o"/>
      <w:lvlJc w:val="left"/>
      <w:pPr>
        <w:ind w:left="1440" w:hanging="355"/>
      </w:pPr>
      <w:rPr>
        <w:rFonts w:ascii="Courier New" w:hAnsi="Courier New" w:cs="Courier New" w:eastAsia="Courier New"/>
      </w:rPr>
    </w:lvl>
    <w:lvl w:ilvl="2">
      <w:start w:val="1"/>
      <w:numFmt w:val="bullet"/>
      <w:suff w:val="tab"/>
      <w:lvlText w:val="§"/>
      <w:lvlJc w:val="left"/>
      <w:pPr>
        <w:ind w:left="2160" w:hanging="355"/>
      </w:pPr>
      <w:rPr>
        <w:rFonts w:ascii="Wingdings" w:hAnsi="Wingdings" w:cs="Wingdings" w:eastAsia="Wingdings"/>
      </w:rPr>
    </w:lvl>
    <w:lvl w:ilvl="3">
      <w:start w:val="1"/>
      <w:numFmt w:val="bullet"/>
      <w:suff w:val="tab"/>
      <w:lvlText w:val="·"/>
      <w:lvlJc w:val="left"/>
      <w:pPr>
        <w:ind w:left="2880" w:hanging="355"/>
      </w:pPr>
      <w:rPr>
        <w:rFonts w:ascii="Symbol" w:hAnsi="Symbol" w:cs="Symbol" w:eastAsia="Symbol"/>
      </w:rPr>
    </w:lvl>
    <w:lvl w:ilvl="4">
      <w:start w:val="1"/>
      <w:numFmt w:val="bullet"/>
      <w:suff w:val="tab"/>
      <w:lvlText w:val="o"/>
      <w:lvlJc w:val="left"/>
      <w:pPr>
        <w:ind w:left="3600" w:hanging="355"/>
      </w:pPr>
      <w:rPr>
        <w:rFonts w:ascii="Courier New" w:hAnsi="Courier New" w:cs="Courier New" w:eastAsia="Courier New"/>
      </w:rPr>
    </w:lvl>
    <w:lvl w:ilvl="5">
      <w:start w:val="1"/>
      <w:numFmt w:val="bullet"/>
      <w:suff w:val="tab"/>
      <w:lvlText w:val="§"/>
      <w:lvlJc w:val="left"/>
      <w:pPr>
        <w:ind w:left="4320" w:hanging="355"/>
      </w:pPr>
      <w:rPr>
        <w:rFonts w:ascii="Wingdings" w:hAnsi="Wingdings" w:cs="Wingdings" w:eastAsia="Wingdings"/>
      </w:rPr>
    </w:lvl>
    <w:lvl w:ilvl="6">
      <w:start w:val="1"/>
      <w:numFmt w:val="bullet"/>
      <w:suff w:val="tab"/>
      <w:lvlText w:val="·"/>
      <w:lvlJc w:val="left"/>
      <w:pPr>
        <w:ind w:left="5040" w:hanging="355"/>
      </w:pPr>
      <w:rPr>
        <w:rFonts w:ascii="Symbol" w:hAnsi="Symbol" w:cs="Symbol" w:eastAsia="Symbol"/>
      </w:rPr>
    </w:lvl>
    <w:lvl w:ilvl="7">
      <w:start w:val="1"/>
      <w:numFmt w:val="bullet"/>
      <w:suff w:val="tab"/>
      <w:lvlText w:val="o"/>
      <w:lvlJc w:val="left"/>
      <w:pPr>
        <w:ind w:left="5760" w:hanging="355"/>
      </w:pPr>
      <w:rPr>
        <w:rFonts w:ascii="Courier New" w:hAnsi="Courier New" w:cs="Courier New" w:eastAsia="Courier New"/>
      </w:rPr>
    </w:lvl>
    <w:lvl w:ilvl="8">
      <w:start w:val="1"/>
      <w:numFmt w:val="bullet"/>
      <w:suff w:val="tab"/>
      <w:lvlText w:val="§"/>
      <w:lvlJc w:val="left"/>
      <w:pPr>
        <w:ind w:left="6480" w:hanging="355"/>
      </w:pPr>
      <w:rPr>
        <w:rFonts w:ascii="Wingdings" w:hAnsi="Wingdings" w:cs="Wingdings" w:eastAsia="Wingdings"/>
      </w:rPr>
    </w:lvl>
  </w:abstractNum>
  <w:abstractNum w:abstractNumId="195">
    <w:multiLevelType w:val="hybridMultilevel"/>
    <w:lvl w:ilvl="0">
      <w:start w:val="1"/>
      <w:numFmt w:val="decimal"/>
      <w:suff w:val="tab"/>
      <w:lvlText w:val="%1."/>
      <w:lvlJc w:val="left"/>
      <w:pPr>
        <w:ind w:left="720" w:hanging="322"/>
      </w:pPr>
    </w:lvl>
    <w:lvl w:ilvl="1">
      <w:start w:val="1"/>
      <w:numFmt w:val="lowerLetter"/>
      <w:suff w:val="tab"/>
      <w:lvlText w:val="%2."/>
      <w:lvlJc w:val="left"/>
      <w:pPr>
        <w:ind w:left="1440" w:hanging="322"/>
      </w:pPr>
    </w:lvl>
    <w:lvl w:ilvl="2">
      <w:start w:val="1"/>
      <w:numFmt w:val="lowerRoman"/>
      <w:suff w:val="tab"/>
      <w:lvlText w:val="%3."/>
      <w:lvlJc w:val="right"/>
      <w:pPr>
        <w:ind w:left="2160" w:hanging="142"/>
      </w:pPr>
    </w:lvl>
    <w:lvl w:ilvl="3">
      <w:start w:val="1"/>
      <w:numFmt w:val="decimal"/>
      <w:suff w:val="tab"/>
      <w:lvlText w:val="%4."/>
      <w:lvlJc w:val="left"/>
      <w:pPr>
        <w:ind w:left="2880" w:hanging="322"/>
      </w:pPr>
    </w:lvl>
    <w:lvl w:ilvl="4">
      <w:start w:val="1"/>
      <w:numFmt w:val="lowerLetter"/>
      <w:suff w:val="tab"/>
      <w:lvlText w:val="%5."/>
      <w:lvlJc w:val="left"/>
      <w:pPr>
        <w:ind w:left="3600" w:hanging="322"/>
      </w:pPr>
    </w:lvl>
    <w:lvl w:ilvl="5">
      <w:start w:val="1"/>
      <w:numFmt w:val="lowerRoman"/>
      <w:suff w:val="tab"/>
      <w:lvlText w:val="%6."/>
      <w:lvlJc w:val="right"/>
      <w:pPr>
        <w:ind w:left="4320" w:hanging="142"/>
      </w:pPr>
    </w:lvl>
    <w:lvl w:ilvl="6">
      <w:start w:val="1"/>
      <w:numFmt w:val="decimal"/>
      <w:suff w:val="tab"/>
      <w:lvlText w:val="%7."/>
      <w:lvlJc w:val="left"/>
      <w:pPr>
        <w:ind w:left="5040" w:hanging="322"/>
      </w:pPr>
    </w:lvl>
    <w:lvl w:ilvl="7">
      <w:start w:val="1"/>
      <w:numFmt w:val="lowerLetter"/>
      <w:suff w:val="tab"/>
      <w:lvlText w:val="%8."/>
      <w:lvlJc w:val="left"/>
      <w:pPr>
        <w:ind w:left="5760" w:hanging="322"/>
      </w:pPr>
    </w:lvl>
    <w:lvl w:ilvl="8">
      <w:start w:val="1"/>
      <w:numFmt w:val="lowerRoman"/>
      <w:suff w:val="tab"/>
      <w:lvlText w:val="%9."/>
      <w:lvlJc w:val="right"/>
      <w:pPr>
        <w:ind w:left="6480" w:hanging="142"/>
      </w:pPr>
    </w:lvl>
  </w:abstractNum>
  <w:abstractNum w:abstractNumId="196">
    <w:multiLevelType w:val="hybridMultilevel"/>
    <w:lvl w:ilvl="0">
      <w:start w:val="1"/>
      <w:numFmt w:val="bullet"/>
      <w:suff w:val="tab"/>
      <w:lvlText w:val="-"/>
      <w:lvlJc w:val="left"/>
      <w:pPr>
        <w:ind w:left="720" w:hanging="346"/>
      </w:pPr>
      <w:rPr>
        <w:rFonts w:ascii="Calibri" w:hAnsi="Calibri" w:cs="Calibri" w:eastAsia="Calibri"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97">
    <w:multiLevelType w:val="hybridMultilevel"/>
    <w:lvl w:ilvl="0">
      <w:start w:val="1"/>
      <w:numFmt w:val="bullet"/>
      <w:suff w:val="tab"/>
      <w:lvlText w:val="-"/>
      <w:lvlJc w:val="left"/>
      <w:pPr>
        <w:ind w:left="720" w:hanging="323"/>
      </w:pPr>
      <w:rPr>
        <w:rFonts w:ascii="Calibri" w:hAnsi="Calibri" w:cs="Calibri" w:eastAsia="Calibri" w:hint="default"/>
      </w:rPr>
    </w:lvl>
    <w:lvl w:ilvl="1">
      <w:start w:val="1"/>
      <w:numFmt w:val="bullet"/>
      <w:suff w:val="tab"/>
      <w:lvlText w:val="o"/>
      <w:lvlJc w:val="left"/>
      <w:pPr>
        <w:ind w:left="1440" w:hanging="323"/>
      </w:pPr>
      <w:rPr>
        <w:rFonts w:ascii="Courier New" w:hAnsi="Courier New" w:cs="Courier New" w:hint="default"/>
      </w:rPr>
    </w:lvl>
    <w:lvl w:ilvl="2">
      <w:start w:val="1"/>
      <w:numFmt w:val="bullet"/>
      <w:suff w:val="tab"/>
      <w:lvlText w:val=""/>
      <w:lvlJc w:val="left"/>
      <w:pPr>
        <w:ind w:left="2160" w:hanging="323"/>
      </w:pPr>
      <w:rPr>
        <w:rFonts w:ascii="Wingdings" w:hAnsi="Wingdings" w:hint="default"/>
      </w:rPr>
    </w:lvl>
    <w:lvl w:ilvl="3">
      <w:start w:val="1"/>
      <w:numFmt w:val="bullet"/>
      <w:suff w:val="tab"/>
      <w:lvlText w:val=""/>
      <w:lvlJc w:val="left"/>
      <w:pPr>
        <w:ind w:left="2880" w:hanging="323"/>
      </w:pPr>
      <w:rPr>
        <w:rFonts w:ascii="Symbol" w:hAnsi="Symbol" w:hint="default"/>
      </w:rPr>
    </w:lvl>
    <w:lvl w:ilvl="4">
      <w:start w:val="1"/>
      <w:numFmt w:val="bullet"/>
      <w:suff w:val="tab"/>
      <w:lvlText w:val="o"/>
      <w:lvlJc w:val="left"/>
      <w:pPr>
        <w:ind w:left="3600" w:hanging="323"/>
      </w:pPr>
      <w:rPr>
        <w:rFonts w:ascii="Courier New" w:hAnsi="Courier New" w:cs="Courier New" w:hint="default"/>
      </w:rPr>
    </w:lvl>
    <w:lvl w:ilvl="5">
      <w:start w:val="1"/>
      <w:numFmt w:val="bullet"/>
      <w:suff w:val="tab"/>
      <w:lvlText w:val=""/>
      <w:lvlJc w:val="left"/>
      <w:pPr>
        <w:ind w:left="4320" w:hanging="323"/>
      </w:pPr>
      <w:rPr>
        <w:rFonts w:ascii="Wingdings" w:hAnsi="Wingdings" w:hint="default"/>
      </w:rPr>
    </w:lvl>
    <w:lvl w:ilvl="6">
      <w:start w:val="1"/>
      <w:numFmt w:val="bullet"/>
      <w:suff w:val="tab"/>
      <w:lvlText w:val=""/>
      <w:lvlJc w:val="left"/>
      <w:pPr>
        <w:ind w:left="5040" w:hanging="323"/>
      </w:pPr>
      <w:rPr>
        <w:rFonts w:ascii="Symbol" w:hAnsi="Symbol" w:hint="default"/>
      </w:rPr>
    </w:lvl>
    <w:lvl w:ilvl="7">
      <w:start w:val="1"/>
      <w:numFmt w:val="bullet"/>
      <w:suff w:val="tab"/>
      <w:lvlText w:val="o"/>
      <w:lvlJc w:val="left"/>
      <w:pPr>
        <w:ind w:left="5760" w:hanging="323"/>
      </w:pPr>
      <w:rPr>
        <w:rFonts w:ascii="Courier New" w:hAnsi="Courier New" w:cs="Courier New" w:hint="default"/>
      </w:rPr>
    </w:lvl>
    <w:lvl w:ilvl="8">
      <w:start w:val="1"/>
      <w:numFmt w:val="bullet"/>
      <w:suff w:val="tab"/>
      <w:lvlText w:val=""/>
      <w:lvlJc w:val="left"/>
      <w:pPr>
        <w:ind w:left="6480" w:hanging="323"/>
      </w:pPr>
      <w:rPr>
        <w:rFonts w:ascii="Wingdings" w:hAnsi="Wingdings" w:hint="default"/>
      </w:rPr>
    </w:lvl>
  </w:abstractNum>
  <w:abstractNum w:abstractNumId="198">
    <w:multiLevelType w:val="hybridMultilevel"/>
    <w:lvl w:ilvl="0">
      <w:start w:val="1"/>
      <w:numFmt w:val="bullet"/>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199">
    <w:multiLevelType w:val="hybridMultilevel"/>
    <w:lvl w:ilvl="0">
      <w:start w:val="1"/>
      <w:numFmt w:val="bullet"/>
      <w:suff w:val="tab"/>
      <w:lvlText w:val="·"/>
      <w:lvlJc w:val="left"/>
      <w:pPr>
        <w:ind w:left="720" w:hanging="350"/>
      </w:pPr>
      <w:rPr>
        <w:rFonts w:ascii="Symbol" w:hAnsi="Symbol" w:cs="Symbol" w:eastAsia="Symbol"/>
      </w:rPr>
    </w:lvl>
    <w:lvl w:ilvl="1">
      <w:start w:val="1"/>
      <w:numFmt w:val="bullet"/>
      <w:suff w:val="tab"/>
      <w:lvlText w:val="o"/>
      <w:lvlJc w:val="left"/>
      <w:pPr>
        <w:ind w:left="1440" w:hanging="350"/>
      </w:pPr>
      <w:rPr>
        <w:rFonts w:ascii="Courier New" w:hAnsi="Courier New" w:cs="Courier New" w:eastAsia="Courier New"/>
      </w:rPr>
    </w:lvl>
    <w:lvl w:ilvl="2">
      <w:start w:val="1"/>
      <w:numFmt w:val="bullet"/>
      <w:suff w:val="tab"/>
      <w:lvlText w:val="§"/>
      <w:lvlJc w:val="left"/>
      <w:pPr>
        <w:ind w:left="2160" w:hanging="350"/>
      </w:pPr>
      <w:rPr>
        <w:rFonts w:ascii="Wingdings" w:hAnsi="Wingdings" w:cs="Wingdings" w:eastAsia="Wingdings"/>
      </w:rPr>
    </w:lvl>
    <w:lvl w:ilvl="3">
      <w:start w:val="1"/>
      <w:numFmt w:val="bullet"/>
      <w:suff w:val="tab"/>
      <w:lvlText w:val="·"/>
      <w:lvlJc w:val="left"/>
      <w:pPr>
        <w:ind w:left="2880" w:hanging="350"/>
      </w:pPr>
      <w:rPr>
        <w:rFonts w:ascii="Symbol" w:hAnsi="Symbol" w:cs="Symbol" w:eastAsia="Symbol"/>
      </w:rPr>
    </w:lvl>
    <w:lvl w:ilvl="4">
      <w:start w:val="1"/>
      <w:numFmt w:val="bullet"/>
      <w:suff w:val="tab"/>
      <w:lvlText w:val="o"/>
      <w:lvlJc w:val="left"/>
      <w:pPr>
        <w:ind w:left="3600" w:hanging="350"/>
      </w:pPr>
      <w:rPr>
        <w:rFonts w:ascii="Courier New" w:hAnsi="Courier New" w:cs="Courier New" w:eastAsia="Courier New"/>
      </w:rPr>
    </w:lvl>
    <w:lvl w:ilvl="5">
      <w:start w:val="1"/>
      <w:numFmt w:val="bullet"/>
      <w:suff w:val="tab"/>
      <w:lvlText w:val="§"/>
      <w:lvlJc w:val="left"/>
      <w:pPr>
        <w:ind w:left="4320" w:hanging="350"/>
      </w:pPr>
      <w:rPr>
        <w:rFonts w:ascii="Wingdings" w:hAnsi="Wingdings" w:cs="Wingdings" w:eastAsia="Wingdings"/>
      </w:rPr>
    </w:lvl>
    <w:lvl w:ilvl="6">
      <w:start w:val="1"/>
      <w:numFmt w:val="bullet"/>
      <w:suff w:val="tab"/>
      <w:lvlText w:val="·"/>
      <w:lvlJc w:val="left"/>
      <w:pPr>
        <w:ind w:left="5040" w:hanging="350"/>
      </w:pPr>
      <w:rPr>
        <w:rFonts w:ascii="Symbol" w:hAnsi="Symbol" w:cs="Symbol" w:eastAsia="Symbol"/>
      </w:rPr>
    </w:lvl>
    <w:lvl w:ilvl="7">
      <w:start w:val="1"/>
      <w:numFmt w:val="bullet"/>
      <w:suff w:val="tab"/>
      <w:lvlText w:val="o"/>
      <w:lvlJc w:val="left"/>
      <w:pPr>
        <w:ind w:left="5760" w:hanging="350"/>
      </w:pPr>
      <w:rPr>
        <w:rFonts w:ascii="Courier New" w:hAnsi="Courier New" w:cs="Courier New" w:eastAsia="Courier New"/>
      </w:rPr>
    </w:lvl>
    <w:lvl w:ilvl="8">
      <w:start w:val="1"/>
      <w:numFmt w:val="bullet"/>
      <w:suff w:val="tab"/>
      <w:lvlText w:val="§"/>
      <w:lvlJc w:val="left"/>
      <w:pPr>
        <w:ind w:left="6480" w:hanging="350"/>
      </w:pPr>
      <w:rPr>
        <w:rFonts w:ascii="Wingdings" w:hAnsi="Wingdings" w:cs="Wingdings" w:eastAsia="Wingdings"/>
      </w:rPr>
    </w:lvl>
  </w:abstractNum>
  <w:abstractNum w:abstractNumId="200">
    <w:multiLevelType w:val="hybridMultilevel"/>
    <w:lvl w:ilvl="0">
      <w:start w:val="1"/>
      <w:numFmt w:val="bullet"/>
      <w:pStyle w:val="497"/>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pStyle w:val="497"/>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01">
    <w:multiLevelType w:val="hybridMultilevel"/>
    <w:lvl w:ilvl="0">
      <w:start w:val="1"/>
      <w:numFmt w:val="bullet"/>
      <w:suff w:val="tab"/>
      <w:lvlText w:val="·"/>
      <w:lvlJc w:val="left"/>
      <w:pPr>
        <w:ind w:left="720" w:hanging="357"/>
      </w:pPr>
      <w:rPr>
        <w:rFonts w:ascii="Symbol" w:hAnsi="Symbol" w:cs="Symbol" w:eastAsia="Symbol"/>
      </w:rPr>
    </w:lvl>
    <w:lvl w:ilvl="1">
      <w:start w:val="1"/>
      <w:numFmt w:val="bullet"/>
      <w:suff w:val="tab"/>
      <w:lvlText w:val="o"/>
      <w:lvlJc w:val="left"/>
      <w:pPr>
        <w:ind w:left="1440" w:hanging="357"/>
      </w:pPr>
      <w:rPr>
        <w:rFonts w:ascii="Courier New" w:hAnsi="Courier New" w:cs="Courier New" w:eastAsia="Courier New"/>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abstractNum w:abstractNumId="202">
    <w:multiLevelType w:val="hybridMultilevel"/>
    <w:lvl w:ilvl="0">
      <w:start w:val="1"/>
      <w:numFmt w:val="bullet"/>
      <w:suff w:val="tab"/>
      <w:lvlText w:val=""/>
      <w:lvlJc w:val="left"/>
      <w:pPr>
        <w:ind w:left="926" w:hanging="347"/>
        <w:tabs>
          <w:tab w:val="left" w:pos="926"/>
        </w:tabs>
      </w:pPr>
      <w:rPr>
        <w:rFonts w:ascii="Symbol" w:hAnsi="Symbol" w:hint="default"/>
      </w:r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203">
    <w:multiLevelType w:val="hybridMultilevel"/>
    <w:lvl w:ilvl="0">
      <w:start w:val="1"/>
      <w:numFmt w:val="decimal"/>
      <w:suff w:val="tab"/>
      <w:lvlText w:val="%1)"/>
      <w:lvlJc w:val="left"/>
      <w:pPr>
        <w:ind w:left="720" w:hanging="312"/>
      </w:pPr>
      <w:rPr>
        <w:rFonts w:hint="default"/>
      </w:rPr>
    </w:lvl>
    <w:lvl w:ilvl="1">
      <w:start w:val="1"/>
      <w:numFmt w:val="lowerLetter"/>
      <w:suff w:val="tab"/>
      <w:lvlText w:val="%2."/>
      <w:lvlJc w:val="left"/>
      <w:pPr>
        <w:ind w:left="1440" w:hanging="312"/>
      </w:pPr>
    </w:lvl>
    <w:lvl w:ilvl="2">
      <w:start w:val="1"/>
      <w:numFmt w:val="lowerRoman"/>
      <w:suff w:val="tab"/>
      <w:lvlText w:val="%3."/>
      <w:lvlJc w:val="right"/>
      <w:pPr>
        <w:ind w:left="2160" w:hanging="132"/>
      </w:pPr>
    </w:lvl>
    <w:lvl w:ilvl="3">
      <w:start w:val="1"/>
      <w:numFmt w:val="decimal"/>
      <w:suff w:val="tab"/>
      <w:lvlText w:val="%4."/>
      <w:lvlJc w:val="left"/>
      <w:pPr>
        <w:ind w:left="2880" w:hanging="312"/>
      </w:pPr>
    </w:lvl>
    <w:lvl w:ilvl="4">
      <w:start w:val="1"/>
      <w:numFmt w:val="lowerLetter"/>
      <w:suff w:val="tab"/>
      <w:lvlText w:val="%5."/>
      <w:lvlJc w:val="left"/>
      <w:pPr>
        <w:ind w:left="3600" w:hanging="312"/>
      </w:pPr>
    </w:lvl>
    <w:lvl w:ilvl="5">
      <w:start w:val="1"/>
      <w:numFmt w:val="lowerRoman"/>
      <w:suff w:val="tab"/>
      <w:lvlText w:val="%6."/>
      <w:lvlJc w:val="right"/>
      <w:pPr>
        <w:ind w:left="4320" w:hanging="132"/>
      </w:pPr>
    </w:lvl>
    <w:lvl w:ilvl="6">
      <w:start w:val="1"/>
      <w:numFmt w:val="decimal"/>
      <w:suff w:val="tab"/>
      <w:lvlText w:val="%7."/>
      <w:lvlJc w:val="left"/>
      <w:pPr>
        <w:ind w:left="5040" w:hanging="312"/>
      </w:pPr>
    </w:lvl>
    <w:lvl w:ilvl="7">
      <w:start w:val="1"/>
      <w:numFmt w:val="lowerLetter"/>
      <w:suff w:val="tab"/>
      <w:lvlText w:val="%8."/>
      <w:lvlJc w:val="left"/>
      <w:pPr>
        <w:ind w:left="5760" w:hanging="312"/>
      </w:pPr>
    </w:lvl>
    <w:lvl w:ilvl="8">
      <w:start w:val="1"/>
      <w:numFmt w:val="lowerRoman"/>
      <w:suff w:val="tab"/>
      <w:lvlText w:val="%9."/>
      <w:lvlJc w:val="right"/>
      <w:pPr>
        <w:ind w:left="6480" w:hanging="132"/>
      </w:pPr>
    </w:lvl>
  </w:abstractNum>
  <w:abstractNum w:abstractNumId="204">
    <w:multiLevelType w:val="hybridMultilevel"/>
    <w:lvl w:ilvl="0">
      <w:start w:val="1"/>
      <w:numFmt w:val="bullet"/>
      <w:suff w:val="tab"/>
      <w:lvlText w:val="·"/>
      <w:lvlJc w:val="left"/>
      <w:pPr>
        <w:ind w:left="720" w:hanging="325"/>
      </w:pPr>
      <w:rPr>
        <w:rFonts w:ascii="Symbol" w:hAnsi="Symbol" w:cs="Symbol" w:eastAsia="Symbol"/>
      </w:rPr>
    </w:lvl>
    <w:lvl w:ilvl="1">
      <w:start w:val="1"/>
      <w:numFmt w:val="bullet"/>
      <w:suff w:val="tab"/>
      <w:lvlText w:val="o"/>
      <w:lvlJc w:val="left"/>
      <w:pPr>
        <w:ind w:left="1440" w:hanging="325"/>
      </w:pPr>
      <w:rPr>
        <w:rFonts w:ascii="Courier New" w:hAnsi="Courier New" w:cs="Courier New" w:eastAsia="Courier New"/>
      </w:rPr>
    </w:lvl>
    <w:lvl w:ilvl="2">
      <w:start w:val="1"/>
      <w:numFmt w:val="bullet"/>
      <w:suff w:val="tab"/>
      <w:lvlText w:val="§"/>
      <w:lvlJc w:val="left"/>
      <w:pPr>
        <w:ind w:left="2160" w:hanging="325"/>
      </w:pPr>
      <w:rPr>
        <w:rFonts w:ascii="Wingdings" w:hAnsi="Wingdings" w:cs="Wingdings" w:eastAsia="Wingdings"/>
      </w:rPr>
    </w:lvl>
    <w:lvl w:ilvl="3">
      <w:start w:val="1"/>
      <w:numFmt w:val="bullet"/>
      <w:suff w:val="tab"/>
      <w:lvlText w:val="·"/>
      <w:lvlJc w:val="left"/>
      <w:pPr>
        <w:ind w:left="2880" w:hanging="325"/>
      </w:pPr>
      <w:rPr>
        <w:rFonts w:ascii="Symbol" w:hAnsi="Symbol" w:cs="Symbol" w:eastAsia="Symbol"/>
      </w:rPr>
    </w:lvl>
    <w:lvl w:ilvl="4">
      <w:start w:val="1"/>
      <w:numFmt w:val="bullet"/>
      <w:suff w:val="tab"/>
      <w:lvlText w:val="o"/>
      <w:lvlJc w:val="left"/>
      <w:pPr>
        <w:ind w:left="3600" w:hanging="325"/>
      </w:pPr>
      <w:rPr>
        <w:rFonts w:ascii="Courier New" w:hAnsi="Courier New" w:cs="Courier New" w:eastAsia="Courier New"/>
      </w:rPr>
    </w:lvl>
    <w:lvl w:ilvl="5">
      <w:start w:val="1"/>
      <w:numFmt w:val="bullet"/>
      <w:suff w:val="tab"/>
      <w:lvlText w:val="§"/>
      <w:lvlJc w:val="left"/>
      <w:pPr>
        <w:ind w:left="4320" w:hanging="325"/>
      </w:pPr>
      <w:rPr>
        <w:rFonts w:ascii="Wingdings" w:hAnsi="Wingdings" w:cs="Wingdings" w:eastAsia="Wingdings"/>
      </w:rPr>
    </w:lvl>
    <w:lvl w:ilvl="6">
      <w:start w:val="1"/>
      <w:numFmt w:val="bullet"/>
      <w:suff w:val="tab"/>
      <w:lvlText w:val="·"/>
      <w:lvlJc w:val="left"/>
      <w:pPr>
        <w:ind w:left="5040" w:hanging="325"/>
      </w:pPr>
      <w:rPr>
        <w:rFonts w:ascii="Symbol" w:hAnsi="Symbol" w:cs="Symbol" w:eastAsia="Symbol"/>
      </w:rPr>
    </w:lvl>
    <w:lvl w:ilvl="7">
      <w:start w:val="1"/>
      <w:numFmt w:val="bullet"/>
      <w:suff w:val="tab"/>
      <w:lvlText w:val="o"/>
      <w:lvlJc w:val="left"/>
      <w:pPr>
        <w:ind w:left="5760" w:hanging="325"/>
      </w:pPr>
      <w:rPr>
        <w:rFonts w:ascii="Courier New" w:hAnsi="Courier New" w:cs="Courier New" w:eastAsia="Courier New"/>
      </w:rPr>
    </w:lvl>
    <w:lvl w:ilvl="8">
      <w:start w:val="1"/>
      <w:numFmt w:val="bullet"/>
      <w:suff w:val="tab"/>
      <w:lvlText w:val="§"/>
      <w:lvlJc w:val="left"/>
      <w:pPr>
        <w:ind w:left="6480" w:hanging="325"/>
      </w:pPr>
      <w:rPr>
        <w:rFonts w:ascii="Wingdings" w:hAnsi="Wingdings" w:cs="Wingdings" w:eastAsia="Wingdings"/>
      </w:rPr>
    </w:lvl>
  </w:abstractNum>
  <w:abstractNum w:abstractNumId="205">
    <w:multiLevelType w:val="hybridMultilevel"/>
    <w:lvl w:ilvl="0">
      <w:start w:val="1"/>
      <w:numFmt w:val="decimal"/>
      <w:suff w:val="tab"/>
      <w:lvlText w:val="%1."/>
      <w:lvlJc w:val="left"/>
      <w:pPr>
        <w:ind w:left="720" w:hanging="327"/>
      </w:pPr>
    </w:lvl>
    <w:lvl w:ilvl="1">
      <w:start w:val="1"/>
      <w:numFmt w:val="lowerLetter"/>
      <w:suff w:val="tab"/>
      <w:lvlText w:val="%2."/>
      <w:lvlJc w:val="left"/>
      <w:pPr>
        <w:ind w:left="1440" w:hanging="327"/>
      </w:pPr>
    </w:lvl>
    <w:lvl w:ilvl="2">
      <w:start w:val="1"/>
      <w:numFmt w:val="lowerRoman"/>
      <w:suff w:val="tab"/>
      <w:lvlText w:val="%3."/>
      <w:lvlJc w:val="right"/>
      <w:pPr>
        <w:ind w:left="2160" w:hanging="147"/>
      </w:pPr>
    </w:lvl>
    <w:lvl w:ilvl="3">
      <w:start w:val="1"/>
      <w:numFmt w:val="decimal"/>
      <w:suff w:val="tab"/>
      <w:lvlText w:val="%4."/>
      <w:lvlJc w:val="left"/>
      <w:pPr>
        <w:ind w:left="2880" w:hanging="327"/>
      </w:pPr>
    </w:lvl>
    <w:lvl w:ilvl="4">
      <w:start w:val="1"/>
      <w:numFmt w:val="lowerLetter"/>
      <w:suff w:val="tab"/>
      <w:lvlText w:val="%5."/>
      <w:lvlJc w:val="left"/>
      <w:pPr>
        <w:ind w:left="3600" w:hanging="327"/>
      </w:pPr>
    </w:lvl>
    <w:lvl w:ilvl="5">
      <w:start w:val="1"/>
      <w:numFmt w:val="lowerRoman"/>
      <w:suff w:val="tab"/>
      <w:lvlText w:val="%6."/>
      <w:lvlJc w:val="right"/>
      <w:pPr>
        <w:ind w:left="4320" w:hanging="147"/>
      </w:pPr>
    </w:lvl>
    <w:lvl w:ilvl="6">
      <w:start w:val="1"/>
      <w:numFmt w:val="decimal"/>
      <w:suff w:val="tab"/>
      <w:lvlText w:val="%7."/>
      <w:lvlJc w:val="left"/>
      <w:pPr>
        <w:ind w:left="5040" w:hanging="327"/>
      </w:pPr>
    </w:lvl>
    <w:lvl w:ilvl="7">
      <w:start w:val="1"/>
      <w:numFmt w:val="lowerLetter"/>
      <w:suff w:val="tab"/>
      <w:lvlText w:val="%8."/>
      <w:lvlJc w:val="left"/>
      <w:pPr>
        <w:ind w:left="5760" w:hanging="327"/>
      </w:pPr>
    </w:lvl>
    <w:lvl w:ilvl="8">
      <w:start w:val="1"/>
      <w:numFmt w:val="lowerRoman"/>
      <w:suff w:val="tab"/>
      <w:lvlText w:val="%9."/>
      <w:lvlJc w:val="right"/>
      <w:pPr>
        <w:ind w:left="6480" w:hanging="147"/>
      </w:pPr>
    </w:lvl>
  </w:abstractNum>
  <w:abstractNum w:abstractNumId="206">
    <w:multiLevelType w:val="hybridMultilevel"/>
    <w:lvl w:ilvl="0">
      <w:start w:val="1"/>
      <w:numFmt w:val="bullet"/>
      <w:suff w:val="tab"/>
      <w:lvlText w:val="-"/>
      <w:lvlJc w:val="left"/>
      <w:pPr>
        <w:ind w:left="720" w:hanging="329"/>
      </w:pPr>
      <w:rPr>
        <w:rFonts w:ascii="Calibri" w:hAnsi="Calibri" w:hint="default"/>
      </w:rPr>
    </w:lvl>
    <w:lvl w:ilvl="1">
      <w:start w:val="1"/>
      <w:numFmt w:val="bullet"/>
      <w:suff w:val="tab"/>
      <w:lvlText w:val="o"/>
      <w:lvlJc w:val="left"/>
      <w:pPr>
        <w:ind w:left="1440" w:hanging="329"/>
      </w:pPr>
      <w:rPr>
        <w:rFonts w:ascii="Courier New" w:hAnsi="Courier New" w:hint="default"/>
      </w:rPr>
    </w:lvl>
    <w:lvl w:ilvl="2">
      <w:start w:val="1"/>
      <w:numFmt w:val="bullet"/>
      <w:suff w:val="tab"/>
      <w:lvlText w:val=""/>
      <w:lvlJc w:val="left"/>
      <w:pPr>
        <w:ind w:left="2160" w:hanging="329"/>
      </w:pPr>
      <w:rPr>
        <w:rFonts w:ascii="Wingdings" w:hAnsi="Wingdings" w:hint="default"/>
      </w:rPr>
    </w:lvl>
    <w:lvl w:ilvl="3">
      <w:start w:val="1"/>
      <w:numFmt w:val="bullet"/>
      <w:suff w:val="tab"/>
      <w:lvlText w:val=""/>
      <w:lvlJc w:val="left"/>
      <w:pPr>
        <w:ind w:left="2880" w:hanging="329"/>
      </w:pPr>
      <w:rPr>
        <w:rFonts w:ascii="Symbol" w:hAnsi="Symbol" w:hint="default"/>
      </w:rPr>
    </w:lvl>
    <w:lvl w:ilvl="4">
      <w:start w:val="1"/>
      <w:numFmt w:val="bullet"/>
      <w:suff w:val="tab"/>
      <w:lvlText w:val="o"/>
      <w:lvlJc w:val="left"/>
      <w:pPr>
        <w:ind w:left="3600" w:hanging="329"/>
      </w:pPr>
      <w:rPr>
        <w:rFonts w:ascii="Courier New" w:hAnsi="Courier New" w:hint="default"/>
      </w:rPr>
    </w:lvl>
    <w:lvl w:ilvl="5">
      <w:start w:val="1"/>
      <w:numFmt w:val="bullet"/>
      <w:suff w:val="tab"/>
      <w:lvlText w:val=""/>
      <w:lvlJc w:val="left"/>
      <w:pPr>
        <w:ind w:left="4320" w:hanging="329"/>
      </w:pPr>
      <w:rPr>
        <w:rFonts w:ascii="Wingdings" w:hAnsi="Wingdings" w:hint="default"/>
      </w:rPr>
    </w:lvl>
    <w:lvl w:ilvl="6">
      <w:start w:val="1"/>
      <w:numFmt w:val="bullet"/>
      <w:suff w:val="tab"/>
      <w:lvlText w:val=""/>
      <w:lvlJc w:val="left"/>
      <w:pPr>
        <w:ind w:left="5040" w:hanging="329"/>
      </w:pPr>
      <w:rPr>
        <w:rFonts w:ascii="Symbol" w:hAnsi="Symbol" w:hint="default"/>
      </w:rPr>
    </w:lvl>
    <w:lvl w:ilvl="7">
      <w:start w:val="1"/>
      <w:numFmt w:val="bullet"/>
      <w:suff w:val="tab"/>
      <w:lvlText w:val="o"/>
      <w:lvlJc w:val="left"/>
      <w:pPr>
        <w:ind w:left="5760" w:hanging="329"/>
      </w:pPr>
      <w:rPr>
        <w:rFonts w:ascii="Courier New" w:hAnsi="Courier New" w:hint="default"/>
      </w:rPr>
    </w:lvl>
    <w:lvl w:ilvl="8">
      <w:start w:val="1"/>
      <w:numFmt w:val="bullet"/>
      <w:suff w:val="tab"/>
      <w:lvlText w:val=""/>
      <w:lvlJc w:val="left"/>
      <w:pPr>
        <w:ind w:left="6480" w:hanging="329"/>
      </w:pPr>
      <w:rPr>
        <w:rFonts w:ascii="Wingdings" w:hAnsi="Wingdings" w:hint="default"/>
      </w:rPr>
    </w:lvl>
  </w:abstractNum>
  <w:abstractNum w:abstractNumId="207">
    <w:multiLevelType w:val="hybridMultilevel"/>
    <w:lvl w:ilvl="0">
      <w:start w:val="1"/>
      <w:numFmt w:val="bullet"/>
      <w:suff w:val="tab"/>
      <w:lvlText w:val="·"/>
      <w:lvlJc w:val="left"/>
      <w:pPr>
        <w:ind w:left="720" w:hanging="350"/>
      </w:pPr>
      <w:rPr>
        <w:rFonts w:ascii="Symbol" w:hAnsi="Symbol" w:cs="Symbol" w:eastAsia="Symbol"/>
        <w:color w:val="0E101A"/>
        <w:sz w:val="24"/>
      </w:rPr>
    </w:lvl>
    <w:lvl w:ilvl="1">
      <w:start w:val="1"/>
      <w:numFmt w:val="bullet"/>
      <w:suff w:val="tab"/>
      <w:lvlText w:val="·"/>
      <w:lvlJc w:val="left"/>
      <w:pPr>
        <w:ind w:left="1440" w:hanging="350"/>
      </w:pPr>
      <w:rPr>
        <w:rFonts w:ascii="Symbol" w:hAnsi="Symbol" w:cs="Symbol" w:eastAsia="Symbol"/>
        <w:color w:val="0E101A"/>
        <w:sz w:val="24"/>
      </w:rPr>
    </w:lvl>
    <w:lvl w:ilvl="2">
      <w:start w:val="1"/>
      <w:numFmt w:val="bullet"/>
      <w:suff w:val="tab"/>
      <w:lvlText w:val="·"/>
      <w:lvlJc w:val="left"/>
      <w:pPr>
        <w:ind w:left="2160" w:hanging="350"/>
      </w:pPr>
      <w:rPr>
        <w:rFonts w:ascii="Symbol" w:hAnsi="Symbol" w:cs="Symbol" w:eastAsia="Symbol"/>
        <w:color w:val="0E101A"/>
        <w:sz w:val="24"/>
      </w:rPr>
    </w:lvl>
    <w:lvl w:ilvl="3">
      <w:start w:val="1"/>
      <w:numFmt w:val="bullet"/>
      <w:suff w:val="tab"/>
      <w:lvlText w:val="·"/>
      <w:lvlJc w:val="left"/>
      <w:pPr>
        <w:ind w:left="2880" w:hanging="350"/>
      </w:pPr>
      <w:rPr>
        <w:rFonts w:ascii="Symbol" w:hAnsi="Symbol" w:cs="Symbol" w:eastAsia="Symbol"/>
        <w:color w:val="0E101A"/>
        <w:sz w:val="24"/>
      </w:rPr>
    </w:lvl>
    <w:lvl w:ilvl="4">
      <w:start w:val="1"/>
      <w:numFmt w:val="bullet"/>
      <w:suff w:val="tab"/>
      <w:lvlText w:val="·"/>
      <w:lvlJc w:val="left"/>
      <w:pPr>
        <w:ind w:left="3600" w:hanging="350"/>
      </w:pPr>
      <w:rPr>
        <w:rFonts w:ascii="Symbol" w:hAnsi="Symbol" w:cs="Symbol" w:eastAsia="Symbol"/>
        <w:color w:val="0E101A"/>
        <w:sz w:val="24"/>
      </w:rPr>
    </w:lvl>
    <w:lvl w:ilvl="5">
      <w:start w:val="1"/>
      <w:numFmt w:val="bullet"/>
      <w:suff w:val="tab"/>
      <w:lvlText w:val="·"/>
      <w:lvlJc w:val="left"/>
      <w:pPr>
        <w:ind w:left="4320" w:hanging="350"/>
      </w:pPr>
      <w:rPr>
        <w:rFonts w:ascii="Symbol" w:hAnsi="Symbol" w:cs="Symbol" w:eastAsia="Symbol"/>
        <w:color w:val="0E101A"/>
        <w:sz w:val="24"/>
      </w:rPr>
    </w:lvl>
    <w:lvl w:ilvl="6">
      <w:start w:val="1"/>
      <w:numFmt w:val="bullet"/>
      <w:suff w:val="tab"/>
      <w:lvlText w:val="·"/>
      <w:lvlJc w:val="left"/>
      <w:pPr>
        <w:ind w:left="5040" w:hanging="350"/>
      </w:pPr>
      <w:rPr>
        <w:rFonts w:ascii="Symbol" w:hAnsi="Symbol" w:cs="Symbol" w:eastAsia="Symbol"/>
        <w:color w:val="0E101A"/>
        <w:sz w:val="24"/>
      </w:rPr>
    </w:lvl>
    <w:lvl w:ilvl="7">
      <w:start w:val="1"/>
      <w:numFmt w:val="bullet"/>
      <w:suff w:val="tab"/>
      <w:lvlText w:val="·"/>
      <w:lvlJc w:val="left"/>
      <w:pPr>
        <w:ind w:left="5760" w:hanging="350"/>
      </w:pPr>
      <w:rPr>
        <w:rFonts w:ascii="Symbol" w:hAnsi="Symbol" w:cs="Symbol" w:eastAsia="Symbol"/>
        <w:color w:val="0E101A"/>
        <w:sz w:val="24"/>
      </w:rPr>
    </w:lvl>
    <w:lvl w:ilvl="8">
      <w:start w:val="1"/>
      <w:numFmt w:val="bullet"/>
      <w:suff w:val="tab"/>
      <w:lvlText w:val="·"/>
      <w:lvlJc w:val="left"/>
      <w:pPr>
        <w:ind w:left="6480" w:hanging="350"/>
      </w:pPr>
      <w:rPr>
        <w:rFonts w:ascii="Symbol" w:hAnsi="Symbol" w:cs="Symbol" w:eastAsia="Symbol"/>
        <w:color w:val="0E101A"/>
        <w:sz w:val="24"/>
      </w:rPr>
    </w:lvl>
  </w:abstractNum>
  <w:abstractNum w:abstractNumId="208">
    <w:multiLevelType w:val="hybridMultilevel"/>
    <w:lvl w:ilvl="0">
      <w:start w:val="1"/>
      <w:numFmt w:val="bullet"/>
      <w:suff w:val="tab"/>
      <w:lvlText w:val="·"/>
      <w:lvlJc w:val="left"/>
      <w:pPr>
        <w:ind w:left="720" w:hanging="357"/>
      </w:pPr>
      <w:rPr>
        <w:rFonts w:ascii="Symbol" w:hAnsi="Symbol" w:cs="Symbol" w:eastAsia="Symbol"/>
      </w:rPr>
    </w:lvl>
    <w:lvl w:ilvl="1">
      <w:start w:val="1"/>
      <w:numFmt w:val="bullet"/>
      <w:suff w:val="tab"/>
      <w:lvlText w:val="·"/>
      <w:lvlJc w:val="left"/>
      <w:pPr>
        <w:ind w:left="1440" w:hanging="357"/>
      </w:pPr>
      <w:rPr>
        <w:rFonts w:ascii="Symbol" w:hAnsi="Symbol" w:cs="Symbol" w:eastAsia="Symbol"/>
      </w:rPr>
    </w:lvl>
    <w:lvl w:ilvl="2">
      <w:start w:val="1"/>
      <w:numFmt w:val="bullet"/>
      <w:suff w:val="tab"/>
      <w:lvlText w:val="§"/>
      <w:lvlJc w:val="left"/>
      <w:pPr>
        <w:ind w:left="2160" w:hanging="357"/>
      </w:pPr>
      <w:rPr>
        <w:rFonts w:ascii="Wingdings" w:hAnsi="Wingdings" w:cs="Wingdings" w:eastAsia="Wingdings"/>
      </w:rPr>
    </w:lvl>
    <w:lvl w:ilvl="3">
      <w:start w:val="1"/>
      <w:numFmt w:val="bullet"/>
      <w:suff w:val="tab"/>
      <w:lvlText w:val="·"/>
      <w:lvlJc w:val="left"/>
      <w:pPr>
        <w:ind w:left="2880" w:hanging="357"/>
      </w:pPr>
      <w:rPr>
        <w:rFonts w:ascii="Symbol" w:hAnsi="Symbol" w:cs="Symbol" w:eastAsia="Symbol"/>
      </w:rPr>
    </w:lvl>
    <w:lvl w:ilvl="4">
      <w:start w:val="1"/>
      <w:numFmt w:val="bullet"/>
      <w:suff w:val="tab"/>
      <w:lvlText w:val="o"/>
      <w:lvlJc w:val="left"/>
      <w:pPr>
        <w:ind w:left="3600" w:hanging="357"/>
      </w:pPr>
      <w:rPr>
        <w:rFonts w:ascii="Courier New" w:hAnsi="Courier New" w:cs="Courier New" w:eastAsia="Courier New"/>
      </w:rPr>
    </w:lvl>
    <w:lvl w:ilvl="5">
      <w:start w:val="1"/>
      <w:numFmt w:val="bullet"/>
      <w:suff w:val="tab"/>
      <w:lvlText w:val="§"/>
      <w:lvlJc w:val="left"/>
      <w:pPr>
        <w:ind w:left="4320" w:hanging="357"/>
      </w:pPr>
      <w:rPr>
        <w:rFonts w:ascii="Wingdings" w:hAnsi="Wingdings" w:cs="Wingdings" w:eastAsia="Wingdings"/>
      </w:rPr>
    </w:lvl>
    <w:lvl w:ilvl="6">
      <w:start w:val="1"/>
      <w:numFmt w:val="bullet"/>
      <w:suff w:val="tab"/>
      <w:lvlText w:val="·"/>
      <w:lvlJc w:val="left"/>
      <w:pPr>
        <w:ind w:left="5040" w:hanging="357"/>
      </w:pPr>
      <w:rPr>
        <w:rFonts w:ascii="Symbol" w:hAnsi="Symbol" w:cs="Symbol" w:eastAsia="Symbol"/>
      </w:rPr>
    </w:lvl>
    <w:lvl w:ilvl="7">
      <w:start w:val="1"/>
      <w:numFmt w:val="bullet"/>
      <w:suff w:val="tab"/>
      <w:lvlText w:val="o"/>
      <w:lvlJc w:val="left"/>
      <w:pPr>
        <w:ind w:left="5760" w:hanging="357"/>
      </w:pPr>
      <w:rPr>
        <w:rFonts w:ascii="Courier New" w:hAnsi="Courier New" w:cs="Courier New" w:eastAsia="Courier New"/>
      </w:rPr>
    </w:lvl>
    <w:lvl w:ilvl="8">
      <w:start w:val="1"/>
      <w:numFmt w:val="bullet"/>
      <w:suff w:val="tab"/>
      <w:lvlText w:val="§"/>
      <w:lvlJc w:val="left"/>
      <w:pPr>
        <w:ind w:left="6480" w:hanging="357"/>
      </w:pPr>
      <w:rPr>
        <w:rFonts w:ascii="Wingdings" w:hAnsi="Wingdings" w:cs="Wingdings" w:eastAsia="Wingdings"/>
      </w:rPr>
    </w:lvl>
  </w:abstractNum>
  <w:abstractNum w:abstractNumId="209">
    <w:multiLevelType w:val="hybridMultilevel"/>
    <w:lvl w:ilvl="0">
      <w:start w:val="1"/>
      <w:numFmt w:val="bullet"/>
      <w:suff w:val="tab"/>
      <w:lvlText w:val="·"/>
      <w:lvlJc w:val="left"/>
      <w:pPr>
        <w:ind w:left="720" w:hanging="356"/>
      </w:pPr>
      <w:rPr>
        <w:rFonts w:ascii="Symbol" w:hAnsi="Symbol" w:hint="default"/>
      </w:rPr>
    </w:lvl>
    <w:lvl w:ilvl="1">
      <w:start w:val="1"/>
      <w:numFmt w:val="bullet"/>
      <w:suff w:val="tab"/>
      <w:lvlText w:val="o"/>
      <w:lvlJc w:val="left"/>
      <w:pPr>
        <w:ind w:left="1440" w:hanging="356"/>
      </w:pPr>
      <w:rPr>
        <w:rFonts w:ascii="Courier New" w:hAnsi="Courier New" w:cs="Courier New" w:eastAsia="Courier New"/>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210">
    <w:multiLevelType w:val="hybridMultilevel"/>
    <w:lvl w:ilvl="0">
      <w:start w:val="1"/>
      <w:numFmt w:val="decimal"/>
      <w:suff w:val="tab"/>
      <w:lvlText w:val="%1."/>
      <w:lvlJc w:val="left"/>
      <w:pPr>
        <w:ind w:left="1209" w:hanging="347"/>
        <w:tabs>
          <w:tab w:val="left" w:pos="1209"/>
        </w:tabs>
      </w:p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211">
    <w:multiLevelType w:val="hybridMultilevel"/>
    <w:lvl w:ilvl="0">
      <w:start w:val="1"/>
      <w:numFmt w:val="bullet"/>
      <w:suff w:val="tab"/>
      <w:lvlText w:val=""/>
      <w:lvlJc w:val="left"/>
      <w:pPr>
        <w:ind w:left="1080" w:hanging="346"/>
      </w:pPr>
      <w:rPr>
        <w:rFonts w:ascii="Wingdings" w:hAnsi="Wingdings" w:hint="default"/>
      </w:rPr>
    </w:lvl>
    <w:lvl w:ilvl="1">
      <w:start w:val="1"/>
      <w:numFmt w:val="bullet"/>
      <w:suff w:val="tab"/>
      <w:lvlText w:val="o"/>
      <w:lvlJc w:val="left"/>
      <w:pPr>
        <w:ind w:left="1800" w:hanging="346"/>
      </w:pPr>
      <w:rPr>
        <w:rFonts w:ascii="Courier New" w:hAnsi="Courier New" w:cs="Courier New" w:hint="default"/>
      </w:rPr>
    </w:lvl>
    <w:lvl w:ilvl="2">
      <w:start w:val="1"/>
      <w:numFmt w:val="bullet"/>
      <w:suff w:val="tab"/>
      <w:lvlText w:val=""/>
      <w:lvlJc w:val="left"/>
      <w:pPr>
        <w:ind w:left="2520" w:hanging="346"/>
      </w:pPr>
      <w:rPr>
        <w:rFonts w:ascii="Wingdings" w:hAnsi="Wingdings" w:hint="default"/>
      </w:rPr>
    </w:lvl>
    <w:lvl w:ilvl="3">
      <w:start w:val="1"/>
      <w:numFmt w:val="bullet"/>
      <w:suff w:val="tab"/>
      <w:lvlText w:val=""/>
      <w:lvlJc w:val="left"/>
      <w:pPr>
        <w:ind w:left="3240" w:hanging="346"/>
      </w:pPr>
      <w:rPr>
        <w:rFonts w:ascii="Symbol" w:hAnsi="Symbol" w:hint="default"/>
      </w:rPr>
    </w:lvl>
    <w:lvl w:ilvl="4">
      <w:start w:val="1"/>
      <w:numFmt w:val="bullet"/>
      <w:suff w:val="tab"/>
      <w:lvlText w:val="o"/>
      <w:lvlJc w:val="left"/>
      <w:pPr>
        <w:ind w:left="3960" w:hanging="346"/>
      </w:pPr>
      <w:rPr>
        <w:rFonts w:ascii="Courier New" w:hAnsi="Courier New" w:cs="Courier New" w:hint="default"/>
      </w:rPr>
    </w:lvl>
    <w:lvl w:ilvl="5">
      <w:start w:val="1"/>
      <w:numFmt w:val="bullet"/>
      <w:suff w:val="tab"/>
      <w:lvlText w:val=""/>
      <w:lvlJc w:val="left"/>
      <w:pPr>
        <w:ind w:left="4680" w:hanging="346"/>
      </w:pPr>
      <w:rPr>
        <w:rFonts w:ascii="Wingdings" w:hAnsi="Wingdings" w:hint="default"/>
      </w:rPr>
    </w:lvl>
    <w:lvl w:ilvl="6">
      <w:start w:val="1"/>
      <w:numFmt w:val="bullet"/>
      <w:suff w:val="tab"/>
      <w:lvlText w:val=""/>
      <w:lvlJc w:val="left"/>
      <w:pPr>
        <w:ind w:left="5400" w:hanging="346"/>
      </w:pPr>
      <w:rPr>
        <w:rFonts w:ascii="Symbol" w:hAnsi="Symbol" w:hint="default"/>
      </w:rPr>
    </w:lvl>
    <w:lvl w:ilvl="7">
      <w:start w:val="1"/>
      <w:numFmt w:val="bullet"/>
      <w:suff w:val="tab"/>
      <w:lvlText w:val="o"/>
      <w:lvlJc w:val="left"/>
      <w:pPr>
        <w:ind w:left="6120" w:hanging="346"/>
      </w:pPr>
      <w:rPr>
        <w:rFonts w:ascii="Courier New" w:hAnsi="Courier New" w:cs="Courier New" w:hint="default"/>
      </w:rPr>
    </w:lvl>
    <w:lvl w:ilvl="8">
      <w:start w:val="1"/>
      <w:numFmt w:val="bullet"/>
      <w:suff w:val="tab"/>
      <w:lvlText w:val=""/>
      <w:lvlJc w:val="left"/>
      <w:pPr>
        <w:ind w:left="6840" w:hanging="346"/>
      </w:pPr>
      <w:rPr>
        <w:rFonts w:ascii="Wingdings" w:hAnsi="Wingdings" w:hint="default"/>
      </w:rPr>
    </w:lvl>
  </w:abstractNum>
  <w:abstractNum w:abstractNumId="212">
    <w:multiLevelType w:val="hybridMultilevel"/>
    <w:lvl w:ilvl="0">
      <w:start w:val="1"/>
      <w:numFmt w:val="bullet"/>
      <w:suff w:val="tab"/>
      <w:lvlText w:val="v"/>
      <w:lvlJc w:val="left"/>
      <w:pPr>
        <w:ind w:left="360" w:hanging="327"/>
      </w:pPr>
      <w:rPr>
        <w:rFonts w:ascii="Wingdings" w:hAnsi="Wingdings" w:cs="Wingdings" w:eastAsia="Wingdings"/>
      </w:rPr>
    </w:lvl>
    <w:lvl w:ilvl="1">
      <w:start w:val="1"/>
      <w:numFmt w:val="bullet"/>
      <w:suff w:val="tab"/>
      <w:lvlText w:val="Ø"/>
      <w:lvlJc w:val="left"/>
      <w:pPr>
        <w:ind w:left="720" w:hanging="327"/>
      </w:pPr>
      <w:rPr>
        <w:rFonts w:ascii="Wingdings" w:hAnsi="Wingdings" w:cs="Wingdings" w:eastAsia="Wingdings"/>
      </w:rPr>
    </w:lvl>
    <w:lvl w:ilvl="2">
      <w:start w:val="1"/>
      <w:numFmt w:val="bullet"/>
      <w:suff w:val="tab"/>
      <w:lvlText w:val="§"/>
      <w:lvlJc w:val="left"/>
      <w:pPr>
        <w:ind w:left="1080" w:hanging="327"/>
      </w:pPr>
      <w:rPr>
        <w:rFonts w:ascii="Wingdings" w:hAnsi="Wingdings" w:cs="Wingdings" w:eastAsia="Wingdings"/>
      </w:rPr>
    </w:lvl>
    <w:lvl w:ilvl="3">
      <w:start w:val="1"/>
      <w:numFmt w:val="bullet"/>
      <w:suff w:val="tab"/>
      <w:lvlText w:val="·"/>
      <w:lvlJc w:val="left"/>
      <w:pPr>
        <w:ind w:left="1440" w:hanging="327"/>
      </w:pPr>
      <w:rPr>
        <w:rFonts w:ascii="Symbol" w:hAnsi="Symbol" w:cs="Symbol" w:eastAsia="Symbol"/>
      </w:rPr>
    </w:lvl>
    <w:lvl w:ilvl="4">
      <w:start w:val="1"/>
      <w:numFmt w:val="bullet"/>
      <w:suff w:val="tab"/>
      <w:lvlText w:val="¨"/>
      <w:lvlJc w:val="left"/>
      <w:pPr>
        <w:ind w:left="1800" w:hanging="327"/>
      </w:pPr>
      <w:rPr>
        <w:rFonts w:ascii="Symbol" w:hAnsi="Symbol" w:cs="Symbol" w:eastAsia="Symbol"/>
      </w:rPr>
    </w:lvl>
    <w:lvl w:ilvl="5">
      <w:start w:val="1"/>
      <w:numFmt w:val="bullet"/>
      <w:suff w:val="tab"/>
      <w:lvlText w:val="Ø"/>
      <w:lvlJc w:val="left"/>
      <w:pPr>
        <w:ind w:left="2160" w:hanging="327"/>
      </w:pPr>
      <w:rPr>
        <w:rFonts w:ascii="Wingdings" w:hAnsi="Wingdings" w:cs="Wingdings" w:eastAsia="Wingdings"/>
      </w:rPr>
    </w:lvl>
    <w:lvl w:ilvl="6">
      <w:start w:val="1"/>
      <w:numFmt w:val="bullet"/>
      <w:suff w:val="tab"/>
      <w:lvlText w:val="§"/>
      <w:lvlJc w:val="left"/>
      <w:pPr>
        <w:ind w:left="2520" w:hanging="327"/>
      </w:pPr>
      <w:rPr>
        <w:rFonts w:ascii="Wingdings" w:hAnsi="Wingdings" w:cs="Wingdings" w:eastAsia="Wingdings"/>
      </w:rPr>
    </w:lvl>
    <w:lvl w:ilvl="7">
      <w:start w:val="1"/>
      <w:numFmt w:val="bullet"/>
      <w:suff w:val="tab"/>
      <w:lvlText w:val="·"/>
      <w:lvlJc w:val="left"/>
      <w:pPr>
        <w:ind w:left="2880" w:hanging="327"/>
      </w:pPr>
      <w:rPr>
        <w:rFonts w:ascii="Symbol" w:hAnsi="Symbol" w:cs="Symbol" w:eastAsia="Symbol"/>
      </w:rPr>
    </w:lvl>
    <w:lvl w:ilvl="8">
      <w:start w:val="1"/>
      <w:numFmt w:val="bullet"/>
      <w:suff w:val="tab"/>
      <w:lvlText w:val="¨"/>
      <w:lvlJc w:val="left"/>
      <w:pPr>
        <w:ind w:left="3240" w:hanging="327"/>
      </w:pPr>
      <w:rPr>
        <w:rFonts w:ascii="Symbol" w:hAnsi="Symbol" w:cs="Symbol" w:eastAsia="Symbol"/>
      </w:rPr>
    </w:lvl>
  </w:abstractNum>
  <w:abstractNum w:abstractNumId="213">
    <w:multiLevelType w:val="hybridMultilevel"/>
    <w:lvl w:ilvl="0">
      <w:start w:val="1"/>
      <w:numFmt w:val="bullet"/>
      <w:suff w:val="tab"/>
      <w:lvlText w:val=""/>
      <w:lvlJc w:val="left"/>
      <w:pPr>
        <w:ind w:left="720" w:hanging="347"/>
      </w:pPr>
      <w:rPr>
        <w:rFonts w:ascii="Symbol" w:hAnsi="Symbol"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214">
    <w:multiLevelType w:val="hybridMultilevel"/>
    <w:lvl w:ilvl="0">
      <w:start w:val="1"/>
      <w:numFmt w:val="bullet"/>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15">
    <w:multiLevelType w:val="hybridMultilevel"/>
    <w:lvl w:ilvl="0">
      <w:start w:val="1"/>
      <w:numFmt w:val="decimal"/>
      <w:suff w:val="tab"/>
      <w:lvlText w:val="%1."/>
      <w:lvlJc w:val="left"/>
      <w:pPr>
        <w:ind w:left="720" w:hanging="316"/>
      </w:pPr>
    </w:lvl>
    <w:lvl w:ilvl="1">
      <w:start w:val="1"/>
      <w:numFmt w:val="lowerLetter"/>
      <w:suff w:val="tab"/>
      <w:lvlText w:val="%2."/>
      <w:lvlJc w:val="left"/>
      <w:pPr>
        <w:ind w:left="1440" w:hanging="316"/>
      </w:pPr>
    </w:lvl>
    <w:lvl w:ilvl="2">
      <w:start w:val="1"/>
      <w:numFmt w:val="lowerRoman"/>
      <w:suff w:val="tab"/>
      <w:lvlText w:val="%3."/>
      <w:lvlJc w:val="right"/>
      <w:pPr>
        <w:ind w:left="2160" w:hanging="136"/>
      </w:pPr>
    </w:lvl>
    <w:lvl w:ilvl="3">
      <w:start w:val="1"/>
      <w:numFmt w:val="decimal"/>
      <w:suff w:val="tab"/>
      <w:lvlText w:val="%4."/>
      <w:lvlJc w:val="left"/>
      <w:pPr>
        <w:ind w:left="2880" w:hanging="316"/>
      </w:pPr>
    </w:lvl>
    <w:lvl w:ilvl="4">
      <w:start w:val="1"/>
      <w:numFmt w:val="lowerLetter"/>
      <w:suff w:val="tab"/>
      <w:lvlText w:val="%5."/>
      <w:lvlJc w:val="left"/>
      <w:pPr>
        <w:ind w:left="3600" w:hanging="316"/>
      </w:pPr>
    </w:lvl>
    <w:lvl w:ilvl="5">
      <w:start w:val="1"/>
      <w:numFmt w:val="lowerRoman"/>
      <w:suff w:val="tab"/>
      <w:lvlText w:val="%6."/>
      <w:lvlJc w:val="right"/>
      <w:pPr>
        <w:ind w:left="4320" w:hanging="136"/>
      </w:pPr>
    </w:lvl>
    <w:lvl w:ilvl="6">
      <w:start w:val="1"/>
      <w:numFmt w:val="decimal"/>
      <w:suff w:val="tab"/>
      <w:lvlText w:val="%7."/>
      <w:lvlJc w:val="left"/>
      <w:pPr>
        <w:ind w:left="5040" w:hanging="316"/>
      </w:pPr>
    </w:lvl>
    <w:lvl w:ilvl="7">
      <w:start w:val="1"/>
      <w:numFmt w:val="lowerLetter"/>
      <w:suff w:val="tab"/>
      <w:lvlText w:val="%8."/>
      <w:lvlJc w:val="left"/>
      <w:pPr>
        <w:ind w:left="5760" w:hanging="316"/>
      </w:pPr>
    </w:lvl>
    <w:lvl w:ilvl="8">
      <w:start w:val="1"/>
      <w:numFmt w:val="lowerRoman"/>
      <w:suff w:val="tab"/>
      <w:lvlText w:val="%9."/>
      <w:lvlJc w:val="right"/>
      <w:pPr>
        <w:ind w:left="6480" w:hanging="136"/>
      </w:pPr>
    </w:lvl>
  </w:abstractNum>
  <w:abstractNum w:abstractNumId="216">
    <w:multiLevelType w:val="hybridMultilevel"/>
    <w:lvl w:ilvl="0">
      <w:start w:val="1"/>
      <w:numFmt w:val="decimal"/>
      <w:suff w:val="tab"/>
      <w:lvlText w:val="%1."/>
      <w:lvlJc w:val="left"/>
      <w:pPr>
        <w:ind w:left="720" w:hanging="319"/>
      </w:pPr>
    </w:lvl>
    <w:lvl w:ilvl="1">
      <w:start w:val="1"/>
      <w:numFmt w:val="lowerLetter"/>
      <w:suff w:val="tab"/>
      <w:lvlText w:val="%2."/>
      <w:lvlJc w:val="left"/>
      <w:pPr>
        <w:ind w:left="1440" w:hanging="319"/>
      </w:pPr>
    </w:lvl>
    <w:lvl w:ilvl="2">
      <w:start w:val="1"/>
      <w:numFmt w:val="lowerRoman"/>
      <w:suff w:val="tab"/>
      <w:lvlText w:val="%3."/>
      <w:lvlJc w:val="right"/>
      <w:pPr>
        <w:ind w:left="2160" w:hanging="139"/>
      </w:pPr>
    </w:lvl>
    <w:lvl w:ilvl="3">
      <w:start w:val="1"/>
      <w:numFmt w:val="decimal"/>
      <w:suff w:val="tab"/>
      <w:lvlText w:val="%4."/>
      <w:lvlJc w:val="left"/>
      <w:pPr>
        <w:ind w:left="2880" w:hanging="319"/>
      </w:pPr>
    </w:lvl>
    <w:lvl w:ilvl="4">
      <w:start w:val="1"/>
      <w:numFmt w:val="lowerLetter"/>
      <w:suff w:val="tab"/>
      <w:lvlText w:val="%5."/>
      <w:lvlJc w:val="left"/>
      <w:pPr>
        <w:ind w:left="3600" w:hanging="319"/>
      </w:pPr>
    </w:lvl>
    <w:lvl w:ilvl="5">
      <w:start w:val="1"/>
      <w:numFmt w:val="lowerRoman"/>
      <w:suff w:val="tab"/>
      <w:lvlText w:val="%6."/>
      <w:lvlJc w:val="right"/>
      <w:pPr>
        <w:ind w:left="4320" w:hanging="139"/>
      </w:pPr>
    </w:lvl>
    <w:lvl w:ilvl="6">
      <w:start w:val="1"/>
      <w:numFmt w:val="decimal"/>
      <w:suff w:val="tab"/>
      <w:lvlText w:val="%7."/>
      <w:lvlJc w:val="left"/>
      <w:pPr>
        <w:ind w:left="5040" w:hanging="319"/>
      </w:pPr>
    </w:lvl>
    <w:lvl w:ilvl="7">
      <w:start w:val="1"/>
      <w:numFmt w:val="lowerLetter"/>
      <w:suff w:val="tab"/>
      <w:lvlText w:val="%8."/>
      <w:lvlJc w:val="left"/>
      <w:pPr>
        <w:ind w:left="5760" w:hanging="319"/>
      </w:pPr>
    </w:lvl>
    <w:lvl w:ilvl="8">
      <w:start w:val="1"/>
      <w:numFmt w:val="lowerRoman"/>
      <w:suff w:val="tab"/>
      <w:lvlText w:val="%9."/>
      <w:lvlJc w:val="right"/>
      <w:pPr>
        <w:ind w:left="6480" w:hanging="139"/>
      </w:pPr>
    </w:lvl>
  </w:abstractNum>
  <w:abstractNum w:abstractNumId="217">
    <w:multiLevelType w:val="hybridMultilevel"/>
    <w:lvl w:ilvl="0">
      <w:start w:val="1"/>
      <w:numFmt w:val="bullet"/>
      <w:suff w:val="tab"/>
      <w:lvlText w:val=""/>
      <w:lvlJc w:val="left"/>
      <w:pPr>
        <w:ind w:left="1209" w:hanging="347"/>
        <w:tabs>
          <w:tab w:val="left" w:pos="1209"/>
        </w:tabs>
      </w:pPr>
      <w:rPr>
        <w:rFonts w:ascii="Symbol" w:hAnsi="Symbol" w:hint="default"/>
      </w:r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218">
    <w:multiLevelType w:val="hybridMultilevel"/>
    <w:lvl w:ilvl="0">
      <w:start w:val="1"/>
      <w:numFmt w:val="decimal"/>
      <w:suff w:val="tab"/>
      <w:lvlText w:val="%1."/>
      <w:lvlJc w:val="left"/>
      <w:pPr>
        <w:ind w:left="2485" w:hanging="346"/>
        <w:tabs>
          <w:tab w:val="left" w:pos="2485"/>
        </w:tabs>
      </w:pPr>
    </w:lvl>
    <w:lvl w:ilvl="1">
      <w:start w:val="1"/>
      <w:numFmt w:val="bullet"/>
      <w:suff w:val="tab"/>
      <w:lvlText w:val="o"/>
      <w:lvlJc w:val="left"/>
      <w:pPr>
        <w:ind w:left="1440" w:hanging="346"/>
      </w:pPr>
      <w:rPr>
        <w:rFonts w:ascii="Courier New" w:hAnsi="Courier New" w:cs="Courier New" w:eastAsia="Courier New" w:hint="default"/>
      </w:rPr>
    </w:lvl>
    <w:lvl w:ilvl="2">
      <w:start w:val="1"/>
      <w:numFmt w:val="bullet"/>
      <w:suff w:val="tab"/>
      <w:lvlText w:val="§"/>
      <w:lvlJc w:val="left"/>
      <w:pPr>
        <w:ind w:left="2160" w:hanging="346"/>
      </w:pPr>
      <w:rPr>
        <w:rFonts w:ascii="Wingdings" w:hAnsi="Wingdings" w:cs="Wingdings" w:eastAsia="Wingdings" w:hint="default"/>
      </w:rPr>
    </w:lvl>
    <w:lvl w:ilvl="3">
      <w:start w:val="1"/>
      <w:numFmt w:val="bullet"/>
      <w:suff w:val="tab"/>
      <w:lvlText w:val="·"/>
      <w:lvlJc w:val="left"/>
      <w:pPr>
        <w:ind w:left="2880" w:hanging="346"/>
      </w:pPr>
      <w:rPr>
        <w:rFonts w:ascii="Symbol" w:hAnsi="Symbol" w:cs="Symbol" w:eastAsia="Symbol" w:hint="default"/>
      </w:rPr>
    </w:lvl>
    <w:lvl w:ilvl="4">
      <w:start w:val="1"/>
      <w:numFmt w:val="bullet"/>
      <w:suff w:val="tab"/>
      <w:lvlText w:val="o"/>
      <w:lvlJc w:val="left"/>
      <w:pPr>
        <w:ind w:left="3600" w:hanging="346"/>
      </w:pPr>
      <w:rPr>
        <w:rFonts w:ascii="Courier New" w:hAnsi="Courier New" w:cs="Courier New" w:eastAsia="Courier New" w:hint="default"/>
      </w:rPr>
    </w:lvl>
    <w:lvl w:ilvl="5">
      <w:start w:val="1"/>
      <w:numFmt w:val="bullet"/>
      <w:suff w:val="tab"/>
      <w:lvlText w:val="§"/>
      <w:lvlJc w:val="left"/>
      <w:pPr>
        <w:ind w:left="4320" w:hanging="346"/>
      </w:pPr>
      <w:rPr>
        <w:rFonts w:ascii="Wingdings" w:hAnsi="Wingdings" w:cs="Wingdings" w:eastAsia="Wingdings" w:hint="default"/>
      </w:rPr>
    </w:lvl>
    <w:lvl w:ilvl="6">
      <w:start w:val="1"/>
      <w:numFmt w:val="bullet"/>
      <w:suff w:val="tab"/>
      <w:lvlText w:val="·"/>
      <w:lvlJc w:val="left"/>
      <w:pPr>
        <w:ind w:left="5040" w:hanging="346"/>
      </w:pPr>
      <w:rPr>
        <w:rFonts w:ascii="Symbol" w:hAnsi="Symbol" w:cs="Symbol" w:eastAsia="Symbol" w:hint="default"/>
      </w:rPr>
    </w:lvl>
    <w:lvl w:ilvl="7">
      <w:start w:val="1"/>
      <w:numFmt w:val="bullet"/>
      <w:suff w:val="tab"/>
      <w:lvlText w:val="o"/>
      <w:lvlJc w:val="left"/>
      <w:pPr>
        <w:ind w:left="5760" w:hanging="346"/>
      </w:pPr>
      <w:rPr>
        <w:rFonts w:ascii="Courier New" w:hAnsi="Courier New" w:cs="Courier New" w:eastAsia="Courier New" w:hint="default"/>
      </w:rPr>
    </w:lvl>
    <w:lvl w:ilvl="8">
      <w:start w:val="1"/>
      <w:numFmt w:val="bullet"/>
      <w:suff w:val="tab"/>
      <w:lvlText w:val="§"/>
      <w:lvlJc w:val="left"/>
      <w:pPr>
        <w:ind w:left="6480" w:hanging="346"/>
      </w:pPr>
      <w:rPr>
        <w:rFonts w:ascii="Wingdings" w:hAnsi="Wingdings" w:cs="Wingdings" w:eastAsia="Wingdings" w:hint="default"/>
      </w:rPr>
    </w:lvl>
  </w:abstractNum>
  <w:abstractNum w:abstractNumId="219">
    <w:multiLevelType w:val="hybridMultilevel"/>
    <w:lvl w:ilvl="0">
      <w:start w:val="1"/>
      <w:numFmt w:val="bullet"/>
      <w:suff w:val="tab"/>
      <w:lvlText w:val="-"/>
      <w:lvlJc w:val="left"/>
      <w:pPr>
        <w:ind w:left="720" w:hanging="328"/>
      </w:pPr>
      <w:rPr>
        <w:rFonts w:ascii="Calibri" w:hAnsi="Calibri" w:hint="default"/>
      </w:rPr>
    </w:lvl>
    <w:lvl w:ilvl="1">
      <w:start w:val="1"/>
      <w:numFmt w:val="bullet"/>
      <w:suff w:val="tab"/>
      <w:lvlText w:val="o"/>
      <w:lvlJc w:val="left"/>
      <w:pPr>
        <w:ind w:left="1440" w:hanging="328"/>
      </w:pPr>
      <w:rPr>
        <w:rFonts w:ascii="Courier New" w:hAnsi="Courier New" w:hint="default"/>
      </w:rPr>
    </w:lvl>
    <w:lvl w:ilvl="2">
      <w:start w:val="1"/>
      <w:numFmt w:val="bullet"/>
      <w:suff w:val="tab"/>
      <w:lvlText w:val=""/>
      <w:lvlJc w:val="left"/>
      <w:pPr>
        <w:ind w:left="2160" w:hanging="328"/>
      </w:pPr>
      <w:rPr>
        <w:rFonts w:ascii="Wingdings" w:hAnsi="Wingdings" w:hint="default"/>
      </w:rPr>
    </w:lvl>
    <w:lvl w:ilvl="3">
      <w:start w:val="1"/>
      <w:numFmt w:val="bullet"/>
      <w:suff w:val="tab"/>
      <w:lvlText w:val=""/>
      <w:lvlJc w:val="left"/>
      <w:pPr>
        <w:ind w:left="2880" w:hanging="328"/>
      </w:pPr>
      <w:rPr>
        <w:rFonts w:ascii="Symbol" w:hAnsi="Symbol" w:hint="default"/>
      </w:rPr>
    </w:lvl>
    <w:lvl w:ilvl="4">
      <w:start w:val="1"/>
      <w:numFmt w:val="bullet"/>
      <w:suff w:val="tab"/>
      <w:lvlText w:val="o"/>
      <w:lvlJc w:val="left"/>
      <w:pPr>
        <w:ind w:left="3600" w:hanging="328"/>
      </w:pPr>
      <w:rPr>
        <w:rFonts w:ascii="Courier New" w:hAnsi="Courier New" w:hint="default"/>
      </w:rPr>
    </w:lvl>
    <w:lvl w:ilvl="5">
      <w:start w:val="1"/>
      <w:numFmt w:val="bullet"/>
      <w:suff w:val="tab"/>
      <w:lvlText w:val=""/>
      <w:lvlJc w:val="left"/>
      <w:pPr>
        <w:ind w:left="4320" w:hanging="328"/>
      </w:pPr>
      <w:rPr>
        <w:rFonts w:ascii="Wingdings" w:hAnsi="Wingdings" w:hint="default"/>
      </w:rPr>
    </w:lvl>
    <w:lvl w:ilvl="6">
      <w:start w:val="1"/>
      <w:numFmt w:val="bullet"/>
      <w:suff w:val="tab"/>
      <w:lvlText w:val=""/>
      <w:lvlJc w:val="left"/>
      <w:pPr>
        <w:ind w:left="5040" w:hanging="328"/>
      </w:pPr>
      <w:rPr>
        <w:rFonts w:ascii="Symbol" w:hAnsi="Symbol" w:hint="default"/>
      </w:rPr>
    </w:lvl>
    <w:lvl w:ilvl="7">
      <w:start w:val="1"/>
      <w:numFmt w:val="bullet"/>
      <w:suff w:val="tab"/>
      <w:lvlText w:val="o"/>
      <w:lvlJc w:val="left"/>
      <w:pPr>
        <w:ind w:left="5760" w:hanging="328"/>
      </w:pPr>
      <w:rPr>
        <w:rFonts w:ascii="Courier New" w:hAnsi="Courier New" w:hint="default"/>
      </w:rPr>
    </w:lvl>
    <w:lvl w:ilvl="8">
      <w:start w:val="1"/>
      <w:numFmt w:val="bullet"/>
      <w:suff w:val="tab"/>
      <w:lvlText w:val=""/>
      <w:lvlJc w:val="left"/>
      <w:pPr>
        <w:ind w:left="6480" w:hanging="328"/>
      </w:pPr>
      <w:rPr>
        <w:rFonts w:ascii="Wingdings" w:hAnsi="Wingdings" w:hint="default"/>
      </w:rPr>
    </w:lvl>
  </w:abstractNum>
  <w:abstractNum w:abstractNumId="220">
    <w:multiLevelType w:val="hybridMultilevel"/>
    <w:lvl w:ilvl="0">
      <w:start w:val="1"/>
      <w:numFmt w:val="bullet"/>
      <w:suff w:val="tab"/>
      <w:lvlText w:val="-"/>
      <w:lvlJc w:val="left"/>
      <w:pPr>
        <w:ind w:left="720" w:hanging="358"/>
      </w:pPr>
      <w:rPr>
        <w:rFonts w:ascii="Calibri" w:hAnsi="Calibri" w:hint="default"/>
      </w:rPr>
    </w:lvl>
    <w:lvl w:ilvl="1">
      <w:start w:val="1"/>
      <w:numFmt w:val="bullet"/>
      <w:suff w:val="tab"/>
      <w:lvlText w:val="o"/>
      <w:lvlJc w:val="left"/>
      <w:pPr>
        <w:ind w:left="1440" w:hanging="358"/>
      </w:pPr>
      <w:rPr>
        <w:rFonts w:ascii="Courier New" w:hAnsi="Courier New" w:hint="default"/>
      </w:rPr>
    </w:lvl>
    <w:lvl w:ilvl="2">
      <w:start w:val="1"/>
      <w:numFmt w:val="bullet"/>
      <w:suff w:val="tab"/>
      <w:lvlText w:val=""/>
      <w:lvlJc w:val="left"/>
      <w:pPr>
        <w:ind w:left="2160" w:hanging="358"/>
      </w:pPr>
      <w:rPr>
        <w:rFonts w:ascii="Wingdings" w:hAnsi="Wingdings" w:hint="default"/>
      </w:rPr>
    </w:lvl>
    <w:lvl w:ilvl="3">
      <w:start w:val="1"/>
      <w:numFmt w:val="bullet"/>
      <w:suff w:val="tab"/>
      <w:lvlText w:val=""/>
      <w:lvlJc w:val="left"/>
      <w:pPr>
        <w:ind w:left="2880" w:hanging="358"/>
      </w:pPr>
      <w:rPr>
        <w:rFonts w:ascii="Symbol" w:hAnsi="Symbol" w:hint="default"/>
      </w:rPr>
    </w:lvl>
    <w:lvl w:ilvl="4">
      <w:start w:val="1"/>
      <w:numFmt w:val="bullet"/>
      <w:suff w:val="tab"/>
      <w:lvlText w:val="o"/>
      <w:lvlJc w:val="left"/>
      <w:pPr>
        <w:ind w:left="3600" w:hanging="358"/>
      </w:pPr>
      <w:rPr>
        <w:rFonts w:ascii="Courier New" w:hAnsi="Courier New" w:hint="default"/>
      </w:rPr>
    </w:lvl>
    <w:lvl w:ilvl="5">
      <w:start w:val="1"/>
      <w:numFmt w:val="bullet"/>
      <w:suff w:val="tab"/>
      <w:lvlText w:val=""/>
      <w:lvlJc w:val="left"/>
      <w:pPr>
        <w:ind w:left="4320" w:hanging="358"/>
      </w:pPr>
      <w:rPr>
        <w:rFonts w:ascii="Wingdings" w:hAnsi="Wingdings" w:hint="default"/>
      </w:rPr>
    </w:lvl>
    <w:lvl w:ilvl="6">
      <w:start w:val="1"/>
      <w:numFmt w:val="bullet"/>
      <w:suff w:val="tab"/>
      <w:lvlText w:val=""/>
      <w:lvlJc w:val="left"/>
      <w:pPr>
        <w:ind w:left="5040" w:hanging="358"/>
      </w:pPr>
      <w:rPr>
        <w:rFonts w:ascii="Symbol" w:hAnsi="Symbol" w:hint="default"/>
      </w:rPr>
    </w:lvl>
    <w:lvl w:ilvl="7">
      <w:start w:val="1"/>
      <w:numFmt w:val="bullet"/>
      <w:suff w:val="tab"/>
      <w:lvlText w:val="o"/>
      <w:lvlJc w:val="left"/>
      <w:pPr>
        <w:ind w:left="5760" w:hanging="358"/>
      </w:pPr>
      <w:rPr>
        <w:rFonts w:ascii="Courier New" w:hAnsi="Courier New" w:hint="default"/>
      </w:rPr>
    </w:lvl>
    <w:lvl w:ilvl="8">
      <w:start w:val="1"/>
      <w:numFmt w:val="bullet"/>
      <w:suff w:val="tab"/>
      <w:lvlText w:val=""/>
      <w:lvlJc w:val="left"/>
      <w:pPr>
        <w:ind w:left="6480" w:hanging="358"/>
      </w:pPr>
      <w:rPr>
        <w:rFonts w:ascii="Wingdings" w:hAnsi="Wingdings" w:hint="default"/>
      </w:rPr>
    </w:lvl>
  </w:abstractNum>
  <w:abstractNum w:abstractNumId="221">
    <w:multiLevelType w:val="hybridMultilevel"/>
    <w:lvl w:ilvl="0">
      <w:start w:val="1"/>
      <w:numFmt w:val="bullet"/>
      <w:suff w:val="tab"/>
      <w:lvlText w:val="·"/>
      <w:lvlJc w:val="left"/>
      <w:pPr>
        <w:ind w:left="1440" w:hanging="357"/>
      </w:pPr>
      <w:rPr>
        <w:rFonts w:ascii="Symbol" w:hAnsi="Symbol" w:cs="Symbol" w:eastAsia="Symbol"/>
      </w:rPr>
    </w:lvl>
    <w:lvl w:ilvl="1">
      <w:start w:val="1"/>
      <w:numFmt w:val="bullet"/>
      <w:suff w:val="tab"/>
      <w:lvlText w:val="o"/>
      <w:lvlJc w:val="left"/>
      <w:pPr>
        <w:ind w:left="2160" w:hanging="357"/>
      </w:pPr>
      <w:rPr>
        <w:rFonts w:ascii="Courier New" w:hAnsi="Courier New" w:cs="Courier New" w:eastAsia="Courier New"/>
      </w:rPr>
    </w:lvl>
    <w:lvl w:ilvl="2">
      <w:start w:val="1"/>
      <w:numFmt w:val="bullet"/>
      <w:suff w:val="tab"/>
      <w:lvlText w:val="§"/>
      <w:lvlJc w:val="left"/>
      <w:pPr>
        <w:ind w:left="2880" w:hanging="357"/>
      </w:pPr>
      <w:rPr>
        <w:rFonts w:ascii="Wingdings" w:hAnsi="Wingdings" w:cs="Wingdings" w:eastAsia="Wingdings"/>
      </w:rPr>
    </w:lvl>
    <w:lvl w:ilvl="3">
      <w:start w:val="1"/>
      <w:numFmt w:val="bullet"/>
      <w:suff w:val="tab"/>
      <w:lvlText w:val="·"/>
      <w:lvlJc w:val="left"/>
      <w:pPr>
        <w:ind w:left="3600" w:hanging="357"/>
      </w:pPr>
      <w:rPr>
        <w:rFonts w:ascii="Symbol" w:hAnsi="Symbol" w:cs="Symbol" w:eastAsia="Symbol"/>
      </w:rPr>
    </w:lvl>
    <w:lvl w:ilvl="4">
      <w:start w:val="1"/>
      <w:numFmt w:val="bullet"/>
      <w:suff w:val="tab"/>
      <w:lvlText w:val="o"/>
      <w:lvlJc w:val="left"/>
      <w:pPr>
        <w:ind w:left="4320" w:hanging="357"/>
      </w:pPr>
      <w:rPr>
        <w:rFonts w:ascii="Courier New" w:hAnsi="Courier New" w:cs="Courier New" w:eastAsia="Courier New"/>
      </w:rPr>
    </w:lvl>
    <w:lvl w:ilvl="5">
      <w:start w:val="1"/>
      <w:numFmt w:val="bullet"/>
      <w:suff w:val="tab"/>
      <w:lvlText w:val="§"/>
      <w:lvlJc w:val="left"/>
      <w:pPr>
        <w:ind w:left="5040" w:hanging="357"/>
      </w:pPr>
      <w:rPr>
        <w:rFonts w:ascii="Wingdings" w:hAnsi="Wingdings" w:cs="Wingdings" w:eastAsia="Wingdings"/>
      </w:rPr>
    </w:lvl>
    <w:lvl w:ilvl="6">
      <w:start w:val="1"/>
      <w:numFmt w:val="bullet"/>
      <w:suff w:val="tab"/>
      <w:lvlText w:val="·"/>
      <w:lvlJc w:val="left"/>
      <w:pPr>
        <w:ind w:left="5760" w:hanging="357"/>
      </w:pPr>
      <w:rPr>
        <w:rFonts w:ascii="Symbol" w:hAnsi="Symbol" w:cs="Symbol" w:eastAsia="Symbol"/>
      </w:rPr>
    </w:lvl>
    <w:lvl w:ilvl="7">
      <w:start w:val="1"/>
      <w:numFmt w:val="bullet"/>
      <w:suff w:val="tab"/>
      <w:lvlText w:val="o"/>
      <w:lvlJc w:val="left"/>
      <w:pPr>
        <w:ind w:left="6480" w:hanging="357"/>
      </w:pPr>
      <w:rPr>
        <w:rFonts w:ascii="Courier New" w:hAnsi="Courier New" w:cs="Courier New" w:eastAsia="Courier New"/>
      </w:rPr>
    </w:lvl>
    <w:lvl w:ilvl="8">
      <w:start w:val="1"/>
      <w:numFmt w:val="bullet"/>
      <w:suff w:val="tab"/>
      <w:lvlText w:val="§"/>
      <w:lvlJc w:val="left"/>
      <w:pPr>
        <w:ind w:left="7200" w:hanging="357"/>
      </w:pPr>
      <w:rPr>
        <w:rFonts w:ascii="Wingdings" w:hAnsi="Wingdings" w:cs="Wingdings" w:eastAsia="Wingdings"/>
      </w:rPr>
    </w:lvl>
  </w:abstractNum>
  <w:abstractNum w:abstractNumId="222">
    <w:multiLevelType w:val="hybridMultilevel"/>
    <w:lvl w:ilvl="0">
      <w:start w:val="1"/>
      <w:numFmt w:val="bullet"/>
      <w:suff w:val="tab"/>
      <w:lvlText w:val=""/>
      <w:lvlJc w:val="left"/>
      <w:pPr>
        <w:ind w:left="720" w:hanging="347"/>
      </w:pPr>
      <w:rPr>
        <w:rFonts w:ascii="Symbol" w:hAnsi="Symbol"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223">
    <w:multiLevelType w:val="hybridMultilevel"/>
    <w:lvl w:ilvl="0">
      <w:start w:val="1"/>
      <w:numFmt w:val="bullet"/>
      <w:suff w:val="tab"/>
      <w:lvlText w:val="·"/>
      <w:lvlJc w:val="left"/>
      <w:pPr>
        <w:ind w:left="720" w:hanging="322"/>
      </w:pPr>
      <w:rPr>
        <w:rFonts w:ascii="Symbol" w:hAnsi="Symbol" w:cs="Symbol" w:eastAsia="Symbol"/>
      </w:rPr>
    </w:lvl>
    <w:lvl w:ilvl="1">
      <w:start w:val="1"/>
      <w:numFmt w:val="bullet"/>
      <w:suff w:val="tab"/>
      <w:lvlText w:val="o"/>
      <w:lvlJc w:val="left"/>
      <w:pPr>
        <w:ind w:left="1440" w:hanging="322"/>
      </w:pPr>
      <w:rPr>
        <w:rFonts w:ascii="Courier New" w:hAnsi="Courier New" w:cs="Courier New" w:eastAsia="Courier New"/>
      </w:rPr>
    </w:lvl>
    <w:lvl w:ilvl="2">
      <w:start w:val="1"/>
      <w:numFmt w:val="bullet"/>
      <w:suff w:val="tab"/>
      <w:lvlText w:val="§"/>
      <w:lvlJc w:val="left"/>
      <w:pPr>
        <w:ind w:left="2160" w:hanging="322"/>
      </w:pPr>
      <w:rPr>
        <w:rFonts w:ascii="Wingdings" w:hAnsi="Wingdings" w:cs="Wingdings" w:eastAsia="Wingdings"/>
      </w:rPr>
    </w:lvl>
    <w:lvl w:ilvl="3">
      <w:start w:val="1"/>
      <w:numFmt w:val="bullet"/>
      <w:suff w:val="tab"/>
      <w:lvlText w:val="·"/>
      <w:lvlJc w:val="left"/>
      <w:pPr>
        <w:ind w:left="2880" w:hanging="322"/>
      </w:pPr>
      <w:rPr>
        <w:rFonts w:ascii="Symbol" w:hAnsi="Symbol" w:cs="Symbol" w:eastAsia="Symbol"/>
      </w:rPr>
    </w:lvl>
    <w:lvl w:ilvl="4">
      <w:start w:val="1"/>
      <w:numFmt w:val="bullet"/>
      <w:suff w:val="tab"/>
      <w:lvlText w:val="o"/>
      <w:lvlJc w:val="left"/>
      <w:pPr>
        <w:ind w:left="3600" w:hanging="322"/>
      </w:pPr>
      <w:rPr>
        <w:rFonts w:ascii="Courier New" w:hAnsi="Courier New" w:cs="Courier New" w:eastAsia="Courier New"/>
      </w:rPr>
    </w:lvl>
    <w:lvl w:ilvl="5">
      <w:start w:val="1"/>
      <w:numFmt w:val="bullet"/>
      <w:suff w:val="tab"/>
      <w:lvlText w:val="§"/>
      <w:lvlJc w:val="left"/>
      <w:pPr>
        <w:ind w:left="4320" w:hanging="322"/>
      </w:pPr>
      <w:rPr>
        <w:rFonts w:ascii="Wingdings" w:hAnsi="Wingdings" w:cs="Wingdings" w:eastAsia="Wingdings"/>
      </w:rPr>
    </w:lvl>
    <w:lvl w:ilvl="6">
      <w:start w:val="1"/>
      <w:numFmt w:val="bullet"/>
      <w:suff w:val="tab"/>
      <w:lvlText w:val="·"/>
      <w:lvlJc w:val="left"/>
      <w:pPr>
        <w:ind w:left="5040" w:hanging="322"/>
      </w:pPr>
      <w:rPr>
        <w:rFonts w:ascii="Symbol" w:hAnsi="Symbol" w:cs="Symbol" w:eastAsia="Symbol"/>
      </w:rPr>
    </w:lvl>
    <w:lvl w:ilvl="7">
      <w:start w:val="1"/>
      <w:numFmt w:val="bullet"/>
      <w:suff w:val="tab"/>
      <w:lvlText w:val="o"/>
      <w:lvlJc w:val="left"/>
      <w:pPr>
        <w:ind w:left="5760" w:hanging="322"/>
      </w:pPr>
      <w:rPr>
        <w:rFonts w:ascii="Courier New" w:hAnsi="Courier New" w:cs="Courier New" w:eastAsia="Courier New"/>
      </w:rPr>
    </w:lvl>
    <w:lvl w:ilvl="8">
      <w:start w:val="1"/>
      <w:numFmt w:val="bullet"/>
      <w:suff w:val="tab"/>
      <w:lvlText w:val="§"/>
      <w:lvlJc w:val="left"/>
      <w:pPr>
        <w:ind w:left="6480" w:hanging="322"/>
      </w:pPr>
      <w:rPr>
        <w:rFonts w:ascii="Wingdings" w:hAnsi="Wingdings" w:cs="Wingdings" w:eastAsia="Wingdings"/>
      </w:rPr>
    </w:lvl>
  </w:abstractNum>
  <w:abstractNum w:abstractNumId="224">
    <w:multiLevelType w:val="hybridMultilevel"/>
    <w:lvl w:ilvl="0">
      <w:start w:val="1"/>
      <w:numFmt w:val="bullet"/>
      <w:suff w:val="tab"/>
      <w:lvlText w:val="·"/>
      <w:lvlJc w:val="left"/>
      <w:pPr>
        <w:ind w:left="722" w:hanging="325"/>
      </w:pPr>
      <w:rPr>
        <w:rFonts w:ascii="Symbol" w:hAnsi="Symbol" w:cs="Symbol" w:eastAsia="Symbol"/>
      </w:rPr>
    </w:lvl>
    <w:lvl w:ilvl="1">
      <w:start w:val="1"/>
      <w:numFmt w:val="bullet"/>
      <w:suff w:val="tab"/>
      <w:lvlText w:val="o"/>
      <w:lvlJc w:val="left"/>
      <w:pPr>
        <w:ind w:left="1442" w:hanging="325"/>
      </w:pPr>
      <w:rPr>
        <w:rFonts w:ascii="Courier New" w:hAnsi="Courier New" w:cs="Courier New" w:eastAsia="Courier New"/>
      </w:rPr>
    </w:lvl>
    <w:lvl w:ilvl="2">
      <w:start w:val="1"/>
      <w:numFmt w:val="bullet"/>
      <w:suff w:val="tab"/>
      <w:lvlText w:val="§"/>
      <w:lvlJc w:val="left"/>
      <w:pPr>
        <w:ind w:left="2162" w:hanging="325"/>
      </w:pPr>
      <w:rPr>
        <w:rFonts w:ascii="Wingdings" w:hAnsi="Wingdings" w:cs="Wingdings" w:eastAsia="Wingdings"/>
      </w:rPr>
    </w:lvl>
    <w:lvl w:ilvl="3">
      <w:start w:val="1"/>
      <w:numFmt w:val="bullet"/>
      <w:suff w:val="tab"/>
      <w:lvlText w:val="·"/>
      <w:lvlJc w:val="left"/>
      <w:pPr>
        <w:ind w:left="2882" w:hanging="325"/>
      </w:pPr>
      <w:rPr>
        <w:rFonts w:ascii="Symbol" w:hAnsi="Symbol" w:cs="Symbol" w:eastAsia="Symbol"/>
      </w:rPr>
    </w:lvl>
    <w:lvl w:ilvl="4">
      <w:start w:val="1"/>
      <w:numFmt w:val="bullet"/>
      <w:suff w:val="tab"/>
      <w:lvlText w:val="o"/>
      <w:lvlJc w:val="left"/>
      <w:pPr>
        <w:ind w:left="3602" w:hanging="325"/>
      </w:pPr>
      <w:rPr>
        <w:rFonts w:ascii="Courier New" w:hAnsi="Courier New" w:cs="Courier New" w:eastAsia="Courier New"/>
      </w:rPr>
    </w:lvl>
    <w:lvl w:ilvl="5">
      <w:start w:val="1"/>
      <w:numFmt w:val="bullet"/>
      <w:suff w:val="tab"/>
      <w:lvlText w:val="§"/>
      <w:lvlJc w:val="left"/>
      <w:pPr>
        <w:ind w:left="4322" w:hanging="325"/>
      </w:pPr>
      <w:rPr>
        <w:rFonts w:ascii="Wingdings" w:hAnsi="Wingdings" w:cs="Wingdings" w:eastAsia="Wingdings"/>
      </w:rPr>
    </w:lvl>
    <w:lvl w:ilvl="6">
      <w:start w:val="1"/>
      <w:numFmt w:val="bullet"/>
      <w:suff w:val="tab"/>
      <w:lvlText w:val="·"/>
      <w:lvlJc w:val="left"/>
      <w:pPr>
        <w:ind w:left="5042" w:hanging="325"/>
      </w:pPr>
      <w:rPr>
        <w:rFonts w:ascii="Symbol" w:hAnsi="Symbol" w:cs="Symbol" w:eastAsia="Symbol"/>
      </w:rPr>
    </w:lvl>
    <w:lvl w:ilvl="7">
      <w:start w:val="1"/>
      <w:numFmt w:val="bullet"/>
      <w:suff w:val="tab"/>
      <w:lvlText w:val="o"/>
      <w:lvlJc w:val="left"/>
      <w:pPr>
        <w:ind w:left="5762" w:hanging="325"/>
      </w:pPr>
      <w:rPr>
        <w:rFonts w:ascii="Courier New" w:hAnsi="Courier New" w:cs="Courier New" w:eastAsia="Courier New"/>
      </w:rPr>
    </w:lvl>
    <w:lvl w:ilvl="8">
      <w:start w:val="1"/>
      <w:numFmt w:val="bullet"/>
      <w:suff w:val="tab"/>
      <w:lvlText w:val="§"/>
      <w:lvlJc w:val="left"/>
      <w:pPr>
        <w:ind w:left="6482" w:hanging="325"/>
      </w:pPr>
      <w:rPr>
        <w:rFonts w:ascii="Wingdings" w:hAnsi="Wingdings" w:cs="Wingdings" w:eastAsia="Wingdings"/>
      </w:rPr>
    </w:lvl>
  </w:abstractNum>
  <w:abstractNum w:abstractNumId="225">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226">
    <w:multiLevelType w:val="hybridMultilevel"/>
    <w:lvl w:ilvl="0">
      <w:start w:val="1"/>
      <w:numFmt w:val="bullet"/>
      <w:suff w:val="tab"/>
      <w:lvlText w:val="v"/>
      <w:lvlJc w:val="left"/>
      <w:pPr>
        <w:ind w:left="360" w:hanging="327"/>
      </w:pPr>
      <w:rPr>
        <w:rFonts w:ascii="Wingdings" w:hAnsi="Wingdings" w:cs="Wingdings" w:eastAsia="Wingdings"/>
      </w:rPr>
    </w:lvl>
    <w:lvl w:ilvl="1">
      <w:start w:val="1"/>
      <w:numFmt w:val="bullet"/>
      <w:suff w:val="tab"/>
      <w:lvlText w:val="Ø"/>
      <w:lvlJc w:val="left"/>
      <w:pPr>
        <w:ind w:left="720" w:hanging="327"/>
      </w:pPr>
      <w:rPr>
        <w:rFonts w:ascii="Wingdings" w:hAnsi="Wingdings" w:cs="Wingdings" w:eastAsia="Wingdings"/>
      </w:rPr>
    </w:lvl>
    <w:lvl w:ilvl="2">
      <w:start w:val="1"/>
      <w:numFmt w:val="bullet"/>
      <w:suff w:val="tab"/>
      <w:lvlText w:val="§"/>
      <w:lvlJc w:val="left"/>
      <w:pPr>
        <w:ind w:left="1080" w:hanging="327"/>
      </w:pPr>
      <w:rPr>
        <w:rFonts w:ascii="Wingdings" w:hAnsi="Wingdings" w:cs="Wingdings" w:eastAsia="Wingdings"/>
      </w:rPr>
    </w:lvl>
    <w:lvl w:ilvl="3">
      <w:start w:val="1"/>
      <w:numFmt w:val="bullet"/>
      <w:suff w:val="tab"/>
      <w:lvlText w:val="·"/>
      <w:lvlJc w:val="left"/>
      <w:pPr>
        <w:ind w:left="1440" w:hanging="327"/>
      </w:pPr>
      <w:rPr>
        <w:rFonts w:ascii="Symbol" w:hAnsi="Symbol" w:cs="Symbol" w:eastAsia="Symbol"/>
      </w:rPr>
    </w:lvl>
    <w:lvl w:ilvl="4">
      <w:start w:val="1"/>
      <w:numFmt w:val="bullet"/>
      <w:suff w:val="tab"/>
      <w:lvlText w:val="¨"/>
      <w:lvlJc w:val="left"/>
      <w:pPr>
        <w:ind w:left="1800" w:hanging="327"/>
      </w:pPr>
      <w:rPr>
        <w:rFonts w:ascii="Symbol" w:hAnsi="Symbol" w:cs="Symbol" w:eastAsia="Symbol"/>
      </w:rPr>
    </w:lvl>
    <w:lvl w:ilvl="5">
      <w:start w:val="1"/>
      <w:numFmt w:val="bullet"/>
      <w:suff w:val="tab"/>
      <w:lvlText w:val="Ø"/>
      <w:lvlJc w:val="left"/>
      <w:pPr>
        <w:ind w:left="2160" w:hanging="327"/>
      </w:pPr>
      <w:rPr>
        <w:rFonts w:ascii="Wingdings" w:hAnsi="Wingdings" w:cs="Wingdings" w:eastAsia="Wingdings"/>
      </w:rPr>
    </w:lvl>
    <w:lvl w:ilvl="6">
      <w:start w:val="1"/>
      <w:numFmt w:val="bullet"/>
      <w:suff w:val="tab"/>
      <w:lvlText w:val="§"/>
      <w:lvlJc w:val="left"/>
      <w:pPr>
        <w:ind w:left="2520" w:hanging="327"/>
      </w:pPr>
      <w:rPr>
        <w:rFonts w:ascii="Wingdings" w:hAnsi="Wingdings" w:cs="Wingdings" w:eastAsia="Wingdings"/>
      </w:rPr>
    </w:lvl>
    <w:lvl w:ilvl="7">
      <w:start w:val="1"/>
      <w:numFmt w:val="bullet"/>
      <w:suff w:val="tab"/>
      <w:lvlText w:val="·"/>
      <w:lvlJc w:val="left"/>
      <w:pPr>
        <w:ind w:left="2880" w:hanging="327"/>
      </w:pPr>
      <w:rPr>
        <w:rFonts w:ascii="Symbol" w:hAnsi="Symbol" w:cs="Symbol" w:eastAsia="Symbol"/>
      </w:rPr>
    </w:lvl>
    <w:lvl w:ilvl="8">
      <w:start w:val="1"/>
      <w:numFmt w:val="bullet"/>
      <w:suff w:val="tab"/>
      <w:lvlText w:val="¨"/>
      <w:lvlJc w:val="left"/>
      <w:pPr>
        <w:ind w:left="3240" w:hanging="327"/>
      </w:pPr>
      <w:rPr>
        <w:rFonts w:ascii="Symbol" w:hAnsi="Symbol" w:cs="Symbol" w:eastAsia="Symbol"/>
      </w:rPr>
    </w:lvl>
  </w:abstractNum>
  <w:abstractNum w:abstractNumId="227">
    <w:multiLevelType w:val="hybridMultilevel"/>
    <w:lvl w:ilvl="0">
      <w:start w:val="1"/>
      <w:numFmt w:val="bullet"/>
      <w:suff w:val="tab"/>
      <w:lvlText w:val="·"/>
      <w:lvlJc w:val="left"/>
      <w:pPr>
        <w:ind w:left="720" w:hanging="349"/>
      </w:pPr>
      <w:rPr>
        <w:rFonts w:ascii="Symbol" w:hAnsi="Symbol" w:cs="Symbol" w:eastAsia="Symbol"/>
      </w:rPr>
    </w:lvl>
    <w:lvl w:ilvl="1">
      <w:start w:val="1"/>
      <w:numFmt w:val="bullet"/>
      <w:suff w:val="tab"/>
      <w:lvlText w:val="·"/>
      <w:lvlJc w:val="left"/>
      <w:pPr>
        <w:ind w:left="1440" w:hanging="349"/>
      </w:pPr>
      <w:rPr>
        <w:rFonts w:ascii="Symbol" w:hAnsi="Symbol" w:cs="Symbol" w:eastAsia="Symbol"/>
      </w:rPr>
    </w:lvl>
    <w:lvl w:ilvl="2">
      <w:start w:val="1"/>
      <w:numFmt w:val="bullet"/>
      <w:suff w:val="tab"/>
      <w:lvlText w:val="§"/>
      <w:lvlJc w:val="left"/>
      <w:pPr>
        <w:ind w:left="2160" w:hanging="349"/>
      </w:pPr>
      <w:rPr>
        <w:rFonts w:ascii="Wingdings" w:hAnsi="Wingdings" w:cs="Wingdings" w:eastAsia="Wingdings"/>
      </w:rPr>
    </w:lvl>
    <w:lvl w:ilvl="3">
      <w:start w:val="1"/>
      <w:numFmt w:val="bullet"/>
      <w:suff w:val="tab"/>
      <w:lvlText w:val="·"/>
      <w:lvlJc w:val="left"/>
      <w:pPr>
        <w:ind w:left="2880" w:hanging="349"/>
      </w:pPr>
      <w:rPr>
        <w:rFonts w:ascii="Symbol" w:hAnsi="Symbol" w:cs="Symbol" w:eastAsia="Symbol"/>
      </w:rPr>
    </w:lvl>
    <w:lvl w:ilvl="4">
      <w:start w:val="1"/>
      <w:numFmt w:val="bullet"/>
      <w:suff w:val="tab"/>
      <w:lvlText w:val="o"/>
      <w:lvlJc w:val="left"/>
      <w:pPr>
        <w:ind w:left="3600" w:hanging="349"/>
      </w:pPr>
      <w:rPr>
        <w:rFonts w:ascii="Courier New" w:hAnsi="Courier New" w:cs="Courier New" w:eastAsia="Courier New"/>
      </w:rPr>
    </w:lvl>
    <w:lvl w:ilvl="5">
      <w:start w:val="1"/>
      <w:numFmt w:val="bullet"/>
      <w:suff w:val="tab"/>
      <w:lvlText w:val="§"/>
      <w:lvlJc w:val="left"/>
      <w:pPr>
        <w:ind w:left="4320" w:hanging="349"/>
      </w:pPr>
      <w:rPr>
        <w:rFonts w:ascii="Wingdings" w:hAnsi="Wingdings" w:cs="Wingdings" w:eastAsia="Wingdings"/>
      </w:rPr>
    </w:lvl>
    <w:lvl w:ilvl="6">
      <w:start w:val="1"/>
      <w:numFmt w:val="bullet"/>
      <w:suff w:val="tab"/>
      <w:lvlText w:val="·"/>
      <w:lvlJc w:val="left"/>
      <w:pPr>
        <w:ind w:left="5040" w:hanging="349"/>
      </w:pPr>
      <w:rPr>
        <w:rFonts w:ascii="Symbol" w:hAnsi="Symbol" w:cs="Symbol" w:eastAsia="Symbol"/>
      </w:rPr>
    </w:lvl>
    <w:lvl w:ilvl="7">
      <w:start w:val="1"/>
      <w:numFmt w:val="bullet"/>
      <w:suff w:val="tab"/>
      <w:lvlText w:val="o"/>
      <w:lvlJc w:val="left"/>
      <w:pPr>
        <w:ind w:left="5760" w:hanging="349"/>
      </w:pPr>
      <w:rPr>
        <w:rFonts w:ascii="Courier New" w:hAnsi="Courier New" w:cs="Courier New" w:eastAsia="Courier New"/>
      </w:rPr>
    </w:lvl>
    <w:lvl w:ilvl="8">
      <w:start w:val="1"/>
      <w:numFmt w:val="bullet"/>
      <w:suff w:val="tab"/>
      <w:lvlText w:val="§"/>
      <w:lvlJc w:val="left"/>
      <w:pPr>
        <w:ind w:left="6480" w:hanging="349"/>
      </w:pPr>
      <w:rPr>
        <w:rFonts w:ascii="Wingdings" w:hAnsi="Wingdings" w:cs="Wingdings" w:eastAsia="Wingdings"/>
      </w:rPr>
    </w:lvl>
  </w:abstractNum>
  <w:abstractNum w:abstractNumId="228">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229">
    <w:multiLevelType w:val="hybridMultilevel"/>
    <w:lvl w:ilvl="0">
      <w:start w:val="1"/>
      <w:numFmt w:val="decimal"/>
      <w:suff w:val="tab"/>
      <w:lvlText w:val="%1."/>
      <w:lvlJc w:val="left"/>
      <w:pPr>
        <w:ind w:left="643" w:hanging="347"/>
        <w:tabs>
          <w:tab w:val="left" w:pos="643"/>
        </w:tabs>
      </w:p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230">
    <w:multiLevelType w:val="hybridMultilevel"/>
    <w:lvl w:ilvl="0">
      <w:start w:val="1"/>
      <w:numFmt w:val="bullet"/>
      <w:suff w:val="tab"/>
      <w:lvlText w:val="v"/>
      <w:lvlJc w:val="left"/>
      <w:pPr>
        <w:ind w:left="360" w:hanging="328"/>
      </w:pPr>
      <w:rPr>
        <w:rFonts w:ascii="Wingdings" w:hAnsi="Wingdings" w:cs="Wingdings" w:eastAsia="Wingdings"/>
      </w:rPr>
    </w:lvl>
    <w:lvl w:ilvl="1">
      <w:start w:val="1"/>
      <w:numFmt w:val="bullet"/>
      <w:suff w:val="tab"/>
      <w:lvlText w:val="Ø"/>
      <w:lvlJc w:val="left"/>
      <w:pPr>
        <w:ind w:left="720" w:hanging="328"/>
      </w:pPr>
      <w:rPr>
        <w:rFonts w:ascii="Wingdings" w:hAnsi="Wingdings" w:cs="Wingdings" w:eastAsia="Wingdings"/>
      </w:rPr>
    </w:lvl>
    <w:lvl w:ilvl="2">
      <w:start w:val="1"/>
      <w:numFmt w:val="bullet"/>
      <w:suff w:val="tab"/>
      <w:lvlText w:val="§"/>
      <w:lvlJc w:val="left"/>
      <w:pPr>
        <w:ind w:left="1080" w:hanging="328"/>
      </w:pPr>
      <w:rPr>
        <w:rFonts w:ascii="Wingdings" w:hAnsi="Wingdings" w:cs="Wingdings" w:eastAsia="Wingdings"/>
      </w:rPr>
    </w:lvl>
    <w:lvl w:ilvl="3">
      <w:start w:val="1"/>
      <w:numFmt w:val="bullet"/>
      <w:suff w:val="tab"/>
      <w:lvlText w:val="·"/>
      <w:lvlJc w:val="left"/>
      <w:pPr>
        <w:ind w:left="1440" w:hanging="328"/>
      </w:pPr>
      <w:rPr>
        <w:rFonts w:ascii="Symbol" w:hAnsi="Symbol" w:cs="Symbol" w:eastAsia="Symbol"/>
      </w:rPr>
    </w:lvl>
    <w:lvl w:ilvl="4">
      <w:start w:val="1"/>
      <w:numFmt w:val="bullet"/>
      <w:suff w:val="tab"/>
      <w:lvlText w:val="¨"/>
      <w:lvlJc w:val="left"/>
      <w:pPr>
        <w:ind w:left="1800" w:hanging="328"/>
      </w:pPr>
      <w:rPr>
        <w:rFonts w:ascii="Symbol" w:hAnsi="Symbol" w:cs="Symbol" w:eastAsia="Symbol"/>
      </w:rPr>
    </w:lvl>
    <w:lvl w:ilvl="5">
      <w:start w:val="1"/>
      <w:numFmt w:val="bullet"/>
      <w:suff w:val="tab"/>
      <w:lvlText w:val="Ø"/>
      <w:lvlJc w:val="left"/>
      <w:pPr>
        <w:ind w:left="2160" w:hanging="328"/>
      </w:pPr>
      <w:rPr>
        <w:rFonts w:ascii="Wingdings" w:hAnsi="Wingdings" w:cs="Wingdings" w:eastAsia="Wingdings"/>
      </w:rPr>
    </w:lvl>
    <w:lvl w:ilvl="6">
      <w:start w:val="1"/>
      <w:numFmt w:val="bullet"/>
      <w:suff w:val="tab"/>
      <w:lvlText w:val="§"/>
      <w:lvlJc w:val="left"/>
      <w:pPr>
        <w:ind w:left="2520" w:hanging="328"/>
      </w:pPr>
      <w:rPr>
        <w:rFonts w:ascii="Wingdings" w:hAnsi="Wingdings" w:cs="Wingdings" w:eastAsia="Wingdings"/>
      </w:rPr>
    </w:lvl>
    <w:lvl w:ilvl="7">
      <w:start w:val="1"/>
      <w:numFmt w:val="bullet"/>
      <w:suff w:val="tab"/>
      <w:lvlText w:val="·"/>
      <w:lvlJc w:val="left"/>
      <w:pPr>
        <w:ind w:left="2880" w:hanging="328"/>
      </w:pPr>
      <w:rPr>
        <w:rFonts w:ascii="Symbol" w:hAnsi="Symbol" w:cs="Symbol" w:eastAsia="Symbol"/>
      </w:rPr>
    </w:lvl>
    <w:lvl w:ilvl="8">
      <w:start w:val="1"/>
      <w:numFmt w:val="bullet"/>
      <w:suff w:val="tab"/>
      <w:lvlText w:val="¨"/>
      <w:lvlJc w:val="left"/>
      <w:pPr>
        <w:ind w:left="3240" w:hanging="328"/>
      </w:pPr>
      <w:rPr>
        <w:rFonts w:ascii="Symbol" w:hAnsi="Symbol" w:cs="Symbol" w:eastAsia="Symbol"/>
      </w:rPr>
    </w:lvl>
  </w:abstractNum>
  <w:abstractNum w:abstractNumId="231">
    <w:multiLevelType w:val="hybridMultilevel"/>
    <w:lvl w:ilvl="0">
      <w:start w:val="1"/>
      <w:numFmt w:val="bullet"/>
      <w:suff w:val="tab"/>
      <w:lvlText w:val=""/>
      <w:lvlJc w:val="left"/>
      <w:pPr>
        <w:ind w:left="643" w:hanging="347"/>
        <w:tabs>
          <w:tab w:val="left" w:pos="643"/>
        </w:tabs>
      </w:pPr>
      <w:rPr>
        <w:rFonts w:ascii="Symbol" w:hAnsi="Symbol" w:hint="default"/>
      </w:r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232">
    <w:multiLevelType w:val="hybridMultilevel"/>
    <w:lvl w:ilvl="0">
      <w:start w:val="1"/>
      <w:numFmt w:val="decimal"/>
      <w:suff w:val="tab"/>
      <w:lvlText w:val="%1"/>
      <w:lvlJc w:val="left"/>
      <w:pPr>
        <w:ind w:left="360" w:hanging="346"/>
      </w:pPr>
      <w:rPr>
        <w:rFonts w:hint="default"/>
      </w:r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rPr>
        <w:rFonts w:hint="default"/>
      </w:rPr>
    </w:lvl>
    <w:lvl w:ilvl="5">
      <w:start w:val="1"/>
      <w:numFmt w:val="decimal"/>
      <w:suff w:val="tab"/>
      <w:lvlText w:val="%1.%2.%3.%4.%5.%6."/>
      <w:lvlJc w:val="left"/>
      <w:pPr>
        <w:ind w:left="2736" w:hanging="922"/>
      </w:pPr>
      <w:rPr>
        <w:rFonts w:hint="default"/>
      </w:rPr>
    </w:lvl>
    <w:lvl w:ilvl="6">
      <w:start w:val="1"/>
      <w:numFmt w:val="decimal"/>
      <w:suff w:val="tab"/>
      <w:lvlText w:val="%1.%2.%3.%4.%5.%6.%7."/>
      <w:lvlJc w:val="left"/>
      <w:pPr>
        <w:ind w:left="3240" w:hanging="1066"/>
      </w:pPr>
      <w:rPr>
        <w:rFonts w:hint="default"/>
      </w:rPr>
    </w:lvl>
    <w:lvl w:ilvl="7">
      <w:start w:val="1"/>
      <w:numFmt w:val="decimal"/>
      <w:suff w:val="tab"/>
      <w:lvlText w:val="%1.%2.%3.%4.%5.%6.%7.%8."/>
      <w:lvlJc w:val="left"/>
      <w:pPr>
        <w:ind w:left="3744" w:hanging="1210"/>
      </w:pPr>
      <w:rPr>
        <w:rFonts w:hint="default"/>
      </w:rPr>
    </w:lvl>
    <w:lvl w:ilvl="8">
      <w:start w:val="1"/>
      <w:numFmt w:val="decimal"/>
      <w:suff w:val="tab"/>
      <w:lvlText w:val="%1.%2.%3.%4.%5.%6.%7.%8.%9."/>
      <w:lvlJc w:val="left"/>
      <w:pPr>
        <w:ind w:left="4320" w:hanging="1426"/>
      </w:pPr>
      <w:rPr>
        <w:rFonts w:hint="default"/>
      </w:rPr>
    </w:lvl>
  </w:abstractNum>
  <w:abstractNum w:abstractNumId="233">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
      <w:lvlJc w:val="left"/>
      <w:pPr>
        <w:ind w:left="1440" w:hanging="347"/>
      </w:pPr>
      <w:rPr>
        <w:rFonts w:ascii="Wingdings" w:hAnsi="Wingdings"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234">
    <w:multiLevelType w:val="hybridMultilevel"/>
    <w:lvl w:ilvl="0">
      <w:start w:val="1"/>
      <w:numFmt w:val="bullet"/>
      <w:suff w:val="tab"/>
      <w:lvlText w:val="·"/>
      <w:lvlJc w:val="left"/>
      <w:pPr>
        <w:ind w:left="720" w:hanging="350"/>
      </w:pPr>
      <w:rPr>
        <w:rFonts w:ascii="Symbol" w:hAnsi="Symbol" w:cs="Symbol" w:eastAsia="Symbol"/>
        <w:color w:val="0E101A"/>
        <w:sz w:val="24"/>
      </w:rPr>
    </w:lvl>
    <w:lvl w:ilvl="1">
      <w:start w:val="1"/>
      <w:numFmt w:val="bullet"/>
      <w:suff w:val="tab"/>
      <w:lvlText w:val="·"/>
      <w:lvlJc w:val="left"/>
      <w:pPr>
        <w:ind w:left="1440" w:hanging="350"/>
      </w:pPr>
      <w:rPr>
        <w:rFonts w:ascii="Symbol" w:hAnsi="Symbol" w:cs="Symbol" w:eastAsia="Symbol"/>
        <w:color w:val="0E101A"/>
        <w:sz w:val="24"/>
      </w:rPr>
    </w:lvl>
    <w:lvl w:ilvl="2">
      <w:start w:val="1"/>
      <w:numFmt w:val="bullet"/>
      <w:suff w:val="tab"/>
      <w:lvlText w:val="·"/>
      <w:lvlJc w:val="left"/>
      <w:pPr>
        <w:ind w:left="2160" w:hanging="350"/>
      </w:pPr>
      <w:rPr>
        <w:rFonts w:ascii="Symbol" w:hAnsi="Symbol" w:cs="Symbol" w:eastAsia="Symbol"/>
        <w:color w:val="0E101A"/>
        <w:sz w:val="24"/>
      </w:rPr>
    </w:lvl>
    <w:lvl w:ilvl="3">
      <w:start w:val="1"/>
      <w:numFmt w:val="bullet"/>
      <w:suff w:val="tab"/>
      <w:lvlText w:val="·"/>
      <w:lvlJc w:val="left"/>
      <w:pPr>
        <w:ind w:left="2880" w:hanging="350"/>
      </w:pPr>
      <w:rPr>
        <w:rFonts w:ascii="Symbol" w:hAnsi="Symbol" w:cs="Symbol" w:eastAsia="Symbol"/>
        <w:color w:val="0E101A"/>
        <w:sz w:val="24"/>
      </w:rPr>
    </w:lvl>
    <w:lvl w:ilvl="4">
      <w:start w:val="1"/>
      <w:numFmt w:val="bullet"/>
      <w:suff w:val="tab"/>
      <w:lvlText w:val="·"/>
      <w:lvlJc w:val="left"/>
      <w:pPr>
        <w:ind w:left="3600" w:hanging="350"/>
      </w:pPr>
      <w:rPr>
        <w:rFonts w:ascii="Symbol" w:hAnsi="Symbol" w:cs="Symbol" w:eastAsia="Symbol"/>
        <w:color w:val="0E101A"/>
        <w:sz w:val="24"/>
      </w:rPr>
    </w:lvl>
    <w:lvl w:ilvl="5">
      <w:start w:val="1"/>
      <w:numFmt w:val="bullet"/>
      <w:suff w:val="tab"/>
      <w:lvlText w:val="·"/>
      <w:lvlJc w:val="left"/>
      <w:pPr>
        <w:ind w:left="4320" w:hanging="350"/>
      </w:pPr>
      <w:rPr>
        <w:rFonts w:ascii="Symbol" w:hAnsi="Symbol" w:cs="Symbol" w:eastAsia="Symbol"/>
        <w:color w:val="0E101A"/>
        <w:sz w:val="24"/>
      </w:rPr>
    </w:lvl>
    <w:lvl w:ilvl="6">
      <w:start w:val="1"/>
      <w:numFmt w:val="bullet"/>
      <w:suff w:val="tab"/>
      <w:lvlText w:val="·"/>
      <w:lvlJc w:val="left"/>
      <w:pPr>
        <w:ind w:left="5040" w:hanging="350"/>
      </w:pPr>
      <w:rPr>
        <w:rFonts w:ascii="Symbol" w:hAnsi="Symbol" w:cs="Symbol" w:eastAsia="Symbol"/>
        <w:color w:val="0E101A"/>
        <w:sz w:val="24"/>
      </w:rPr>
    </w:lvl>
    <w:lvl w:ilvl="7">
      <w:start w:val="1"/>
      <w:numFmt w:val="bullet"/>
      <w:suff w:val="tab"/>
      <w:lvlText w:val="·"/>
      <w:lvlJc w:val="left"/>
      <w:pPr>
        <w:ind w:left="5760" w:hanging="350"/>
      </w:pPr>
      <w:rPr>
        <w:rFonts w:ascii="Symbol" w:hAnsi="Symbol" w:cs="Symbol" w:eastAsia="Symbol"/>
        <w:color w:val="0E101A"/>
        <w:sz w:val="24"/>
      </w:rPr>
    </w:lvl>
    <w:lvl w:ilvl="8">
      <w:start w:val="1"/>
      <w:numFmt w:val="bullet"/>
      <w:suff w:val="tab"/>
      <w:lvlText w:val="·"/>
      <w:lvlJc w:val="left"/>
      <w:pPr>
        <w:ind w:left="6480" w:hanging="350"/>
      </w:pPr>
      <w:rPr>
        <w:rFonts w:ascii="Symbol" w:hAnsi="Symbol" w:cs="Symbol" w:eastAsia="Symbol"/>
        <w:color w:val="0E101A"/>
        <w:sz w:val="24"/>
      </w:rPr>
    </w:lvl>
  </w:abstractNum>
  <w:abstractNum w:abstractNumId="235">
    <w:multiLevelType w:val="hybridMultilevel"/>
    <w:lvl w:ilvl="0">
      <w:start w:val="1"/>
      <w:numFmt w:val="bullet"/>
      <w:suff w:val="tab"/>
      <w:lvlText w:val="·"/>
      <w:lvlJc w:val="left"/>
      <w:pPr>
        <w:ind w:left="720" w:hanging="348"/>
      </w:pPr>
      <w:rPr>
        <w:rFonts w:ascii="Symbol" w:hAnsi="Symbol" w:cs="Symbol" w:eastAsia="Symbol"/>
      </w:rPr>
    </w:lvl>
    <w:lvl w:ilvl="1">
      <w:start w:val="1"/>
      <w:numFmt w:val="bullet"/>
      <w:suff w:val="tab"/>
      <w:lvlText w:val="o"/>
      <w:lvlJc w:val="left"/>
      <w:pPr>
        <w:ind w:left="1440" w:hanging="348"/>
      </w:pPr>
      <w:rPr>
        <w:rFonts w:ascii="Courier New" w:hAnsi="Courier New" w:cs="Courier New" w:eastAsia="Courier New"/>
      </w:rPr>
    </w:lvl>
    <w:lvl w:ilvl="2">
      <w:start w:val="1"/>
      <w:numFmt w:val="bullet"/>
      <w:suff w:val="tab"/>
      <w:lvlText w:val="§"/>
      <w:lvlJc w:val="left"/>
      <w:pPr>
        <w:ind w:left="2160" w:hanging="348"/>
      </w:pPr>
      <w:rPr>
        <w:rFonts w:ascii="Wingdings" w:hAnsi="Wingdings" w:cs="Wingdings" w:eastAsia="Wingdings"/>
      </w:rPr>
    </w:lvl>
    <w:lvl w:ilvl="3">
      <w:start w:val="1"/>
      <w:numFmt w:val="bullet"/>
      <w:suff w:val="tab"/>
      <w:lvlText w:val="·"/>
      <w:lvlJc w:val="left"/>
      <w:pPr>
        <w:ind w:left="2880" w:hanging="348"/>
      </w:pPr>
      <w:rPr>
        <w:rFonts w:ascii="Symbol" w:hAnsi="Symbol" w:cs="Symbol" w:eastAsia="Symbol"/>
      </w:rPr>
    </w:lvl>
    <w:lvl w:ilvl="4">
      <w:start w:val="1"/>
      <w:numFmt w:val="bullet"/>
      <w:suff w:val="tab"/>
      <w:lvlText w:val="o"/>
      <w:lvlJc w:val="left"/>
      <w:pPr>
        <w:ind w:left="3600" w:hanging="348"/>
      </w:pPr>
      <w:rPr>
        <w:rFonts w:ascii="Courier New" w:hAnsi="Courier New" w:cs="Courier New" w:eastAsia="Courier New"/>
      </w:rPr>
    </w:lvl>
    <w:lvl w:ilvl="5">
      <w:start w:val="1"/>
      <w:numFmt w:val="bullet"/>
      <w:suff w:val="tab"/>
      <w:lvlText w:val="§"/>
      <w:lvlJc w:val="left"/>
      <w:pPr>
        <w:ind w:left="4320" w:hanging="348"/>
      </w:pPr>
      <w:rPr>
        <w:rFonts w:ascii="Wingdings" w:hAnsi="Wingdings" w:cs="Wingdings" w:eastAsia="Wingdings"/>
      </w:rPr>
    </w:lvl>
    <w:lvl w:ilvl="6">
      <w:start w:val="1"/>
      <w:numFmt w:val="bullet"/>
      <w:suff w:val="tab"/>
      <w:lvlText w:val="·"/>
      <w:lvlJc w:val="left"/>
      <w:pPr>
        <w:ind w:left="5040" w:hanging="348"/>
      </w:pPr>
      <w:rPr>
        <w:rFonts w:ascii="Symbol" w:hAnsi="Symbol" w:cs="Symbol" w:eastAsia="Symbol"/>
      </w:rPr>
    </w:lvl>
    <w:lvl w:ilvl="7">
      <w:start w:val="1"/>
      <w:numFmt w:val="bullet"/>
      <w:suff w:val="tab"/>
      <w:lvlText w:val="o"/>
      <w:lvlJc w:val="left"/>
      <w:pPr>
        <w:ind w:left="5760" w:hanging="348"/>
      </w:pPr>
      <w:rPr>
        <w:rFonts w:ascii="Courier New" w:hAnsi="Courier New" w:cs="Courier New" w:eastAsia="Courier New"/>
      </w:rPr>
    </w:lvl>
    <w:lvl w:ilvl="8">
      <w:start w:val="1"/>
      <w:numFmt w:val="bullet"/>
      <w:suff w:val="tab"/>
      <w:lvlText w:val="§"/>
      <w:lvlJc w:val="left"/>
      <w:pPr>
        <w:ind w:left="6480" w:hanging="348"/>
      </w:pPr>
      <w:rPr>
        <w:rFonts w:ascii="Wingdings" w:hAnsi="Wingdings" w:cs="Wingdings" w:eastAsia="Wingdings"/>
      </w:rPr>
    </w:lvl>
  </w:abstractNum>
  <w:abstractNum w:abstractNumId="236">
    <w:multiLevelType w:val="hybridMultilevel"/>
    <w:lvl w:ilvl="0">
      <w:start w:val="1"/>
      <w:numFmt w:val="bullet"/>
      <w:suff w:val="tab"/>
      <w:lvlText w:val="·"/>
      <w:lvlJc w:val="left"/>
      <w:pPr>
        <w:ind w:left="720" w:hanging="356"/>
      </w:pPr>
      <w:rPr>
        <w:rFonts w:ascii="Symbol" w:hAnsi="Symbol" w:cs="Symbol" w:eastAsia="Symbol"/>
      </w:rPr>
    </w:lvl>
    <w:lvl w:ilvl="1">
      <w:start w:val="1"/>
      <w:numFmt w:val="bullet"/>
      <w:suff w:val="tab"/>
      <w:lvlText w:val="·"/>
      <w:lvlJc w:val="left"/>
      <w:pPr>
        <w:ind w:left="1440" w:hanging="356"/>
      </w:pPr>
      <w:rPr>
        <w:rFonts w:ascii="Symbol" w:hAnsi="Symbol" w:cs="Symbol" w:eastAsia="Symbol"/>
      </w:rPr>
    </w:lvl>
    <w:lvl w:ilvl="2">
      <w:start w:val="1"/>
      <w:numFmt w:val="bullet"/>
      <w:suff w:val="tab"/>
      <w:lvlText w:val="§"/>
      <w:lvlJc w:val="left"/>
      <w:pPr>
        <w:ind w:left="2160" w:hanging="356"/>
      </w:pPr>
      <w:rPr>
        <w:rFonts w:ascii="Wingdings" w:hAnsi="Wingdings" w:cs="Wingdings" w:eastAsia="Wingdings"/>
      </w:rPr>
    </w:lvl>
    <w:lvl w:ilvl="3">
      <w:start w:val="1"/>
      <w:numFmt w:val="bullet"/>
      <w:suff w:val="tab"/>
      <w:lvlText w:val="·"/>
      <w:lvlJc w:val="left"/>
      <w:pPr>
        <w:ind w:left="2880" w:hanging="356"/>
      </w:pPr>
      <w:rPr>
        <w:rFonts w:ascii="Symbol" w:hAnsi="Symbol" w:cs="Symbol" w:eastAsia="Symbol"/>
      </w:rPr>
    </w:lvl>
    <w:lvl w:ilvl="4">
      <w:start w:val="1"/>
      <w:numFmt w:val="bullet"/>
      <w:suff w:val="tab"/>
      <w:lvlText w:val="o"/>
      <w:lvlJc w:val="left"/>
      <w:pPr>
        <w:ind w:left="3600" w:hanging="356"/>
      </w:pPr>
      <w:rPr>
        <w:rFonts w:ascii="Courier New" w:hAnsi="Courier New" w:cs="Courier New" w:eastAsia="Courier New"/>
      </w:rPr>
    </w:lvl>
    <w:lvl w:ilvl="5">
      <w:start w:val="1"/>
      <w:numFmt w:val="bullet"/>
      <w:suff w:val="tab"/>
      <w:lvlText w:val="§"/>
      <w:lvlJc w:val="left"/>
      <w:pPr>
        <w:ind w:left="4320" w:hanging="356"/>
      </w:pPr>
      <w:rPr>
        <w:rFonts w:ascii="Wingdings" w:hAnsi="Wingdings" w:cs="Wingdings" w:eastAsia="Wingdings"/>
      </w:rPr>
    </w:lvl>
    <w:lvl w:ilvl="6">
      <w:start w:val="1"/>
      <w:numFmt w:val="bullet"/>
      <w:suff w:val="tab"/>
      <w:lvlText w:val="·"/>
      <w:lvlJc w:val="left"/>
      <w:pPr>
        <w:ind w:left="5040" w:hanging="356"/>
      </w:pPr>
      <w:rPr>
        <w:rFonts w:ascii="Symbol" w:hAnsi="Symbol" w:cs="Symbol" w:eastAsia="Symbol"/>
      </w:rPr>
    </w:lvl>
    <w:lvl w:ilvl="7">
      <w:start w:val="1"/>
      <w:numFmt w:val="bullet"/>
      <w:suff w:val="tab"/>
      <w:lvlText w:val="o"/>
      <w:lvlJc w:val="left"/>
      <w:pPr>
        <w:ind w:left="5760" w:hanging="356"/>
      </w:pPr>
      <w:rPr>
        <w:rFonts w:ascii="Courier New" w:hAnsi="Courier New" w:cs="Courier New" w:eastAsia="Courier New"/>
      </w:rPr>
    </w:lvl>
    <w:lvl w:ilvl="8">
      <w:start w:val="1"/>
      <w:numFmt w:val="bullet"/>
      <w:suff w:val="tab"/>
      <w:lvlText w:val="§"/>
      <w:lvlJc w:val="left"/>
      <w:pPr>
        <w:ind w:left="6480" w:hanging="356"/>
      </w:pPr>
      <w:rPr>
        <w:rFonts w:ascii="Wingdings" w:hAnsi="Wingdings" w:cs="Wingdings" w:eastAsia="Wingdings"/>
      </w:rPr>
    </w:lvl>
  </w:abstractNum>
  <w:abstractNum w:abstractNumId="237">
    <w:multiLevelType w:val="hybridMultilevel"/>
    <w:lvl w:ilvl="0">
      <w:start w:val="1"/>
      <w:numFmt w:val="decimal"/>
      <w:pStyle w:val="410"/>
      <w:suff w:val="tab"/>
      <w:lvlText w:val="%1"/>
      <w:lvlJc w:val="left"/>
      <w:pPr>
        <w:ind w:left="360" w:hanging="346"/>
      </w:pPr>
      <w:rPr>
        <w:rFonts w:hint="default"/>
      </w:rPr>
    </w:lvl>
    <w:lvl w:ilvl="1">
      <w:start w:val="1"/>
      <w:numFmt w:val="decimal"/>
      <w:pStyle w:val="411"/>
      <w:suff w:val="tab"/>
      <w:lvlText w:val="%1.%2."/>
      <w:lvlJc w:val="left"/>
      <w:pPr>
        <w:ind w:left="792" w:hanging="418"/>
      </w:pPr>
    </w:lvl>
    <w:lvl w:ilvl="2">
      <w:start w:val="1"/>
      <w:numFmt w:val="decimal"/>
      <w:pStyle w:val="412"/>
      <w:suff w:val="tab"/>
      <w:lvlText w:val="%1.%2.%3."/>
      <w:lvlJc w:val="left"/>
      <w:pPr>
        <w:ind w:left="1224" w:hanging="490"/>
      </w:pPr>
    </w:lvl>
    <w:lvl w:ilvl="3">
      <w:start w:val="1"/>
      <w:numFmt w:val="decimal"/>
      <w:pStyle w:val="413"/>
      <w:suff w:val="tab"/>
      <w:lvlText w:val="%1.%2.%3.%4."/>
      <w:lvlJc w:val="left"/>
      <w:pPr>
        <w:ind w:left="1728" w:hanging="634"/>
      </w:pPr>
    </w:lvl>
    <w:lvl w:ilvl="4">
      <w:start w:val="1"/>
      <w:numFmt w:val="decimal"/>
      <w:suff w:val="tab"/>
      <w:lvlText w:val="%1.%2.%3.%4.%5."/>
      <w:lvlJc w:val="left"/>
      <w:pPr>
        <w:ind w:left="2232" w:hanging="778"/>
      </w:pPr>
      <w:rPr>
        <w:rFonts w:hint="default"/>
      </w:rPr>
    </w:lvl>
    <w:lvl w:ilvl="5">
      <w:start w:val="1"/>
      <w:numFmt w:val="decimal"/>
      <w:suff w:val="tab"/>
      <w:lvlText w:val="%1.%2.%3.%4.%5.%6."/>
      <w:lvlJc w:val="left"/>
      <w:pPr>
        <w:ind w:left="2736" w:hanging="922"/>
      </w:pPr>
      <w:rPr>
        <w:rFonts w:hint="default"/>
      </w:rPr>
    </w:lvl>
    <w:lvl w:ilvl="6">
      <w:start w:val="1"/>
      <w:numFmt w:val="decimal"/>
      <w:suff w:val="tab"/>
      <w:lvlText w:val="%1.%2.%3.%4.%5.%6.%7."/>
      <w:lvlJc w:val="left"/>
      <w:pPr>
        <w:ind w:left="3240" w:hanging="1066"/>
      </w:pPr>
      <w:rPr>
        <w:rFonts w:hint="default"/>
      </w:rPr>
    </w:lvl>
    <w:lvl w:ilvl="7">
      <w:start w:val="1"/>
      <w:numFmt w:val="decimal"/>
      <w:suff w:val="tab"/>
      <w:lvlText w:val="%1.%2.%3.%4.%5.%6.%7.%8."/>
      <w:lvlJc w:val="left"/>
      <w:pPr>
        <w:ind w:left="3744" w:hanging="1210"/>
      </w:pPr>
      <w:rPr>
        <w:rFonts w:hint="default"/>
      </w:rPr>
    </w:lvl>
    <w:lvl w:ilvl="8">
      <w:start w:val="1"/>
      <w:numFmt w:val="decimal"/>
      <w:suff w:val="tab"/>
      <w:lvlText w:val="%1.%2.%3.%4.%5.%6.%7.%8.%9."/>
      <w:lvlJc w:val="left"/>
      <w:pPr>
        <w:ind w:left="4320" w:hanging="1426"/>
      </w:pPr>
      <w:rPr>
        <w:rFonts w:hint="default"/>
      </w:rPr>
    </w:lvl>
  </w:abstractNum>
  <w:abstractNum w:abstractNumId="238">
    <w:multiLevelType w:val="hybridMultilevel"/>
    <w:lvl w:ilvl="0">
      <w:start w:val="1"/>
      <w:numFmt w:val="bullet"/>
      <w:suff w:val="tab"/>
      <w:lvlText w:val="-"/>
      <w:lvlJc w:val="left"/>
      <w:pPr>
        <w:ind w:left="1080" w:hanging="706"/>
      </w:pPr>
      <w:rPr>
        <w:rFonts w:ascii="Calibri" w:hAnsi="Calibri" w:cs="Calibri" w:eastAsia="Times New Roman"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39">
    <w:multiLevelType w:val="hybridMultilevel"/>
    <w:lvl w:ilvl="0">
      <w:start w:val="1"/>
      <w:numFmt w:val="bullet"/>
      <w:suff w:val="tab"/>
      <w:lvlText w:val="·"/>
      <w:lvlJc w:val="left"/>
      <w:pPr>
        <w:ind w:left="722" w:hanging="324"/>
      </w:pPr>
      <w:rPr>
        <w:rFonts w:ascii="Symbol" w:hAnsi="Symbol" w:cs="Symbol" w:eastAsia="Symbol"/>
      </w:rPr>
    </w:lvl>
    <w:lvl w:ilvl="1">
      <w:start w:val="1"/>
      <w:numFmt w:val="bullet"/>
      <w:suff w:val="tab"/>
      <w:lvlText w:val="o"/>
      <w:lvlJc w:val="left"/>
      <w:pPr>
        <w:ind w:left="1442" w:hanging="324"/>
      </w:pPr>
      <w:rPr>
        <w:rFonts w:ascii="Courier New" w:hAnsi="Courier New" w:cs="Courier New" w:eastAsia="Courier New"/>
      </w:rPr>
    </w:lvl>
    <w:lvl w:ilvl="2">
      <w:start w:val="1"/>
      <w:numFmt w:val="bullet"/>
      <w:suff w:val="tab"/>
      <w:lvlText w:val="§"/>
      <w:lvlJc w:val="left"/>
      <w:pPr>
        <w:ind w:left="2162" w:hanging="324"/>
      </w:pPr>
      <w:rPr>
        <w:rFonts w:ascii="Wingdings" w:hAnsi="Wingdings" w:cs="Wingdings" w:eastAsia="Wingdings"/>
      </w:rPr>
    </w:lvl>
    <w:lvl w:ilvl="3">
      <w:start w:val="1"/>
      <w:numFmt w:val="bullet"/>
      <w:suff w:val="tab"/>
      <w:lvlText w:val="·"/>
      <w:lvlJc w:val="left"/>
      <w:pPr>
        <w:ind w:left="2882" w:hanging="324"/>
      </w:pPr>
      <w:rPr>
        <w:rFonts w:ascii="Symbol" w:hAnsi="Symbol" w:cs="Symbol" w:eastAsia="Symbol"/>
      </w:rPr>
    </w:lvl>
    <w:lvl w:ilvl="4">
      <w:start w:val="1"/>
      <w:numFmt w:val="bullet"/>
      <w:suff w:val="tab"/>
      <w:lvlText w:val="o"/>
      <w:lvlJc w:val="left"/>
      <w:pPr>
        <w:ind w:left="3602" w:hanging="324"/>
      </w:pPr>
      <w:rPr>
        <w:rFonts w:ascii="Courier New" w:hAnsi="Courier New" w:cs="Courier New" w:eastAsia="Courier New"/>
      </w:rPr>
    </w:lvl>
    <w:lvl w:ilvl="5">
      <w:start w:val="1"/>
      <w:numFmt w:val="bullet"/>
      <w:suff w:val="tab"/>
      <w:lvlText w:val="§"/>
      <w:lvlJc w:val="left"/>
      <w:pPr>
        <w:ind w:left="4322" w:hanging="324"/>
      </w:pPr>
      <w:rPr>
        <w:rFonts w:ascii="Wingdings" w:hAnsi="Wingdings" w:cs="Wingdings" w:eastAsia="Wingdings"/>
      </w:rPr>
    </w:lvl>
    <w:lvl w:ilvl="6">
      <w:start w:val="1"/>
      <w:numFmt w:val="bullet"/>
      <w:suff w:val="tab"/>
      <w:lvlText w:val="·"/>
      <w:lvlJc w:val="left"/>
      <w:pPr>
        <w:ind w:left="5042" w:hanging="324"/>
      </w:pPr>
      <w:rPr>
        <w:rFonts w:ascii="Symbol" w:hAnsi="Symbol" w:cs="Symbol" w:eastAsia="Symbol"/>
      </w:rPr>
    </w:lvl>
    <w:lvl w:ilvl="7">
      <w:start w:val="1"/>
      <w:numFmt w:val="bullet"/>
      <w:suff w:val="tab"/>
      <w:lvlText w:val="o"/>
      <w:lvlJc w:val="left"/>
      <w:pPr>
        <w:ind w:left="5762" w:hanging="324"/>
      </w:pPr>
      <w:rPr>
        <w:rFonts w:ascii="Courier New" w:hAnsi="Courier New" w:cs="Courier New" w:eastAsia="Courier New"/>
      </w:rPr>
    </w:lvl>
    <w:lvl w:ilvl="8">
      <w:start w:val="1"/>
      <w:numFmt w:val="bullet"/>
      <w:suff w:val="tab"/>
      <w:lvlText w:val="§"/>
      <w:lvlJc w:val="left"/>
      <w:pPr>
        <w:ind w:left="6482" w:hanging="324"/>
      </w:pPr>
      <w:rPr>
        <w:rFonts w:ascii="Wingdings" w:hAnsi="Wingdings" w:cs="Wingdings" w:eastAsia="Wingdings"/>
      </w:rPr>
    </w:lvl>
  </w:abstractNum>
  <w:abstractNum w:abstractNumId="240">
    <w:multiLevelType w:val="hybridMultilevel"/>
    <w:lvl w:ilvl="0">
      <w:start w:val="1"/>
      <w:numFmt w:val="bullet"/>
      <w:suff w:val="tab"/>
      <w:lvlText w:val="-"/>
      <w:lvlJc w:val="left"/>
      <w:pPr>
        <w:ind w:left="720" w:hanging="323"/>
      </w:pPr>
      <w:rPr>
        <w:rFonts w:ascii="Calibri" w:hAnsi="Calibri" w:cs="Calibri" w:eastAsia="Calibri" w:hint="default"/>
      </w:rPr>
    </w:lvl>
    <w:lvl w:ilvl="1">
      <w:start w:val="1"/>
      <w:numFmt w:val="bullet"/>
      <w:suff w:val="tab"/>
      <w:lvlText w:val="o"/>
      <w:lvlJc w:val="left"/>
      <w:pPr>
        <w:ind w:left="1440" w:hanging="323"/>
      </w:pPr>
      <w:rPr>
        <w:rFonts w:ascii="Courier New" w:hAnsi="Courier New" w:cs="Courier New" w:hint="default"/>
      </w:rPr>
    </w:lvl>
    <w:lvl w:ilvl="2">
      <w:start w:val="1"/>
      <w:numFmt w:val="bullet"/>
      <w:suff w:val="tab"/>
      <w:lvlText w:val=""/>
      <w:lvlJc w:val="left"/>
      <w:pPr>
        <w:ind w:left="2160" w:hanging="323"/>
      </w:pPr>
      <w:rPr>
        <w:rFonts w:ascii="Wingdings" w:hAnsi="Wingdings" w:hint="default"/>
      </w:rPr>
    </w:lvl>
    <w:lvl w:ilvl="3">
      <w:start w:val="1"/>
      <w:numFmt w:val="bullet"/>
      <w:suff w:val="tab"/>
      <w:lvlText w:val=""/>
      <w:lvlJc w:val="left"/>
      <w:pPr>
        <w:ind w:left="2880" w:hanging="323"/>
      </w:pPr>
      <w:rPr>
        <w:rFonts w:ascii="Symbol" w:hAnsi="Symbol" w:hint="default"/>
      </w:rPr>
    </w:lvl>
    <w:lvl w:ilvl="4">
      <w:start w:val="1"/>
      <w:numFmt w:val="bullet"/>
      <w:suff w:val="tab"/>
      <w:lvlText w:val="o"/>
      <w:lvlJc w:val="left"/>
      <w:pPr>
        <w:ind w:left="3600" w:hanging="323"/>
      </w:pPr>
      <w:rPr>
        <w:rFonts w:ascii="Courier New" w:hAnsi="Courier New" w:cs="Courier New" w:hint="default"/>
      </w:rPr>
    </w:lvl>
    <w:lvl w:ilvl="5">
      <w:start w:val="1"/>
      <w:numFmt w:val="bullet"/>
      <w:suff w:val="tab"/>
      <w:lvlText w:val=""/>
      <w:lvlJc w:val="left"/>
      <w:pPr>
        <w:ind w:left="4320" w:hanging="323"/>
      </w:pPr>
      <w:rPr>
        <w:rFonts w:ascii="Wingdings" w:hAnsi="Wingdings" w:hint="default"/>
      </w:rPr>
    </w:lvl>
    <w:lvl w:ilvl="6">
      <w:start w:val="1"/>
      <w:numFmt w:val="bullet"/>
      <w:suff w:val="tab"/>
      <w:lvlText w:val=""/>
      <w:lvlJc w:val="left"/>
      <w:pPr>
        <w:ind w:left="5040" w:hanging="323"/>
      </w:pPr>
      <w:rPr>
        <w:rFonts w:ascii="Symbol" w:hAnsi="Symbol" w:hint="default"/>
      </w:rPr>
    </w:lvl>
    <w:lvl w:ilvl="7">
      <w:start w:val="1"/>
      <w:numFmt w:val="bullet"/>
      <w:suff w:val="tab"/>
      <w:lvlText w:val="o"/>
      <w:lvlJc w:val="left"/>
      <w:pPr>
        <w:ind w:left="5760" w:hanging="323"/>
      </w:pPr>
      <w:rPr>
        <w:rFonts w:ascii="Courier New" w:hAnsi="Courier New" w:cs="Courier New" w:hint="default"/>
      </w:rPr>
    </w:lvl>
    <w:lvl w:ilvl="8">
      <w:start w:val="1"/>
      <w:numFmt w:val="bullet"/>
      <w:suff w:val="tab"/>
      <w:lvlText w:val=""/>
      <w:lvlJc w:val="left"/>
      <w:pPr>
        <w:ind w:left="6480" w:hanging="323"/>
      </w:pPr>
      <w:rPr>
        <w:rFonts w:ascii="Wingdings" w:hAnsi="Wingdings" w:hint="default"/>
      </w:rPr>
    </w:lvl>
  </w:abstractNum>
  <w:abstractNum w:abstractNumId="241">
    <w:multiLevelType w:val="hybridMultilevel"/>
    <w:lvl w:ilvl="0">
      <w:start w:val="1"/>
      <w:numFmt w:val="decimal"/>
      <w:suff w:val="tab"/>
      <w:lvlText w:val="%1"/>
      <w:lvlJc w:val="left"/>
      <w:pPr>
        <w:ind w:left="432" w:hanging="419"/>
      </w:pPr>
    </w:lvl>
    <w:lvl w:ilvl="1">
      <w:start w:val="1"/>
      <w:numFmt w:val="decimal"/>
      <w:suff w:val="tab"/>
      <w:lvlText w:val="%1.%2"/>
      <w:lvlJc w:val="left"/>
      <w:pPr>
        <w:ind w:left="576" w:hanging="563"/>
      </w:pPr>
    </w:lvl>
    <w:lvl w:ilvl="2">
      <w:start w:val="1"/>
      <w:numFmt w:val="decimal"/>
      <w:suff w:val="tab"/>
      <w:lvlText w:val="%1.%2.%3"/>
      <w:lvlJc w:val="left"/>
      <w:pPr>
        <w:ind w:left="720" w:hanging="707"/>
      </w:pPr>
    </w:lvl>
    <w:lvl w:ilvl="3">
      <w:start w:val="1"/>
      <w:numFmt w:val="decimal"/>
      <w:suff w:val="tab"/>
      <w:lvlText w:val="%1.%2.%3.%4"/>
      <w:lvlJc w:val="left"/>
      <w:pPr>
        <w:ind w:left="864" w:hanging="851"/>
      </w:pPr>
    </w:lvl>
    <w:lvl w:ilvl="4">
      <w:start w:val="1"/>
      <w:numFmt w:val="decimal"/>
      <w:suff w:val="tab"/>
      <w:lvlText w:val="%1.%2.%3.%4.%5"/>
      <w:lvlJc w:val="left"/>
      <w:pPr>
        <w:ind w:left="1008" w:hanging="995"/>
      </w:pPr>
    </w:lvl>
    <w:lvl w:ilvl="5">
      <w:start w:val="1"/>
      <w:numFmt w:val="decimal"/>
      <w:suff w:val="tab"/>
      <w:lvlText w:val="%1.%2.%3.%4.%5.%6"/>
      <w:lvlJc w:val="left"/>
      <w:pPr>
        <w:ind w:left="1152" w:hanging="1139"/>
      </w:pPr>
    </w:lvl>
    <w:lvl w:ilvl="6">
      <w:start w:val="1"/>
      <w:numFmt w:val="decimal"/>
      <w:suff w:val="tab"/>
      <w:lvlText w:val="%1.%2.%3.%4.%5.%6.%7"/>
      <w:lvlJc w:val="left"/>
      <w:pPr>
        <w:ind w:left="1296" w:hanging="1283"/>
      </w:pPr>
    </w:lvl>
    <w:lvl w:ilvl="7">
      <w:start w:val="1"/>
      <w:numFmt w:val="decimal"/>
      <w:suff w:val="tab"/>
      <w:lvlText w:val="%1.%2.%3.%4.%5.%6.%7.%8"/>
      <w:lvlJc w:val="left"/>
      <w:pPr>
        <w:ind w:left="1440" w:hanging="1427"/>
      </w:pPr>
    </w:lvl>
    <w:lvl w:ilvl="8">
      <w:start w:val="1"/>
      <w:numFmt w:val="decimal"/>
      <w:suff w:val="tab"/>
      <w:lvlText w:val="%1.%2.%3.%4.%5.%6.%7.%8.%9"/>
      <w:lvlJc w:val="left"/>
      <w:pPr>
        <w:ind w:left="1584" w:hanging="1571"/>
      </w:pPr>
    </w:lvl>
  </w:abstractNum>
  <w:abstractNum w:abstractNumId="242">
    <w:multiLevelType w:val="hybridMultilevel"/>
    <w:lvl w:ilvl="0">
      <w:start w:val="1"/>
      <w:numFmt w:val="bullet"/>
      <w:suff w:val="tab"/>
      <w:lvlText w:val="·"/>
      <w:lvlJc w:val="left"/>
      <w:pPr>
        <w:ind w:left="722" w:hanging="326"/>
      </w:pPr>
      <w:rPr>
        <w:rFonts w:ascii="Symbol" w:hAnsi="Symbol" w:cs="Symbol" w:eastAsia="Symbol"/>
      </w:rPr>
    </w:lvl>
    <w:lvl w:ilvl="1">
      <w:start w:val="1"/>
      <w:numFmt w:val="bullet"/>
      <w:suff w:val="tab"/>
      <w:lvlText w:val="o"/>
      <w:lvlJc w:val="left"/>
      <w:pPr>
        <w:ind w:left="1442" w:hanging="326"/>
      </w:pPr>
      <w:rPr>
        <w:rFonts w:ascii="Courier New" w:hAnsi="Courier New" w:cs="Courier New" w:eastAsia="Courier New"/>
      </w:rPr>
    </w:lvl>
    <w:lvl w:ilvl="2">
      <w:start w:val="1"/>
      <w:numFmt w:val="bullet"/>
      <w:suff w:val="tab"/>
      <w:lvlText w:val="§"/>
      <w:lvlJc w:val="left"/>
      <w:pPr>
        <w:ind w:left="2162" w:hanging="326"/>
      </w:pPr>
      <w:rPr>
        <w:rFonts w:ascii="Wingdings" w:hAnsi="Wingdings" w:cs="Wingdings" w:eastAsia="Wingdings"/>
      </w:rPr>
    </w:lvl>
    <w:lvl w:ilvl="3">
      <w:start w:val="1"/>
      <w:numFmt w:val="bullet"/>
      <w:suff w:val="tab"/>
      <w:lvlText w:val="·"/>
      <w:lvlJc w:val="left"/>
      <w:pPr>
        <w:ind w:left="2882" w:hanging="326"/>
      </w:pPr>
      <w:rPr>
        <w:rFonts w:ascii="Symbol" w:hAnsi="Symbol" w:cs="Symbol" w:eastAsia="Symbol"/>
      </w:rPr>
    </w:lvl>
    <w:lvl w:ilvl="4">
      <w:start w:val="1"/>
      <w:numFmt w:val="bullet"/>
      <w:suff w:val="tab"/>
      <w:lvlText w:val="o"/>
      <w:lvlJc w:val="left"/>
      <w:pPr>
        <w:ind w:left="3602" w:hanging="326"/>
      </w:pPr>
      <w:rPr>
        <w:rFonts w:ascii="Courier New" w:hAnsi="Courier New" w:cs="Courier New" w:eastAsia="Courier New"/>
      </w:rPr>
    </w:lvl>
    <w:lvl w:ilvl="5">
      <w:start w:val="1"/>
      <w:numFmt w:val="bullet"/>
      <w:suff w:val="tab"/>
      <w:lvlText w:val="§"/>
      <w:lvlJc w:val="left"/>
      <w:pPr>
        <w:ind w:left="4322" w:hanging="326"/>
      </w:pPr>
      <w:rPr>
        <w:rFonts w:ascii="Wingdings" w:hAnsi="Wingdings" w:cs="Wingdings" w:eastAsia="Wingdings"/>
      </w:rPr>
    </w:lvl>
    <w:lvl w:ilvl="6">
      <w:start w:val="1"/>
      <w:numFmt w:val="bullet"/>
      <w:suff w:val="tab"/>
      <w:lvlText w:val="·"/>
      <w:lvlJc w:val="left"/>
      <w:pPr>
        <w:ind w:left="5042" w:hanging="326"/>
      </w:pPr>
      <w:rPr>
        <w:rFonts w:ascii="Symbol" w:hAnsi="Symbol" w:cs="Symbol" w:eastAsia="Symbol"/>
      </w:rPr>
    </w:lvl>
    <w:lvl w:ilvl="7">
      <w:start w:val="1"/>
      <w:numFmt w:val="bullet"/>
      <w:suff w:val="tab"/>
      <w:lvlText w:val="o"/>
      <w:lvlJc w:val="left"/>
      <w:pPr>
        <w:ind w:left="5762" w:hanging="326"/>
      </w:pPr>
      <w:rPr>
        <w:rFonts w:ascii="Courier New" w:hAnsi="Courier New" w:cs="Courier New" w:eastAsia="Courier New"/>
      </w:rPr>
    </w:lvl>
    <w:lvl w:ilvl="8">
      <w:start w:val="1"/>
      <w:numFmt w:val="bullet"/>
      <w:suff w:val="tab"/>
      <w:lvlText w:val="§"/>
      <w:lvlJc w:val="left"/>
      <w:pPr>
        <w:ind w:left="6482" w:hanging="326"/>
      </w:pPr>
      <w:rPr>
        <w:rFonts w:ascii="Wingdings" w:hAnsi="Wingdings" w:cs="Wingdings" w:eastAsia="Wingdings"/>
      </w:rPr>
    </w:lvl>
  </w:abstractNum>
  <w:abstractNum w:abstractNumId="243">
    <w:multiLevelType w:val="hybridMultilevel"/>
    <w:lvl w:ilvl="0">
      <w:start w:val="1"/>
      <w:numFmt w:val="bullet"/>
      <w:suff w:val="tab"/>
      <w:lvlText w:val="-"/>
      <w:lvlJc w:val="left"/>
      <w:pPr>
        <w:ind w:left="720" w:hanging="347"/>
      </w:pPr>
      <w:rPr>
        <w:rFonts w:ascii="Calibri" w:hAnsi="Calibri" w:cs="Calibri" w:eastAsia="Calibri"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244">
    <w:multiLevelType w:val="hybridMultilevel"/>
    <w:lvl w:ilvl="0">
      <w:start w:val="1"/>
      <w:numFmt w:val="bullet"/>
      <w:suff w:val="tab"/>
      <w:lvlText w:val="·"/>
      <w:lvlJc w:val="left"/>
      <w:pPr>
        <w:ind w:left="720" w:hanging="355"/>
      </w:pPr>
      <w:rPr>
        <w:rFonts w:ascii="Symbol" w:hAnsi="Symbol" w:cs="Symbol" w:eastAsia="Symbol"/>
      </w:rPr>
    </w:lvl>
    <w:lvl w:ilvl="1">
      <w:start w:val="1"/>
      <w:numFmt w:val="bullet"/>
      <w:suff w:val="tab"/>
      <w:lvlText w:val="o"/>
      <w:lvlJc w:val="left"/>
      <w:pPr>
        <w:ind w:left="1440" w:hanging="355"/>
      </w:pPr>
      <w:rPr>
        <w:rFonts w:ascii="Courier New" w:hAnsi="Courier New" w:cs="Courier New" w:eastAsia="Courier New"/>
      </w:rPr>
    </w:lvl>
    <w:lvl w:ilvl="2">
      <w:start w:val="1"/>
      <w:numFmt w:val="bullet"/>
      <w:suff w:val="tab"/>
      <w:lvlText w:val="§"/>
      <w:lvlJc w:val="left"/>
      <w:pPr>
        <w:ind w:left="2160" w:hanging="355"/>
      </w:pPr>
      <w:rPr>
        <w:rFonts w:ascii="Wingdings" w:hAnsi="Wingdings" w:cs="Wingdings" w:eastAsia="Wingdings"/>
      </w:rPr>
    </w:lvl>
    <w:lvl w:ilvl="3">
      <w:start w:val="1"/>
      <w:numFmt w:val="bullet"/>
      <w:suff w:val="tab"/>
      <w:lvlText w:val="·"/>
      <w:lvlJc w:val="left"/>
      <w:pPr>
        <w:ind w:left="2880" w:hanging="355"/>
      </w:pPr>
      <w:rPr>
        <w:rFonts w:ascii="Symbol" w:hAnsi="Symbol" w:cs="Symbol" w:eastAsia="Symbol"/>
      </w:rPr>
    </w:lvl>
    <w:lvl w:ilvl="4">
      <w:start w:val="1"/>
      <w:numFmt w:val="bullet"/>
      <w:suff w:val="tab"/>
      <w:lvlText w:val="o"/>
      <w:lvlJc w:val="left"/>
      <w:pPr>
        <w:ind w:left="3600" w:hanging="355"/>
      </w:pPr>
      <w:rPr>
        <w:rFonts w:ascii="Courier New" w:hAnsi="Courier New" w:cs="Courier New" w:eastAsia="Courier New"/>
      </w:rPr>
    </w:lvl>
    <w:lvl w:ilvl="5">
      <w:start w:val="1"/>
      <w:numFmt w:val="bullet"/>
      <w:suff w:val="tab"/>
      <w:lvlText w:val="§"/>
      <w:lvlJc w:val="left"/>
      <w:pPr>
        <w:ind w:left="4320" w:hanging="355"/>
      </w:pPr>
      <w:rPr>
        <w:rFonts w:ascii="Wingdings" w:hAnsi="Wingdings" w:cs="Wingdings" w:eastAsia="Wingdings"/>
      </w:rPr>
    </w:lvl>
    <w:lvl w:ilvl="6">
      <w:start w:val="1"/>
      <w:numFmt w:val="bullet"/>
      <w:suff w:val="tab"/>
      <w:lvlText w:val="·"/>
      <w:lvlJc w:val="left"/>
      <w:pPr>
        <w:ind w:left="5040" w:hanging="355"/>
      </w:pPr>
      <w:rPr>
        <w:rFonts w:ascii="Symbol" w:hAnsi="Symbol" w:cs="Symbol" w:eastAsia="Symbol"/>
      </w:rPr>
    </w:lvl>
    <w:lvl w:ilvl="7">
      <w:start w:val="1"/>
      <w:numFmt w:val="bullet"/>
      <w:suff w:val="tab"/>
      <w:lvlText w:val="o"/>
      <w:lvlJc w:val="left"/>
      <w:pPr>
        <w:ind w:left="5760" w:hanging="355"/>
      </w:pPr>
      <w:rPr>
        <w:rFonts w:ascii="Courier New" w:hAnsi="Courier New" w:cs="Courier New" w:eastAsia="Courier New"/>
      </w:rPr>
    </w:lvl>
    <w:lvl w:ilvl="8">
      <w:start w:val="1"/>
      <w:numFmt w:val="bullet"/>
      <w:suff w:val="tab"/>
      <w:lvlText w:val="§"/>
      <w:lvlJc w:val="left"/>
      <w:pPr>
        <w:ind w:left="6480" w:hanging="355"/>
      </w:pPr>
      <w:rPr>
        <w:rFonts w:ascii="Wingdings" w:hAnsi="Wingdings" w:cs="Wingdings" w:eastAsia="Wingdings"/>
      </w:rPr>
    </w:lvl>
  </w:abstractNum>
  <w:abstractNum w:abstractNumId="245">
    <w:multiLevelType w:val="hybridMultilevel"/>
    <w:lvl w:ilvl="0">
      <w:start w:val="1"/>
      <w:numFmt w:val="bullet"/>
      <w:suff w:val="tab"/>
      <w:lvlText w:val="•"/>
      <w:lvlJc w:val="left"/>
      <w:pPr>
        <w:ind w:left="720" w:hanging="346"/>
        <w:tabs>
          <w:tab w:val="left" w:pos="720"/>
        </w:tabs>
      </w:pPr>
      <w:rPr>
        <w:rFonts w:ascii="Arial" w:hAnsi="Arial" w:hint="default"/>
      </w:rPr>
    </w:lvl>
    <w:lvl w:ilvl="1">
      <w:start w:val="1"/>
      <w:numFmt w:val="bullet"/>
      <w:suff w:val="tab"/>
      <w:lvlText w:val="•"/>
      <w:lvlJc w:val="left"/>
      <w:pPr>
        <w:ind w:left="1440" w:hanging="346"/>
        <w:tabs>
          <w:tab w:val="left" w:pos="1440"/>
        </w:tabs>
      </w:pPr>
      <w:rPr>
        <w:rFonts w:ascii="Arial" w:hAnsi="Arial" w:hint="default"/>
      </w:rPr>
    </w:lvl>
    <w:lvl w:ilvl="2">
      <w:start w:val="1"/>
      <w:numFmt w:val="bullet"/>
      <w:suff w:val="tab"/>
      <w:lvlText w:val="•"/>
      <w:lvlJc w:val="left"/>
      <w:pPr>
        <w:ind w:left="2160" w:hanging="346"/>
        <w:tabs>
          <w:tab w:val="left" w:pos="2160"/>
        </w:tabs>
      </w:pPr>
      <w:rPr>
        <w:rFonts w:ascii="Arial" w:hAnsi="Arial" w:hint="default"/>
      </w:rPr>
    </w:lvl>
    <w:lvl w:ilvl="3">
      <w:start w:val="1"/>
      <w:numFmt w:val="bullet"/>
      <w:suff w:val="tab"/>
      <w:lvlText w:val="•"/>
      <w:lvlJc w:val="left"/>
      <w:pPr>
        <w:ind w:left="2880" w:hanging="346"/>
        <w:tabs>
          <w:tab w:val="left" w:pos="2880"/>
        </w:tabs>
      </w:pPr>
      <w:rPr>
        <w:rFonts w:ascii="Arial" w:hAnsi="Arial" w:hint="default"/>
      </w:rPr>
    </w:lvl>
    <w:lvl w:ilvl="4">
      <w:start w:val="1"/>
      <w:numFmt w:val="bullet"/>
      <w:suff w:val="tab"/>
      <w:lvlText w:val="•"/>
      <w:lvlJc w:val="left"/>
      <w:pPr>
        <w:ind w:left="3600" w:hanging="346"/>
        <w:tabs>
          <w:tab w:val="left" w:pos="3600"/>
        </w:tabs>
      </w:pPr>
      <w:rPr>
        <w:rFonts w:ascii="Arial" w:hAnsi="Arial" w:hint="default"/>
      </w:rPr>
    </w:lvl>
    <w:lvl w:ilvl="5">
      <w:start w:val="1"/>
      <w:numFmt w:val="bullet"/>
      <w:suff w:val="tab"/>
      <w:lvlText w:val="•"/>
      <w:lvlJc w:val="left"/>
      <w:pPr>
        <w:ind w:left="4320" w:hanging="346"/>
        <w:tabs>
          <w:tab w:val="left" w:pos="4320"/>
        </w:tabs>
      </w:pPr>
      <w:rPr>
        <w:rFonts w:ascii="Arial" w:hAnsi="Arial" w:hint="default"/>
      </w:rPr>
    </w:lvl>
    <w:lvl w:ilvl="6">
      <w:start w:val="1"/>
      <w:numFmt w:val="bullet"/>
      <w:suff w:val="tab"/>
      <w:lvlText w:val="•"/>
      <w:lvlJc w:val="left"/>
      <w:pPr>
        <w:ind w:left="5040" w:hanging="346"/>
        <w:tabs>
          <w:tab w:val="left" w:pos="5040"/>
        </w:tabs>
      </w:pPr>
      <w:rPr>
        <w:rFonts w:ascii="Arial" w:hAnsi="Arial" w:hint="default"/>
      </w:rPr>
    </w:lvl>
    <w:lvl w:ilvl="7">
      <w:start w:val="1"/>
      <w:numFmt w:val="bullet"/>
      <w:suff w:val="tab"/>
      <w:lvlText w:val="•"/>
      <w:lvlJc w:val="left"/>
      <w:pPr>
        <w:ind w:left="5760" w:hanging="346"/>
        <w:tabs>
          <w:tab w:val="left" w:pos="5760"/>
        </w:tabs>
      </w:pPr>
      <w:rPr>
        <w:rFonts w:ascii="Arial" w:hAnsi="Arial" w:hint="default"/>
      </w:rPr>
    </w:lvl>
    <w:lvl w:ilvl="8">
      <w:start w:val="1"/>
      <w:numFmt w:val="bullet"/>
      <w:suff w:val="tab"/>
      <w:lvlText w:val="•"/>
      <w:lvlJc w:val="left"/>
      <w:pPr>
        <w:ind w:left="6480" w:hanging="346"/>
        <w:tabs>
          <w:tab w:val="left" w:pos="6480"/>
        </w:tabs>
      </w:pPr>
      <w:rPr>
        <w:rFonts w:ascii="Arial" w:hAnsi="Arial" w:hint="default"/>
      </w:rPr>
    </w:lvl>
  </w:abstractNum>
  <w:abstractNum w:abstractNumId="246">
    <w:multiLevelType w:val="hybridMultilevel"/>
    <w:lvl w:ilvl="0">
      <w:start w:val="1"/>
      <w:numFmt w:val="decimal"/>
      <w:suff w:val="tab"/>
      <w:lvlText w:val="%1)"/>
      <w:lvlJc w:val="left"/>
      <w:pPr>
        <w:ind w:left="720" w:hanging="311"/>
      </w:pPr>
      <w:rPr>
        <w:rFonts w:hint="default"/>
      </w:rPr>
    </w:lvl>
    <w:lvl w:ilvl="1">
      <w:start w:val="1"/>
      <w:numFmt w:val="lowerLetter"/>
      <w:suff w:val="tab"/>
      <w:lvlText w:val="%2."/>
      <w:lvlJc w:val="left"/>
      <w:pPr>
        <w:ind w:left="1440" w:hanging="311"/>
      </w:pPr>
    </w:lvl>
    <w:lvl w:ilvl="2">
      <w:start w:val="1"/>
      <w:numFmt w:val="lowerRoman"/>
      <w:suff w:val="tab"/>
      <w:lvlText w:val="%3."/>
      <w:lvlJc w:val="right"/>
      <w:pPr>
        <w:ind w:left="2160" w:hanging="131"/>
      </w:pPr>
    </w:lvl>
    <w:lvl w:ilvl="3">
      <w:start w:val="1"/>
      <w:numFmt w:val="decimal"/>
      <w:suff w:val="tab"/>
      <w:lvlText w:val="%4."/>
      <w:lvlJc w:val="left"/>
      <w:pPr>
        <w:ind w:left="2880" w:hanging="311"/>
      </w:pPr>
    </w:lvl>
    <w:lvl w:ilvl="4">
      <w:start w:val="1"/>
      <w:numFmt w:val="lowerLetter"/>
      <w:suff w:val="tab"/>
      <w:lvlText w:val="%5."/>
      <w:lvlJc w:val="left"/>
      <w:pPr>
        <w:ind w:left="3600" w:hanging="311"/>
      </w:pPr>
    </w:lvl>
    <w:lvl w:ilvl="5">
      <w:start w:val="1"/>
      <w:numFmt w:val="lowerRoman"/>
      <w:suff w:val="tab"/>
      <w:lvlText w:val="%6."/>
      <w:lvlJc w:val="right"/>
      <w:pPr>
        <w:ind w:left="4320" w:hanging="131"/>
      </w:pPr>
    </w:lvl>
    <w:lvl w:ilvl="6">
      <w:start w:val="1"/>
      <w:numFmt w:val="decimal"/>
      <w:suff w:val="tab"/>
      <w:lvlText w:val="%7."/>
      <w:lvlJc w:val="left"/>
      <w:pPr>
        <w:ind w:left="5040" w:hanging="311"/>
      </w:pPr>
    </w:lvl>
    <w:lvl w:ilvl="7">
      <w:start w:val="1"/>
      <w:numFmt w:val="lowerLetter"/>
      <w:suff w:val="tab"/>
      <w:lvlText w:val="%8."/>
      <w:lvlJc w:val="left"/>
      <w:pPr>
        <w:ind w:left="5760" w:hanging="311"/>
      </w:pPr>
    </w:lvl>
    <w:lvl w:ilvl="8">
      <w:start w:val="1"/>
      <w:numFmt w:val="lowerRoman"/>
      <w:suff w:val="tab"/>
      <w:lvlText w:val="%9."/>
      <w:lvlJc w:val="right"/>
      <w:pPr>
        <w:ind w:left="6480" w:hanging="131"/>
      </w:pPr>
    </w:lvl>
  </w:abstractNum>
  <w:abstractNum w:abstractNumId="247">
    <w:multiLevelType w:val="hybridMultilevel"/>
    <w:lvl w:ilvl="0">
      <w:start w:val="1"/>
      <w:numFmt w:val="bullet"/>
      <w:suff w:val="tab"/>
      <w:lvlText w:val="·"/>
      <w:lvlJc w:val="left"/>
      <w:pPr>
        <w:ind w:left="720" w:hanging="322"/>
      </w:pPr>
      <w:rPr>
        <w:rFonts w:ascii="Symbol" w:hAnsi="Symbol" w:cs="Symbol" w:eastAsia="Symbol"/>
      </w:rPr>
    </w:lvl>
    <w:lvl w:ilvl="1">
      <w:start w:val="1"/>
      <w:numFmt w:val="bullet"/>
      <w:suff w:val="tab"/>
      <w:lvlText w:val="o"/>
      <w:lvlJc w:val="left"/>
      <w:pPr>
        <w:ind w:left="1440" w:hanging="322"/>
      </w:pPr>
      <w:rPr>
        <w:rFonts w:ascii="Courier New" w:hAnsi="Courier New" w:cs="Courier New" w:eastAsia="Courier New"/>
      </w:rPr>
    </w:lvl>
    <w:lvl w:ilvl="2">
      <w:start w:val="1"/>
      <w:numFmt w:val="bullet"/>
      <w:suff w:val="tab"/>
      <w:lvlText w:val="§"/>
      <w:lvlJc w:val="left"/>
      <w:pPr>
        <w:ind w:left="2160" w:hanging="322"/>
      </w:pPr>
      <w:rPr>
        <w:rFonts w:ascii="Wingdings" w:hAnsi="Wingdings" w:cs="Wingdings" w:eastAsia="Wingdings"/>
      </w:rPr>
    </w:lvl>
    <w:lvl w:ilvl="3">
      <w:start w:val="1"/>
      <w:numFmt w:val="bullet"/>
      <w:suff w:val="tab"/>
      <w:lvlText w:val="·"/>
      <w:lvlJc w:val="left"/>
      <w:pPr>
        <w:ind w:left="2880" w:hanging="322"/>
      </w:pPr>
      <w:rPr>
        <w:rFonts w:ascii="Symbol" w:hAnsi="Symbol" w:cs="Symbol" w:eastAsia="Symbol"/>
      </w:rPr>
    </w:lvl>
    <w:lvl w:ilvl="4">
      <w:start w:val="1"/>
      <w:numFmt w:val="bullet"/>
      <w:suff w:val="tab"/>
      <w:lvlText w:val="o"/>
      <w:lvlJc w:val="left"/>
      <w:pPr>
        <w:ind w:left="3600" w:hanging="322"/>
      </w:pPr>
      <w:rPr>
        <w:rFonts w:ascii="Courier New" w:hAnsi="Courier New" w:cs="Courier New" w:eastAsia="Courier New"/>
      </w:rPr>
    </w:lvl>
    <w:lvl w:ilvl="5">
      <w:start w:val="1"/>
      <w:numFmt w:val="bullet"/>
      <w:suff w:val="tab"/>
      <w:lvlText w:val="§"/>
      <w:lvlJc w:val="left"/>
      <w:pPr>
        <w:ind w:left="4320" w:hanging="322"/>
      </w:pPr>
      <w:rPr>
        <w:rFonts w:ascii="Wingdings" w:hAnsi="Wingdings" w:cs="Wingdings" w:eastAsia="Wingdings"/>
      </w:rPr>
    </w:lvl>
    <w:lvl w:ilvl="6">
      <w:start w:val="1"/>
      <w:numFmt w:val="bullet"/>
      <w:suff w:val="tab"/>
      <w:lvlText w:val="·"/>
      <w:lvlJc w:val="left"/>
      <w:pPr>
        <w:ind w:left="5040" w:hanging="322"/>
      </w:pPr>
      <w:rPr>
        <w:rFonts w:ascii="Symbol" w:hAnsi="Symbol" w:cs="Symbol" w:eastAsia="Symbol"/>
      </w:rPr>
    </w:lvl>
    <w:lvl w:ilvl="7">
      <w:start w:val="1"/>
      <w:numFmt w:val="bullet"/>
      <w:suff w:val="tab"/>
      <w:lvlText w:val="o"/>
      <w:lvlJc w:val="left"/>
      <w:pPr>
        <w:ind w:left="5760" w:hanging="322"/>
      </w:pPr>
      <w:rPr>
        <w:rFonts w:ascii="Courier New" w:hAnsi="Courier New" w:cs="Courier New" w:eastAsia="Courier New"/>
      </w:rPr>
    </w:lvl>
    <w:lvl w:ilvl="8">
      <w:start w:val="1"/>
      <w:numFmt w:val="bullet"/>
      <w:suff w:val="tab"/>
      <w:lvlText w:val="§"/>
      <w:lvlJc w:val="left"/>
      <w:pPr>
        <w:ind w:left="6480" w:hanging="322"/>
      </w:pPr>
      <w:rPr>
        <w:rFonts w:ascii="Wingdings" w:hAnsi="Wingdings" w:cs="Wingdings" w:eastAsia="Wingdings"/>
      </w:rPr>
    </w:lvl>
  </w:abstractNum>
  <w:abstractNum w:abstractNumId="248">
    <w:multiLevelType w:val="hybridMultilevel"/>
    <w:lvl w:ilvl="0">
      <w:start w:val="1"/>
      <w:numFmt w:val="decimal"/>
      <w:suff w:val="tab"/>
      <w:lvlText w:val="%1."/>
      <w:lvlJc w:val="left"/>
      <w:pPr>
        <w:ind w:left="2485" w:hanging="347"/>
        <w:tabs>
          <w:tab w:val="left" w:pos="2485"/>
        </w:tabs>
      </w:p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249">
    <w:multiLevelType w:val="hybridMultilevel"/>
    <w:lvl w:ilvl="0">
      <w:start w:val="1"/>
      <w:numFmt w:val="bullet"/>
      <w:suff w:val="tab"/>
      <w:lvlText w:val=""/>
      <w:lvlJc w:val="left"/>
      <w:pPr>
        <w:ind w:left="360" w:hanging="347"/>
      </w:pPr>
      <w:rPr>
        <w:rFonts w:ascii="Symbol" w:hAnsi="Symbol" w:hint="default"/>
      </w:rPr>
    </w:lvl>
    <w:lvl w:ilvl="1">
      <w:start w:val="1"/>
      <w:numFmt w:val="bullet"/>
      <w:suff w:val="tab"/>
      <w:lvlText w:val="o"/>
      <w:lvlJc w:val="left"/>
      <w:pPr>
        <w:ind w:left="1080" w:hanging="347"/>
      </w:pPr>
      <w:rPr>
        <w:rFonts w:ascii="Courier New" w:hAnsi="Courier New" w:cs="Courier New" w:hint="default"/>
      </w:rPr>
    </w:lvl>
    <w:lvl w:ilvl="2">
      <w:start w:val="1"/>
      <w:numFmt w:val="bullet"/>
      <w:suff w:val="tab"/>
      <w:lvlText w:val=""/>
      <w:lvlJc w:val="left"/>
      <w:pPr>
        <w:ind w:left="1800" w:hanging="347"/>
      </w:pPr>
      <w:rPr>
        <w:rFonts w:ascii="Wingdings" w:hAnsi="Wingdings" w:hint="default"/>
      </w:rPr>
    </w:lvl>
    <w:lvl w:ilvl="3">
      <w:start w:val="1"/>
      <w:numFmt w:val="bullet"/>
      <w:suff w:val="tab"/>
      <w:lvlText w:val=""/>
      <w:lvlJc w:val="left"/>
      <w:pPr>
        <w:ind w:left="2520" w:hanging="347"/>
      </w:pPr>
      <w:rPr>
        <w:rFonts w:ascii="Symbol" w:hAnsi="Symbol" w:hint="default"/>
      </w:rPr>
    </w:lvl>
    <w:lvl w:ilvl="4">
      <w:start w:val="1"/>
      <w:numFmt w:val="bullet"/>
      <w:suff w:val="tab"/>
      <w:lvlText w:val="o"/>
      <w:lvlJc w:val="left"/>
      <w:pPr>
        <w:ind w:left="3240" w:hanging="347"/>
      </w:pPr>
      <w:rPr>
        <w:rFonts w:ascii="Courier New" w:hAnsi="Courier New" w:cs="Courier New" w:hint="default"/>
      </w:rPr>
    </w:lvl>
    <w:lvl w:ilvl="5">
      <w:start w:val="1"/>
      <w:numFmt w:val="bullet"/>
      <w:suff w:val="tab"/>
      <w:lvlText w:val=""/>
      <w:lvlJc w:val="left"/>
      <w:pPr>
        <w:ind w:left="3960" w:hanging="347"/>
      </w:pPr>
      <w:rPr>
        <w:rFonts w:ascii="Wingdings" w:hAnsi="Wingdings" w:hint="default"/>
      </w:rPr>
    </w:lvl>
    <w:lvl w:ilvl="6">
      <w:start w:val="1"/>
      <w:numFmt w:val="bullet"/>
      <w:suff w:val="tab"/>
      <w:lvlText w:val=""/>
      <w:lvlJc w:val="left"/>
      <w:pPr>
        <w:ind w:left="4680" w:hanging="347"/>
      </w:pPr>
      <w:rPr>
        <w:rFonts w:ascii="Symbol" w:hAnsi="Symbol" w:hint="default"/>
      </w:rPr>
    </w:lvl>
    <w:lvl w:ilvl="7">
      <w:start w:val="1"/>
      <w:numFmt w:val="bullet"/>
      <w:suff w:val="tab"/>
      <w:lvlText w:val="o"/>
      <w:lvlJc w:val="left"/>
      <w:pPr>
        <w:ind w:left="5400" w:hanging="347"/>
      </w:pPr>
      <w:rPr>
        <w:rFonts w:ascii="Courier New" w:hAnsi="Courier New" w:cs="Courier New" w:hint="default"/>
      </w:rPr>
    </w:lvl>
    <w:lvl w:ilvl="8">
      <w:start w:val="1"/>
      <w:numFmt w:val="bullet"/>
      <w:suff w:val="tab"/>
      <w:lvlText w:val=""/>
      <w:lvlJc w:val="left"/>
      <w:pPr>
        <w:ind w:left="6120" w:hanging="347"/>
      </w:pPr>
      <w:rPr>
        <w:rFonts w:ascii="Wingdings" w:hAnsi="Wingdings" w:hint="default"/>
      </w:rPr>
    </w:lvl>
  </w:abstractNum>
  <w:abstractNum w:abstractNumId="250">
    <w:multiLevelType w:val="hybridMultilevel"/>
    <w:lvl w:ilvl="0">
      <w:start w:val="1"/>
      <w:numFmt w:val="bullet"/>
      <w:suff w:val="tab"/>
      <w:lvlText w:val="-"/>
      <w:lvlJc w:val="left"/>
      <w:pPr>
        <w:ind w:left="720" w:hanging="358"/>
      </w:pPr>
      <w:rPr>
        <w:rFonts w:ascii="Calibri" w:hAnsi="Calibri" w:hint="default"/>
      </w:rPr>
    </w:lvl>
    <w:lvl w:ilvl="1">
      <w:start w:val="1"/>
      <w:numFmt w:val="bullet"/>
      <w:suff w:val="tab"/>
      <w:lvlText w:val="o"/>
      <w:lvlJc w:val="left"/>
      <w:pPr>
        <w:ind w:left="1440" w:hanging="358"/>
      </w:pPr>
      <w:rPr>
        <w:rFonts w:ascii="Courier New" w:hAnsi="Courier New" w:hint="default"/>
      </w:rPr>
    </w:lvl>
    <w:lvl w:ilvl="2">
      <w:start w:val="1"/>
      <w:numFmt w:val="bullet"/>
      <w:suff w:val="tab"/>
      <w:lvlText w:val=""/>
      <w:lvlJc w:val="left"/>
      <w:pPr>
        <w:ind w:left="2160" w:hanging="358"/>
      </w:pPr>
      <w:rPr>
        <w:rFonts w:ascii="Wingdings" w:hAnsi="Wingdings" w:hint="default"/>
      </w:rPr>
    </w:lvl>
    <w:lvl w:ilvl="3">
      <w:start w:val="1"/>
      <w:numFmt w:val="bullet"/>
      <w:suff w:val="tab"/>
      <w:lvlText w:val=""/>
      <w:lvlJc w:val="left"/>
      <w:pPr>
        <w:ind w:left="2880" w:hanging="358"/>
      </w:pPr>
      <w:rPr>
        <w:rFonts w:ascii="Symbol" w:hAnsi="Symbol" w:hint="default"/>
      </w:rPr>
    </w:lvl>
    <w:lvl w:ilvl="4">
      <w:start w:val="1"/>
      <w:numFmt w:val="bullet"/>
      <w:suff w:val="tab"/>
      <w:lvlText w:val="o"/>
      <w:lvlJc w:val="left"/>
      <w:pPr>
        <w:ind w:left="3600" w:hanging="358"/>
      </w:pPr>
      <w:rPr>
        <w:rFonts w:ascii="Courier New" w:hAnsi="Courier New" w:hint="default"/>
      </w:rPr>
    </w:lvl>
    <w:lvl w:ilvl="5">
      <w:start w:val="1"/>
      <w:numFmt w:val="bullet"/>
      <w:suff w:val="tab"/>
      <w:lvlText w:val=""/>
      <w:lvlJc w:val="left"/>
      <w:pPr>
        <w:ind w:left="4320" w:hanging="358"/>
      </w:pPr>
      <w:rPr>
        <w:rFonts w:ascii="Wingdings" w:hAnsi="Wingdings" w:hint="default"/>
      </w:rPr>
    </w:lvl>
    <w:lvl w:ilvl="6">
      <w:start w:val="1"/>
      <w:numFmt w:val="bullet"/>
      <w:suff w:val="tab"/>
      <w:lvlText w:val=""/>
      <w:lvlJc w:val="left"/>
      <w:pPr>
        <w:ind w:left="5040" w:hanging="358"/>
      </w:pPr>
      <w:rPr>
        <w:rFonts w:ascii="Symbol" w:hAnsi="Symbol" w:hint="default"/>
      </w:rPr>
    </w:lvl>
    <w:lvl w:ilvl="7">
      <w:start w:val="1"/>
      <w:numFmt w:val="bullet"/>
      <w:suff w:val="tab"/>
      <w:lvlText w:val="o"/>
      <w:lvlJc w:val="left"/>
      <w:pPr>
        <w:ind w:left="5760" w:hanging="358"/>
      </w:pPr>
      <w:rPr>
        <w:rFonts w:ascii="Courier New" w:hAnsi="Courier New" w:hint="default"/>
      </w:rPr>
    </w:lvl>
    <w:lvl w:ilvl="8">
      <w:start w:val="1"/>
      <w:numFmt w:val="bullet"/>
      <w:suff w:val="tab"/>
      <w:lvlText w:val=""/>
      <w:lvlJc w:val="left"/>
      <w:pPr>
        <w:ind w:left="6480" w:hanging="358"/>
      </w:pPr>
      <w:rPr>
        <w:rFonts w:ascii="Wingdings" w:hAnsi="Wingdings" w:hint="default"/>
      </w:rPr>
    </w:lvl>
  </w:abstractNum>
  <w:abstractNum w:abstractNumId="251">
    <w:multiLevelType w:val="hybridMultilevel"/>
    <w:lvl w:ilvl="0">
      <w:start w:val="1"/>
      <w:numFmt w:val="bullet"/>
      <w:suff w:val="tab"/>
      <w:lvlText w:val="-"/>
      <w:lvlJc w:val="left"/>
      <w:pPr>
        <w:ind w:left="720" w:hanging="329"/>
      </w:pPr>
      <w:rPr>
        <w:rFonts w:ascii="Calibri" w:hAnsi="Calibri" w:hint="default"/>
      </w:rPr>
    </w:lvl>
    <w:lvl w:ilvl="1">
      <w:start w:val="1"/>
      <w:numFmt w:val="bullet"/>
      <w:suff w:val="tab"/>
      <w:lvlText w:val="o"/>
      <w:lvlJc w:val="left"/>
      <w:pPr>
        <w:ind w:left="1440" w:hanging="329"/>
      </w:pPr>
      <w:rPr>
        <w:rFonts w:ascii="Courier New" w:hAnsi="Courier New" w:hint="default"/>
      </w:rPr>
    </w:lvl>
    <w:lvl w:ilvl="2">
      <w:start w:val="1"/>
      <w:numFmt w:val="bullet"/>
      <w:suff w:val="tab"/>
      <w:lvlText w:val=""/>
      <w:lvlJc w:val="left"/>
      <w:pPr>
        <w:ind w:left="2160" w:hanging="329"/>
      </w:pPr>
      <w:rPr>
        <w:rFonts w:ascii="Wingdings" w:hAnsi="Wingdings" w:hint="default"/>
      </w:rPr>
    </w:lvl>
    <w:lvl w:ilvl="3">
      <w:start w:val="1"/>
      <w:numFmt w:val="bullet"/>
      <w:suff w:val="tab"/>
      <w:lvlText w:val=""/>
      <w:lvlJc w:val="left"/>
      <w:pPr>
        <w:ind w:left="2880" w:hanging="329"/>
      </w:pPr>
      <w:rPr>
        <w:rFonts w:ascii="Symbol" w:hAnsi="Symbol" w:hint="default"/>
      </w:rPr>
    </w:lvl>
    <w:lvl w:ilvl="4">
      <w:start w:val="1"/>
      <w:numFmt w:val="bullet"/>
      <w:suff w:val="tab"/>
      <w:lvlText w:val="o"/>
      <w:lvlJc w:val="left"/>
      <w:pPr>
        <w:ind w:left="3600" w:hanging="329"/>
      </w:pPr>
      <w:rPr>
        <w:rFonts w:ascii="Courier New" w:hAnsi="Courier New" w:hint="default"/>
      </w:rPr>
    </w:lvl>
    <w:lvl w:ilvl="5">
      <w:start w:val="1"/>
      <w:numFmt w:val="bullet"/>
      <w:suff w:val="tab"/>
      <w:lvlText w:val=""/>
      <w:lvlJc w:val="left"/>
      <w:pPr>
        <w:ind w:left="4320" w:hanging="329"/>
      </w:pPr>
      <w:rPr>
        <w:rFonts w:ascii="Wingdings" w:hAnsi="Wingdings" w:hint="default"/>
      </w:rPr>
    </w:lvl>
    <w:lvl w:ilvl="6">
      <w:start w:val="1"/>
      <w:numFmt w:val="bullet"/>
      <w:suff w:val="tab"/>
      <w:lvlText w:val=""/>
      <w:lvlJc w:val="left"/>
      <w:pPr>
        <w:ind w:left="5040" w:hanging="329"/>
      </w:pPr>
      <w:rPr>
        <w:rFonts w:ascii="Symbol" w:hAnsi="Symbol" w:hint="default"/>
      </w:rPr>
    </w:lvl>
    <w:lvl w:ilvl="7">
      <w:start w:val="1"/>
      <w:numFmt w:val="bullet"/>
      <w:suff w:val="tab"/>
      <w:lvlText w:val="o"/>
      <w:lvlJc w:val="left"/>
      <w:pPr>
        <w:ind w:left="5760" w:hanging="329"/>
      </w:pPr>
      <w:rPr>
        <w:rFonts w:ascii="Courier New" w:hAnsi="Courier New" w:hint="default"/>
      </w:rPr>
    </w:lvl>
    <w:lvl w:ilvl="8">
      <w:start w:val="1"/>
      <w:numFmt w:val="bullet"/>
      <w:suff w:val="tab"/>
      <w:lvlText w:val=""/>
      <w:lvlJc w:val="left"/>
      <w:pPr>
        <w:ind w:left="6480" w:hanging="329"/>
      </w:pPr>
      <w:rPr>
        <w:rFonts w:ascii="Wingdings" w:hAnsi="Wingdings" w:hint="default"/>
      </w:rPr>
    </w:lvl>
  </w:abstractNum>
  <w:abstractNum w:abstractNumId="252">
    <w:multiLevelType w:val="hybridMultilevel"/>
    <w:lvl w:ilvl="0">
      <w:start w:val="1"/>
      <w:numFmt w:val="bullet"/>
      <w:suff w:val="tab"/>
      <w:lvlText w:val="·"/>
      <w:lvlJc w:val="left"/>
      <w:pPr>
        <w:ind w:left="720" w:hanging="355"/>
      </w:pPr>
      <w:rPr>
        <w:rFonts w:ascii="Symbol" w:hAnsi="Symbol" w:cs="Symbol" w:eastAsia="Symbol"/>
      </w:rPr>
    </w:lvl>
    <w:lvl w:ilvl="1">
      <w:start w:val="1"/>
      <w:numFmt w:val="bullet"/>
      <w:suff w:val="tab"/>
      <w:lvlText w:val="o"/>
      <w:lvlJc w:val="left"/>
      <w:pPr>
        <w:ind w:left="1440" w:hanging="355"/>
      </w:pPr>
      <w:rPr>
        <w:rFonts w:ascii="Courier New" w:hAnsi="Courier New" w:cs="Courier New" w:eastAsia="Courier New"/>
      </w:rPr>
    </w:lvl>
    <w:lvl w:ilvl="2">
      <w:start w:val="1"/>
      <w:numFmt w:val="bullet"/>
      <w:suff w:val="tab"/>
      <w:lvlText w:val="§"/>
      <w:lvlJc w:val="left"/>
      <w:pPr>
        <w:ind w:left="2160" w:hanging="355"/>
      </w:pPr>
      <w:rPr>
        <w:rFonts w:ascii="Wingdings" w:hAnsi="Wingdings" w:cs="Wingdings" w:eastAsia="Wingdings"/>
      </w:rPr>
    </w:lvl>
    <w:lvl w:ilvl="3">
      <w:start w:val="1"/>
      <w:numFmt w:val="bullet"/>
      <w:suff w:val="tab"/>
      <w:lvlText w:val="·"/>
      <w:lvlJc w:val="left"/>
      <w:pPr>
        <w:ind w:left="2880" w:hanging="355"/>
      </w:pPr>
      <w:rPr>
        <w:rFonts w:ascii="Symbol" w:hAnsi="Symbol" w:cs="Symbol" w:eastAsia="Symbol"/>
      </w:rPr>
    </w:lvl>
    <w:lvl w:ilvl="4">
      <w:start w:val="1"/>
      <w:numFmt w:val="bullet"/>
      <w:suff w:val="tab"/>
      <w:lvlText w:val="o"/>
      <w:lvlJc w:val="left"/>
      <w:pPr>
        <w:ind w:left="3600" w:hanging="355"/>
      </w:pPr>
      <w:rPr>
        <w:rFonts w:ascii="Courier New" w:hAnsi="Courier New" w:cs="Courier New" w:eastAsia="Courier New"/>
      </w:rPr>
    </w:lvl>
    <w:lvl w:ilvl="5">
      <w:start w:val="1"/>
      <w:numFmt w:val="bullet"/>
      <w:suff w:val="tab"/>
      <w:lvlText w:val="§"/>
      <w:lvlJc w:val="left"/>
      <w:pPr>
        <w:ind w:left="4320" w:hanging="355"/>
      </w:pPr>
      <w:rPr>
        <w:rFonts w:ascii="Wingdings" w:hAnsi="Wingdings" w:cs="Wingdings" w:eastAsia="Wingdings"/>
      </w:rPr>
    </w:lvl>
    <w:lvl w:ilvl="6">
      <w:start w:val="1"/>
      <w:numFmt w:val="bullet"/>
      <w:suff w:val="tab"/>
      <w:lvlText w:val="·"/>
      <w:lvlJc w:val="left"/>
      <w:pPr>
        <w:ind w:left="5040" w:hanging="355"/>
      </w:pPr>
      <w:rPr>
        <w:rFonts w:ascii="Symbol" w:hAnsi="Symbol" w:cs="Symbol" w:eastAsia="Symbol"/>
      </w:rPr>
    </w:lvl>
    <w:lvl w:ilvl="7">
      <w:start w:val="1"/>
      <w:numFmt w:val="bullet"/>
      <w:suff w:val="tab"/>
      <w:lvlText w:val="o"/>
      <w:lvlJc w:val="left"/>
      <w:pPr>
        <w:ind w:left="5760" w:hanging="355"/>
      </w:pPr>
      <w:rPr>
        <w:rFonts w:ascii="Courier New" w:hAnsi="Courier New" w:cs="Courier New" w:eastAsia="Courier New"/>
      </w:rPr>
    </w:lvl>
    <w:lvl w:ilvl="8">
      <w:start w:val="1"/>
      <w:numFmt w:val="bullet"/>
      <w:suff w:val="tab"/>
      <w:lvlText w:val="§"/>
      <w:lvlJc w:val="left"/>
      <w:pPr>
        <w:ind w:left="6480" w:hanging="355"/>
      </w:pPr>
      <w:rPr>
        <w:rFonts w:ascii="Wingdings" w:hAnsi="Wingdings" w:cs="Wingdings" w:eastAsia="Wingdings"/>
      </w:rPr>
    </w:lvl>
  </w:abstractNum>
  <w:abstractNum w:abstractNumId="253">
    <w:multiLevelType w:val="hybridMultilevel"/>
    <w:lvl w:ilvl="0">
      <w:start w:val="1"/>
      <w:numFmt w:val="bullet"/>
      <w:suff w:val="tab"/>
      <w:lvlText w:val=""/>
      <w:lvlJc w:val="left"/>
      <w:pPr>
        <w:ind w:left="360" w:hanging="347"/>
        <w:tabs>
          <w:tab w:val="left" w:pos="360"/>
        </w:tabs>
      </w:pPr>
      <w:rPr>
        <w:rFonts w:ascii="Symbol" w:hAnsi="Symbol" w:hint="default"/>
      </w:rPr>
    </w:lvl>
    <w:lvl w:ilvl="1">
      <w:start w:val="1"/>
      <w:numFmt w:val="bullet"/>
      <w:suff w:val="tab"/>
      <w:lvlText w:val="o"/>
      <w:lvlJc w:val="left"/>
      <w:pPr>
        <w:ind w:left="1440" w:hanging="347"/>
      </w:pPr>
      <w:rPr>
        <w:rFonts w:ascii="Courier New" w:hAnsi="Courier New" w:cs="Courier New" w:eastAsia="Courier New" w:hint="default"/>
      </w:rPr>
    </w:lvl>
    <w:lvl w:ilvl="2">
      <w:start w:val="1"/>
      <w:numFmt w:val="bullet"/>
      <w:suff w:val="tab"/>
      <w:lvlText w:val="§"/>
      <w:lvlJc w:val="left"/>
      <w:pPr>
        <w:ind w:left="2160" w:hanging="347"/>
      </w:pPr>
      <w:rPr>
        <w:rFonts w:ascii="Wingdings" w:hAnsi="Wingdings" w:cs="Wingdings" w:eastAsia="Wingdings" w:hint="default"/>
      </w:rPr>
    </w:lvl>
    <w:lvl w:ilvl="3">
      <w:start w:val="1"/>
      <w:numFmt w:val="bullet"/>
      <w:suff w:val="tab"/>
      <w:lvlText w:val="·"/>
      <w:lvlJc w:val="left"/>
      <w:pPr>
        <w:ind w:left="2880" w:hanging="347"/>
      </w:pPr>
      <w:rPr>
        <w:rFonts w:ascii="Symbol" w:hAnsi="Symbol" w:cs="Symbol" w:eastAsia="Symbol" w:hint="default"/>
      </w:rPr>
    </w:lvl>
    <w:lvl w:ilvl="4">
      <w:start w:val="1"/>
      <w:numFmt w:val="bullet"/>
      <w:suff w:val="tab"/>
      <w:lvlText w:val="o"/>
      <w:lvlJc w:val="left"/>
      <w:pPr>
        <w:ind w:left="3600" w:hanging="347"/>
      </w:pPr>
      <w:rPr>
        <w:rFonts w:ascii="Courier New" w:hAnsi="Courier New" w:cs="Courier New" w:eastAsia="Courier New" w:hint="default"/>
      </w:rPr>
    </w:lvl>
    <w:lvl w:ilvl="5">
      <w:start w:val="1"/>
      <w:numFmt w:val="bullet"/>
      <w:suff w:val="tab"/>
      <w:lvlText w:val="§"/>
      <w:lvlJc w:val="left"/>
      <w:pPr>
        <w:ind w:left="4320" w:hanging="347"/>
      </w:pPr>
      <w:rPr>
        <w:rFonts w:ascii="Wingdings" w:hAnsi="Wingdings" w:cs="Wingdings" w:eastAsia="Wingdings" w:hint="default"/>
      </w:rPr>
    </w:lvl>
    <w:lvl w:ilvl="6">
      <w:start w:val="1"/>
      <w:numFmt w:val="bullet"/>
      <w:suff w:val="tab"/>
      <w:lvlText w:val="·"/>
      <w:lvlJc w:val="left"/>
      <w:pPr>
        <w:ind w:left="5040" w:hanging="347"/>
      </w:pPr>
      <w:rPr>
        <w:rFonts w:ascii="Symbol" w:hAnsi="Symbol" w:cs="Symbol" w:eastAsia="Symbol" w:hint="default"/>
      </w:rPr>
    </w:lvl>
    <w:lvl w:ilvl="7">
      <w:start w:val="1"/>
      <w:numFmt w:val="bullet"/>
      <w:suff w:val="tab"/>
      <w:lvlText w:val="o"/>
      <w:lvlJc w:val="left"/>
      <w:pPr>
        <w:ind w:left="5760" w:hanging="347"/>
      </w:pPr>
      <w:rPr>
        <w:rFonts w:ascii="Courier New" w:hAnsi="Courier New" w:cs="Courier New" w:eastAsia="Courier New" w:hint="default"/>
      </w:rPr>
    </w:lvl>
    <w:lvl w:ilvl="8">
      <w:start w:val="1"/>
      <w:numFmt w:val="bullet"/>
      <w:suff w:val="tab"/>
      <w:lvlText w:val="§"/>
      <w:lvlJc w:val="left"/>
      <w:pPr>
        <w:ind w:left="6480" w:hanging="347"/>
      </w:pPr>
      <w:rPr>
        <w:rFonts w:ascii="Wingdings" w:hAnsi="Wingdings" w:cs="Wingdings" w:eastAsia="Wingdings" w:hint="default"/>
      </w:rPr>
    </w:lvl>
  </w:abstractNum>
  <w:abstractNum w:abstractNumId="254">
    <w:multiLevelType w:val="hybridMultilevel"/>
    <w:lvl w:ilvl="0">
      <w:start w:val="1"/>
      <w:numFmt w:val="bullet"/>
      <w:suff w:val="tab"/>
      <w:lvlText w:val="·"/>
      <w:lvlJc w:val="left"/>
      <w:pPr>
        <w:ind w:left="720" w:hanging="351"/>
      </w:pPr>
      <w:rPr>
        <w:rFonts w:ascii="Symbol" w:hAnsi="Symbol" w:cs="Symbol" w:eastAsia="Symbol"/>
        <w:color w:val="0E101A"/>
        <w:sz w:val="24"/>
      </w:rPr>
    </w:lvl>
    <w:lvl w:ilvl="1">
      <w:start w:val="1"/>
      <w:numFmt w:val="bullet"/>
      <w:suff w:val="tab"/>
      <w:lvlText w:val="·"/>
      <w:lvlJc w:val="left"/>
      <w:pPr>
        <w:ind w:left="1440" w:hanging="351"/>
      </w:pPr>
      <w:rPr>
        <w:rFonts w:ascii="Symbol" w:hAnsi="Symbol" w:cs="Symbol" w:eastAsia="Symbol"/>
        <w:color w:val="0E101A"/>
        <w:sz w:val="24"/>
      </w:rPr>
    </w:lvl>
    <w:lvl w:ilvl="2">
      <w:start w:val="1"/>
      <w:numFmt w:val="bullet"/>
      <w:suff w:val="tab"/>
      <w:lvlText w:val="·"/>
      <w:lvlJc w:val="left"/>
      <w:pPr>
        <w:ind w:left="2160" w:hanging="351"/>
      </w:pPr>
      <w:rPr>
        <w:rFonts w:ascii="Symbol" w:hAnsi="Symbol" w:cs="Symbol" w:eastAsia="Symbol"/>
        <w:color w:val="0E101A"/>
        <w:sz w:val="24"/>
      </w:rPr>
    </w:lvl>
    <w:lvl w:ilvl="3">
      <w:start w:val="1"/>
      <w:numFmt w:val="bullet"/>
      <w:suff w:val="tab"/>
      <w:lvlText w:val="·"/>
      <w:lvlJc w:val="left"/>
      <w:pPr>
        <w:ind w:left="2880" w:hanging="351"/>
      </w:pPr>
      <w:rPr>
        <w:rFonts w:ascii="Symbol" w:hAnsi="Symbol" w:cs="Symbol" w:eastAsia="Symbol"/>
        <w:color w:val="0E101A"/>
        <w:sz w:val="24"/>
      </w:rPr>
    </w:lvl>
    <w:lvl w:ilvl="4">
      <w:start w:val="1"/>
      <w:numFmt w:val="bullet"/>
      <w:suff w:val="tab"/>
      <w:lvlText w:val="·"/>
      <w:lvlJc w:val="left"/>
      <w:pPr>
        <w:ind w:left="3600" w:hanging="351"/>
      </w:pPr>
      <w:rPr>
        <w:rFonts w:ascii="Symbol" w:hAnsi="Symbol" w:cs="Symbol" w:eastAsia="Symbol"/>
        <w:color w:val="0E101A"/>
        <w:sz w:val="24"/>
      </w:rPr>
    </w:lvl>
    <w:lvl w:ilvl="5">
      <w:start w:val="1"/>
      <w:numFmt w:val="bullet"/>
      <w:suff w:val="tab"/>
      <w:lvlText w:val="·"/>
      <w:lvlJc w:val="left"/>
      <w:pPr>
        <w:ind w:left="4320" w:hanging="351"/>
      </w:pPr>
      <w:rPr>
        <w:rFonts w:ascii="Symbol" w:hAnsi="Symbol" w:cs="Symbol" w:eastAsia="Symbol"/>
        <w:color w:val="0E101A"/>
        <w:sz w:val="24"/>
      </w:rPr>
    </w:lvl>
    <w:lvl w:ilvl="6">
      <w:start w:val="1"/>
      <w:numFmt w:val="bullet"/>
      <w:suff w:val="tab"/>
      <w:lvlText w:val="·"/>
      <w:lvlJc w:val="left"/>
      <w:pPr>
        <w:ind w:left="5040" w:hanging="351"/>
      </w:pPr>
      <w:rPr>
        <w:rFonts w:ascii="Symbol" w:hAnsi="Symbol" w:cs="Symbol" w:eastAsia="Symbol"/>
        <w:color w:val="0E101A"/>
        <w:sz w:val="24"/>
      </w:rPr>
    </w:lvl>
    <w:lvl w:ilvl="7">
      <w:start w:val="1"/>
      <w:numFmt w:val="bullet"/>
      <w:suff w:val="tab"/>
      <w:lvlText w:val="·"/>
      <w:lvlJc w:val="left"/>
      <w:pPr>
        <w:ind w:left="5760" w:hanging="351"/>
      </w:pPr>
      <w:rPr>
        <w:rFonts w:ascii="Symbol" w:hAnsi="Symbol" w:cs="Symbol" w:eastAsia="Symbol"/>
        <w:color w:val="0E101A"/>
        <w:sz w:val="24"/>
      </w:rPr>
    </w:lvl>
    <w:lvl w:ilvl="8">
      <w:start w:val="1"/>
      <w:numFmt w:val="bullet"/>
      <w:suff w:val="tab"/>
      <w:lvlText w:val="·"/>
      <w:lvlJc w:val="left"/>
      <w:pPr>
        <w:ind w:left="6480" w:hanging="351"/>
      </w:pPr>
      <w:rPr>
        <w:rFonts w:ascii="Symbol" w:hAnsi="Symbol" w:cs="Symbol" w:eastAsia="Symbol"/>
        <w:color w:val="0E101A"/>
        <w:sz w:val="24"/>
      </w:rPr>
    </w:lvl>
  </w:abstractNum>
  <w:abstractNum w:abstractNumId="255">
    <w:multiLevelType w:val="hybridMultilevel"/>
    <w:lvl w:ilvl="0">
      <w:start w:val="1"/>
      <w:numFmt w:val="bullet"/>
      <w:suff w:val="tab"/>
      <w:lvlText w:val=""/>
      <w:lvlJc w:val="left"/>
      <w:pPr>
        <w:ind w:left="720" w:hanging="347"/>
      </w:pPr>
      <w:rPr>
        <w:rFonts w:ascii="Wingdings" w:hAnsi="Wingdings" w:hint="default"/>
      </w:rPr>
    </w:lvl>
    <w:lvl w:ilvl="1">
      <w:start w:val="1"/>
      <w:numFmt w:val="bullet"/>
      <w:suff w:val="tab"/>
      <w:lvlText w:val="o"/>
      <w:lvlJc w:val="left"/>
      <w:pPr>
        <w:ind w:left="1440" w:hanging="347"/>
      </w:pPr>
      <w:rPr>
        <w:rFonts w:ascii="Courier New" w:hAnsi="Courier New" w:cs="Courier New" w:hint="default"/>
      </w:rPr>
    </w:lvl>
    <w:lvl w:ilvl="2">
      <w:start w:val="1"/>
      <w:numFmt w:val="bullet"/>
      <w:suff w:val="tab"/>
      <w:lvlText w:val=""/>
      <w:lvlJc w:val="left"/>
      <w:pPr>
        <w:ind w:left="2160" w:hanging="347"/>
      </w:pPr>
      <w:rPr>
        <w:rFonts w:ascii="Wingdings" w:hAnsi="Wingdings" w:hint="default"/>
      </w:rPr>
    </w:lvl>
    <w:lvl w:ilvl="3">
      <w:start w:val="1"/>
      <w:numFmt w:val="bullet"/>
      <w:suff w:val="tab"/>
      <w:lvlText w:val=""/>
      <w:lvlJc w:val="left"/>
      <w:pPr>
        <w:ind w:left="2880" w:hanging="347"/>
      </w:pPr>
      <w:rPr>
        <w:rFonts w:ascii="Symbol" w:hAnsi="Symbol" w:hint="default"/>
      </w:rPr>
    </w:lvl>
    <w:lvl w:ilvl="4">
      <w:start w:val="1"/>
      <w:numFmt w:val="bullet"/>
      <w:suff w:val="tab"/>
      <w:lvlText w:val="o"/>
      <w:lvlJc w:val="left"/>
      <w:pPr>
        <w:ind w:left="3600" w:hanging="347"/>
      </w:pPr>
      <w:rPr>
        <w:rFonts w:ascii="Courier New" w:hAnsi="Courier New" w:cs="Courier New" w:hint="default"/>
      </w:rPr>
    </w:lvl>
    <w:lvl w:ilvl="5">
      <w:start w:val="1"/>
      <w:numFmt w:val="bullet"/>
      <w:suff w:val="tab"/>
      <w:lvlText w:val=""/>
      <w:lvlJc w:val="left"/>
      <w:pPr>
        <w:ind w:left="4320" w:hanging="347"/>
      </w:pPr>
      <w:rPr>
        <w:rFonts w:ascii="Wingdings" w:hAnsi="Wingdings" w:hint="default"/>
      </w:rPr>
    </w:lvl>
    <w:lvl w:ilvl="6">
      <w:start w:val="1"/>
      <w:numFmt w:val="bullet"/>
      <w:suff w:val="tab"/>
      <w:lvlText w:val=""/>
      <w:lvlJc w:val="left"/>
      <w:pPr>
        <w:ind w:left="5040" w:hanging="347"/>
      </w:pPr>
      <w:rPr>
        <w:rFonts w:ascii="Symbol" w:hAnsi="Symbol" w:hint="default"/>
      </w:rPr>
    </w:lvl>
    <w:lvl w:ilvl="7">
      <w:start w:val="1"/>
      <w:numFmt w:val="bullet"/>
      <w:suff w:val="tab"/>
      <w:lvlText w:val="o"/>
      <w:lvlJc w:val="left"/>
      <w:pPr>
        <w:ind w:left="5760" w:hanging="347"/>
      </w:pPr>
      <w:rPr>
        <w:rFonts w:ascii="Courier New" w:hAnsi="Courier New" w:cs="Courier New" w:hint="default"/>
      </w:rPr>
    </w:lvl>
    <w:lvl w:ilvl="8">
      <w:start w:val="1"/>
      <w:numFmt w:val="bullet"/>
      <w:suff w:val="tab"/>
      <w:lvlText w:val=""/>
      <w:lvlJc w:val="left"/>
      <w:pPr>
        <w:ind w:left="6480" w:hanging="347"/>
      </w:pPr>
      <w:rPr>
        <w:rFonts w:ascii="Wingdings" w:hAnsi="Wingdings" w:hint="default"/>
      </w:rPr>
    </w:lvl>
  </w:abstractNum>
  <w:abstractNum w:abstractNumId="256">
    <w:multiLevelType w:val="hybridMultilevel"/>
    <w:lvl w:ilvl="0">
      <w:start w:val="1"/>
      <w:numFmt w:val="bullet"/>
      <w:suff w:val="tab"/>
      <w:lvlText w:val=""/>
      <w:lvlJc w:val="left"/>
      <w:pPr>
        <w:ind w:left="1080" w:hanging="347"/>
      </w:pPr>
      <w:rPr>
        <w:rFonts w:ascii="Wingdings" w:hAnsi="Wingdings" w:hint="default"/>
      </w:rPr>
    </w:lvl>
    <w:lvl w:ilvl="1">
      <w:start w:val="1"/>
      <w:numFmt w:val="bullet"/>
      <w:suff w:val="tab"/>
      <w:lvlText w:val="o"/>
      <w:lvlJc w:val="left"/>
      <w:pPr>
        <w:ind w:left="1800" w:hanging="347"/>
      </w:pPr>
      <w:rPr>
        <w:rFonts w:ascii="Courier New" w:hAnsi="Courier New" w:cs="Courier New" w:hint="default"/>
      </w:rPr>
    </w:lvl>
    <w:lvl w:ilvl="2">
      <w:start w:val="1"/>
      <w:numFmt w:val="bullet"/>
      <w:suff w:val="tab"/>
      <w:lvlText w:val=""/>
      <w:lvlJc w:val="left"/>
      <w:pPr>
        <w:ind w:left="2520" w:hanging="347"/>
      </w:pPr>
      <w:rPr>
        <w:rFonts w:ascii="Wingdings" w:hAnsi="Wingdings" w:hint="default"/>
      </w:rPr>
    </w:lvl>
    <w:lvl w:ilvl="3">
      <w:start w:val="1"/>
      <w:numFmt w:val="bullet"/>
      <w:suff w:val="tab"/>
      <w:lvlText w:val=""/>
      <w:lvlJc w:val="left"/>
      <w:pPr>
        <w:ind w:left="3240" w:hanging="347"/>
      </w:pPr>
      <w:rPr>
        <w:rFonts w:ascii="Symbol" w:hAnsi="Symbol" w:hint="default"/>
      </w:rPr>
    </w:lvl>
    <w:lvl w:ilvl="4">
      <w:start w:val="1"/>
      <w:numFmt w:val="bullet"/>
      <w:suff w:val="tab"/>
      <w:lvlText w:val="o"/>
      <w:lvlJc w:val="left"/>
      <w:pPr>
        <w:ind w:left="3960" w:hanging="347"/>
      </w:pPr>
      <w:rPr>
        <w:rFonts w:ascii="Courier New" w:hAnsi="Courier New" w:cs="Courier New" w:hint="default"/>
      </w:rPr>
    </w:lvl>
    <w:lvl w:ilvl="5">
      <w:start w:val="1"/>
      <w:numFmt w:val="bullet"/>
      <w:suff w:val="tab"/>
      <w:lvlText w:val=""/>
      <w:lvlJc w:val="left"/>
      <w:pPr>
        <w:ind w:left="4680" w:hanging="347"/>
      </w:pPr>
      <w:rPr>
        <w:rFonts w:ascii="Wingdings" w:hAnsi="Wingdings" w:hint="default"/>
      </w:rPr>
    </w:lvl>
    <w:lvl w:ilvl="6">
      <w:start w:val="1"/>
      <w:numFmt w:val="bullet"/>
      <w:suff w:val="tab"/>
      <w:lvlText w:val=""/>
      <w:lvlJc w:val="left"/>
      <w:pPr>
        <w:ind w:left="5400" w:hanging="347"/>
      </w:pPr>
      <w:rPr>
        <w:rFonts w:ascii="Symbol" w:hAnsi="Symbol" w:hint="default"/>
      </w:rPr>
    </w:lvl>
    <w:lvl w:ilvl="7">
      <w:start w:val="1"/>
      <w:numFmt w:val="bullet"/>
      <w:suff w:val="tab"/>
      <w:lvlText w:val="o"/>
      <w:lvlJc w:val="left"/>
      <w:pPr>
        <w:ind w:left="6120" w:hanging="347"/>
      </w:pPr>
      <w:rPr>
        <w:rFonts w:ascii="Courier New" w:hAnsi="Courier New" w:cs="Courier New" w:hint="default"/>
      </w:rPr>
    </w:lvl>
    <w:lvl w:ilvl="8">
      <w:start w:val="1"/>
      <w:numFmt w:val="bullet"/>
      <w:suff w:val="tab"/>
      <w:lvlText w:val=""/>
      <w:lvlJc w:val="left"/>
      <w:pPr>
        <w:ind w:left="6840" w:hanging="347"/>
      </w:pPr>
      <w:rPr>
        <w:rFonts w:ascii="Wingdings" w:hAnsi="Wingdings" w:hint="default"/>
      </w:rPr>
    </w:lvl>
  </w:abstractNum>
  <w:abstractNum w:abstractNumId="257">
    <w:multiLevelType w:val="hybridMultilevel"/>
    <w:lvl w:ilvl="0">
      <w:start w:val="1"/>
      <w:numFmt w:val="bullet"/>
      <w:suff w:val="tab"/>
      <w:lvlText w:val="·"/>
      <w:lvlJc w:val="left"/>
      <w:pPr>
        <w:ind w:left="720" w:hanging="348"/>
      </w:pPr>
      <w:rPr>
        <w:rFonts w:ascii="Symbol" w:hAnsi="Symbol" w:cs="Symbol" w:eastAsia="Symbol"/>
      </w:rPr>
    </w:lvl>
    <w:lvl w:ilvl="1">
      <w:start w:val="1"/>
      <w:numFmt w:val="bullet"/>
      <w:suff w:val="tab"/>
      <w:lvlText w:val="·"/>
      <w:lvlJc w:val="left"/>
      <w:pPr>
        <w:ind w:left="1440" w:hanging="348"/>
      </w:pPr>
      <w:rPr>
        <w:rFonts w:ascii="Symbol" w:hAnsi="Symbol" w:cs="Symbol" w:eastAsia="Symbol"/>
      </w:rPr>
    </w:lvl>
    <w:lvl w:ilvl="2">
      <w:start w:val="1"/>
      <w:numFmt w:val="bullet"/>
      <w:suff w:val="tab"/>
      <w:lvlText w:val="§"/>
      <w:lvlJc w:val="left"/>
      <w:pPr>
        <w:ind w:left="2160" w:hanging="348"/>
      </w:pPr>
      <w:rPr>
        <w:rFonts w:ascii="Wingdings" w:hAnsi="Wingdings" w:cs="Wingdings" w:eastAsia="Wingdings"/>
      </w:rPr>
    </w:lvl>
    <w:lvl w:ilvl="3">
      <w:start w:val="1"/>
      <w:numFmt w:val="bullet"/>
      <w:suff w:val="tab"/>
      <w:lvlText w:val="·"/>
      <w:lvlJc w:val="left"/>
      <w:pPr>
        <w:ind w:left="2880" w:hanging="348"/>
      </w:pPr>
      <w:rPr>
        <w:rFonts w:ascii="Symbol" w:hAnsi="Symbol" w:cs="Symbol" w:eastAsia="Symbol"/>
      </w:rPr>
    </w:lvl>
    <w:lvl w:ilvl="4">
      <w:start w:val="1"/>
      <w:numFmt w:val="bullet"/>
      <w:suff w:val="tab"/>
      <w:lvlText w:val="o"/>
      <w:lvlJc w:val="left"/>
      <w:pPr>
        <w:ind w:left="3600" w:hanging="348"/>
      </w:pPr>
      <w:rPr>
        <w:rFonts w:ascii="Courier New" w:hAnsi="Courier New" w:cs="Courier New" w:eastAsia="Courier New"/>
      </w:rPr>
    </w:lvl>
    <w:lvl w:ilvl="5">
      <w:start w:val="1"/>
      <w:numFmt w:val="bullet"/>
      <w:suff w:val="tab"/>
      <w:lvlText w:val="§"/>
      <w:lvlJc w:val="left"/>
      <w:pPr>
        <w:ind w:left="4320" w:hanging="348"/>
      </w:pPr>
      <w:rPr>
        <w:rFonts w:ascii="Wingdings" w:hAnsi="Wingdings" w:cs="Wingdings" w:eastAsia="Wingdings"/>
      </w:rPr>
    </w:lvl>
    <w:lvl w:ilvl="6">
      <w:start w:val="1"/>
      <w:numFmt w:val="bullet"/>
      <w:suff w:val="tab"/>
      <w:lvlText w:val="·"/>
      <w:lvlJc w:val="left"/>
      <w:pPr>
        <w:ind w:left="5040" w:hanging="348"/>
      </w:pPr>
      <w:rPr>
        <w:rFonts w:ascii="Symbol" w:hAnsi="Symbol" w:cs="Symbol" w:eastAsia="Symbol"/>
      </w:rPr>
    </w:lvl>
    <w:lvl w:ilvl="7">
      <w:start w:val="1"/>
      <w:numFmt w:val="bullet"/>
      <w:suff w:val="tab"/>
      <w:lvlText w:val="o"/>
      <w:lvlJc w:val="left"/>
      <w:pPr>
        <w:ind w:left="5760" w:hanging="348"/>
      </w:pPr>
      <w:rPr>
        <w:rFonts w:ascii="Courier New" w:hAnsi="Courier New" w:cs="Courier New" w:eastAsia="Courier New"/>
      </w:rPr>
    </w:lvl>
    <w:lvl w:ilvl="8">
      <w:start w:val="1"/>
      <w:numFmt w:val="bullet"/>
      <w:suff w:val="tab"/>
      <w:lvlText w:val="§"/>
      <w:lvlJc w:val="left"/>
      <w:pPr>
        <w:ind w:left="6480" w:hanging="348"/>
      </w:pPr>
      <w:rPr>
        <w:rFonts w:ascii="Wingdings" w:hAnsi="Wingdings" w:cs="Wingdings" w:eastAsia="Wingdings"/>
      </w:rPr>
    </w:lvl>
  </w:abstractNum>
  <w:abstractNum w:abstractNumId="258">
    <w:multiLevelType w:val="hybridMultilevel"/>
    <w:lvl w:ilvl="0">
      <w:start w:val="1"/>
      <w:numFmt w:val="bullet"/>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59">
    <w:multiLevelType w:val="hybridMultilevel"/>
    <w:lvl w:ilvl="0">
      <w:start w:val="1"/>
      <w:numFmt w:val="decimal"/>
      <w:suff w:val="tab"/>
      <w:lvlText w:val="%1."/>
      <w:lvlJc w:val="left"/>
      <w:pPr>
        <w:ind w:left="720" w:hanging="327"/>
      </w:pPr>
    </w:lvl>
    <w:lvl w:ilvl="1">
      <w:start w:val="1"/>
      <w:numFmt w:val="lowerLetter"/>
      <w:suff w:val="tab"/>
      <w:lvlText w:val="%2."/>
      <w:lvlJc w:val="left"/>
      <w:pPr>
        <w:ind w:left="1440" w:hanging="327"/>
      </w:pPr>
    </w:lvl>
    <w:lvl w:ilvl="2">
      <w:start w:val="1"/>
      <w:numFmt w:val="lowerRoman"/>
      <w:suff w:val="tab"/>
      <w:lvlText w:val="%3."/>
      <w:lvlJc w:val="right"/>
      <w:pPr>
        <w:ind w:left="2160" w:hanging="147"/>
      </w:pPr>
    </w:lvl>
    <w:lvl w:ilvl="3">
      <w:start w:val="1"/>
      <w:numFmt w:val="decimal"/>
      <w:suff w:val="tab"/>
      <w:lvlText w:val="%4."/>
      <w:lvlJc w:val="left"/>
      <w:pPr>
        <w:ind w:left="2880" w:hanging="327"/>
      </w:pPr>
    </w:lvl>
    <w:lvl w:ilvl="4">
      <w:start w:val="1"/>
      <w:numFmt w:val="lowerLetter"/>
      <w:suff w:val="tab"/>
      <w:lvlText w:val="%5."/>
      <w:lvlJc w:val="left"/>
      <w:pPr>
        <w:ind w:left="3600" w:hanging="327"/>
      </w:pPr>
    </w:lvl>
    <w:lvl w:ilvl="5">
      <w:start w:val="1"/>
      <w:numFmt w:val="lowerRoman"/>
      <w:suff w:val="tab"/>
      <w:lvlText w:val="%6."/>
      <w:lvlJc w:val="right"/>
      <w:pPr>
        <w:ind w:left="4320" w:hanging="147"/>
      </w:pPr>
    </w:lvl>
    <w:lvl w:ilvl="6">
      <w:start w:val="1"/>
      <w:numFmt w:val="decimal"/>
      <w:suff w:val="tab"/>
      <w:lvlText w:val="%7."/>
      <w:lvlJc w:val="left"/>
      <w:pPr>
        <w:ind w:left="5040" w:hanging="327"/>
      </w:pPr>
    </w:lvl>
    <w:lvl w:ilvl="7">
      <w:start w:val="1"/>
      <w:numFmt w:val="lowerLetter"/>
      <w:suff w:val="tab"/>
      <w:lvlText w:val="%8."/>
      <w:lvlJc w:val="left"/>
      <w:pPr>
        <w:ind w:left="5760" w:hanging="327"/>
      </w:pPr>
    </w:lvl>
    <w:lvl w:ilvl="8">
      <w:start w:val="1"/>
      <w:numFmt w:val="lowerRoman"/>
      <w:suff w:val="tab"/>
      <w:lvlText w:val="%9."/>
      <w:lvlJc w:val="right"/>
      <w:pPr>
        <w:ind w:left="6480" w:hanging="147"/>
      </w:pPr>
    </w:lvl>
  </w:abstractNum>
  <w:abstractNum w:abstractNumId="260">
    <w:multiLevelType w:val="hybridMultilevel"/>
    <w:lvl w:ilvl="0">
      <w:start w:val="1"/>
      <w:numFmt w:val="bullet"/>
      <w:suff w:val="tab"/>
      <w:lvlText w:val="-"/>
      <w:lvlJc w:val="left"/>
      <w:pPr>
        <w:ind w:left="720" w:hanging="346"/>
      </w:pPr>
      <w:rPr>
        <w:rFonts w:ascii="Calibri" w:hAnsi="Calibri" w:cs="Calibri" w:eastAsia="Calibri"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61">
    <w:multiLevelType w:val="hybridMultilevel"/>
    <w:lvl w:ilvl="0">
      <w:start w:val="1"/>
      <w:numFmt w:val="bullet"/>
      <w:suff w:val="tab"/>
      <w:lvlText w:val="-"/>
      <w:lvlJc w:val="left"/>
      <w:pPr>
        <w:ind w:left="720" w:hanging="326"/>
      </w:pPr>
      <w:rPr>
        <w:rFonts w:ascii="Calibri" w:hAnsi="Calibri" w:hint="default"/>
      </w:rPr>
    </w:lvl>
    <w:lvl w:ilvl="1">
      <w:start w:val="1"/>
      <w:numFmt w:val="bullet"/>
      <w:suff w:val="tab"/>
      <w:lvlText w:val="o"/>
      <w:lvlJc w:val="left"/>
      <w:pPr>
        <w:ind w:left="1440" w:hanging="326"/>
      </w:pPr>
      <w:rPr>
        <w:rFonts w:ascii="Courier New" w:hAnsi="Courier New" w:hint="default"/>
      </w:rPr>
    </w:lvl>
    <w:lvl w:ilvl="2">
      <w:start w:val="1"/>
      <w:numFmt w:val="bullet"/>
      <w:suff w:val="tab"/>
      <w:lvlText w:val=""/>
      <w:lvlJc w:val="left"/>
      <w:pPr>
        <w:ind w:left="2160" w:hanging="326"/>
      </w:pPr>
      <w:rPr>
        <w:rFonts w:ascii="Wingdings" w:hAnsi="Wingdings" w:hint="default"/>
      </w:rPr>
    </w:lvl>
    <w:lvl w:ilvl="3">
      <w:start w:val="1"/>
      <w:numFmt w:val="bullet"/>
      <w:suff w:val="tab"/>
      <w:lvlText w:val=""/>
      <w:lvlJc w:val="left"/>
      <w:pPr>
        <w:ind w:left="2880" w:hanging="326"/>
      </w:pPr>
      <w:rPr>
        <w:rFonts w:ascii="Symbol" w:hAnsi="Symbol" w:hint="default"/>
      </w:rPr>
    </w:lvl>
    <w:lvl w:ilvl="4">
      <w:start w:val="1"/>
      <w:numFmt w:val="bullet"/>
      <w:suff w:val="tab"/>
      <w:lvlText w:val="o"/>
      <w:lvlJc w:val="left"/>
      <w:pPr>
        <w:ind w:left="3600" w:hanging="326"/>
      </w:pPr>
      <w:rPr>
        <w:rFonts w:ascii="Courier New" w:hAnsi="Courier New" w:hint="default"/>
      </w:rPr>
    </w:lvl>
    <w:lvl w:ilvl="5">
      <w:start w:val="1"/>
      <w:numFmt w:val="bullet"/>
      <w:suff w:val="tab"/>
      <w:lvlText w:val=""/>
      <w:lvlJc w:val="left"/>
      <w:pPr>
        <w:ind w:left="4320" w:hanging="326"/>
      </w:pPr>
      <w:rPr>
        <w:rFonts w:ascii="Wingdings" w:hAnsi="Wingdings" w:hint="default"/>
      </w:rPr>
    </w:lvl>
    <w:lvl w:ilvl="6">
      <w:start w:val="1"/>
      <w:numFmt w:val="bullet"/>
      <w:suff w:val="tab"/>
      <w:lvlText w:val=""/>
      <w:lvlJc w:val="left"/>
      <w:pPr>
        <w:ind w:left="5040" w:hanging="326"/>
      </w:pPr>
      <w:rPr>
        <w:rFonts w:ascii="Symbol" w:hAnsi="Symbol" w:hint="default"/>
      </w:rPr>
    </w:lvl>
    <w:lvl w:ilvl="7">
      <w:start w:val="1"/>
      <w:numFmt w:val="bullet"/>
      <w:suff w:val="tab"/>
      <w:lvlText w:val="o"/>
      <w:lvlJc w:val="left"/>
      <w:pPr>
        <w:ind w:left="5760" w:hanging="326"/>
      </w:pPr>
      <w:rPr>
        <w:rFonts w:ascii="Courier New" w:hAnsi="Courier New" w:hint="default"/>
      </w:rPr>
    </w:lvl>
    <w:lvl w:ilvl="8">
      <w:start w:val="1"/>
      <w:numFmt w:val="bullet"/>
      <w:suff w:val="tab"/>
      <w:lvlText w:val=""/>
      <w:lvlJc w:val="left"/>
      <w:pPr>
        <w:ind w:left="6480" w:hanging="326"/>
      </w:pPr>
      <w:rPr>
        <w:rFonts w:ascii="Wingdings" w:hAnsi="Wingdings" w:hint="default"/>
      </w:rPr>
    </w:lvl>
  </w:abstractNum>
  <w:abstractNum w:abstractNumId="262">
    <w:multiLevelType w:val="hybridMultilevel"/>
    <w:lvl w:ilvl="0">
      <w:start w:val="1"/>
      <w:numFmt w:val="bullet"/>
      <w:suff w:val="tab"/>
      <w:lvlText w:val="-"/>
      <w:lvlJc w:val="left"/>
      <w:pPr>
        <w:ind w:left="720" w:hanging="326"/>
      </w:pPr>
      <w:rPr>
        <w:rFonts w:ascii="Calibri" w:hAnsi="Calibri" w:hint="default"/>
      </w:rPr>
    </w:lvl>
    <w:lvl w:ilvl="1">
      <w:start w:val="1"/>
      <w:numFmt w:val="bullet"/>
      <w:suff w:val="tab"/>
      <w:lvlText w:val="o"/>
      <w:lvlJc w:val="left"/>
      <w:pPr>
        <w:ind w:left="1440" w:hanging="326"/>
      </w:pPr>
      <w:rPr>
        <w:rFonts w:ascii="Courier New" w:hAnsi="Courier New" w:hint="default"/>
      </w:rPr>
    </w:lvl>
    <w:lvl w:ilvl="2">
      <w:start w:val="1"/>
      <w:numFmt w:val="bullet"/>
      <w:suff w:val="tab"/>
      <w:lvlText w:val=""/>
      <w:lvlJc w:val="left"/>
      <w:pPr>
        <w:ind w:left="2160" w:hanging="326"/>
      </w:pPr>
      <w:rPr>
        <w:rFonts w:ascii="Wingdings" w:hAnsi="Wingdings" w:hint="default"/>
      </w:rPr>
    </w:lvl>
    <w:lvl w:ilvl="3">
      <w:start w:val="1"/>
      <w:numFmt w:val="bullet"/>
      <w:suff w:val="tab"/>
      <w:lvlText w:val=""/>
      <w:lvlJc w:val="left"/>
      <w:pPr>
        <w:ind w:left="2880" w:hanging="326"/>
      </w:pPr>
      <w:rPr>
        <w:rFonts w:ascii="Symbol" w:hAnsi="Symbol" w:hint="default"/>
      </w:rPr>
    </w:lvl>
    <w:lvl w:ilvl="4">
      <w:start w:val="1"/>
      <w:numFmt w:val="bullet"/>
      <w:suff w:val="tab"/>
      <w:lvlText w:val="o"/>
      <w:lvlJc w:val="left"/>
      <w:pPr>
        <w:ind w:left="3600" w:hanging="326"/>
      </w:pPr>
      <w:rPr>
        <w:rFonts w:ascii="Courier New" w:hAnsi="Courier New" w:hint="default"/>
      </w:rPr>
    </w:lvl>
    <w:lvl w:ilvl="5">
      <w:start w:val="1"/>
      <w:numFmt w:val="bullet"/>
      <w:suff w:val="tab"/>
      <w:lvlText w:val=""/>
      <w:lvlJc w:val="left"/>
      <w:pPr>
        <w:ind w:left="4320" w:hanging="326"/>
      </w:pPr>
      <w:rPr>
        <w:rFonts w:ascii="Wingdings" w:hAnsi="Wingdings" w:hint="default"/>
      </w:rPr>
    </w:lvl>
    <w:lvl w:ilvl="6">
      <w:start w:val="1"/>
      <w:numFmt w:val="bullet"/>
      <w:suff w:val="tab"/>
      <w:lvlText w:val=""/>
      <w:lvlJc w:val="left"/>
      <w:pPr>
        <w:ind w:left="5040" w:hanging="326"/>
      </w:pPr>
      <w:rPr>
        <w:rFonts w:ascii="Symbol" w:hAnsi="Symbol" w:hint="default"/>
      </w:rPr>
    </w:lvl>
    <w:lvl w:ilvl="7">
      <w:start w:val="1"/>
      <w:numFmt w:val="bullet"/>
      <w:suff w:val="tab"/>
      <w:lvlText w:val="o"/>
      <w:lvlJc w:val="left"/>
      <w:pPr>
        <w:ind w:left="5760" w:hanging="326"/>
      </w:pPr>
      <w:rPr>
        <w:rFonts w:ascii="Courier New" w:hAnsi="Courier New" w:hint="default"/>
      </w:rPr>
    </w:lvl>
    <w:lvl w:ilvl="8">
      <w:start w:val="1"/>
      <w:numFmt w:val="bullet"/>
      <w:suff w:val="tab"/>
      <w:lvlText w:val=""/>
      <w:lvlJc w:val="left"/>
      <w:pPr>
        <w:ind w:left="6480" w:hanging="326"/>
      </w:pPr>
      <w:rPr>
        <w:rFonts w:ascii="Wingdings" w:hAnsi="Wingdings" w:hint="default"/>
      </w:rPr>
    </w:lvl>
  </w:abstractNum>
  <w:abstractNum w:abstractNumId="263">
    <w:multiLevelType w:val="hybridMultilevel"/>
    <w:lvl w:ilvl="0">
      <w:start w:val="1"/>
      <w:numFmt w:val="bullet"/>
      <w:suff w:val="tab"/>
      <w:lvlText w:val="-"/>
      <w:lvlJc w:val="left"/>
      <w:pPr>
        <w:ind w:left="720" w:hanging="346"/>
      </w:pPr>
      <w:rPr>
        <w:rFonts w:ascii="Calibri" w:hAnsi="Calibri" w:cs="Calibri" w:eastAsia="Calibri"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64">
    <w:multiLevelType w:val="hybridMultilevel"/>
    <w:lvl w:ilvl="0">
      <w:start w:val="1"/>
      <w:numFmt w:val="bullet"/>
      <w:suff w:val="tab"/>
      <w:lvlText w:val="-"/>
      <w:lvlJc w:val="left"/>
      <w:pPr>
        <w:ind w:left="720" w:hanging="324"/>
      </w:pPr>
      <w:rPr>
        <w:rFonts w:ascii="Calibri" w:hAnsi="Calibri" w:cs="Calibri" w:eastAsia="Calibri" w:hint="default"/>
      </w:rPr>
    </w:lvl>
    <w:lvl w:ilvl="1">
      <w:start w:val="1"/>
      <w:numFmt w:val="bullet"/>
      <w:suff w:val="tab"/>
      <w:lvlText w:val="o"/>
      <w:lvlJc w:val="left"/>
      <w:pPr>
        <w:ind w:left="1440" w:hanging="324"/>
      </w:pPr>
      <w:rPr>
        <w:rFonts w:ascii="Courier New" w:hAnsi="Courier New" w:cs="Courier New" w:hint="default"/>
      </w:rPr>
    </w:lvl>
    <w:lvl w:ilvl="2">
      <w:start w:val="1"/>
      <w:numFmt w:val="bullet"/>
      <w:suff w:val="tab"/>
      <w:lvlText w:val=""/>
      <w:lvlJc w:val="left"/>
      <w:pPr>
        <w:ind w:left="2160" w:hanging="324"/>
      </w:pPr>
      <w:rPr>
        <w:rFonts w:ascii="Wingdings" w:hAnsi="Wingdings" w:hint="default"/>
      </w:rPr>
    </w:lvl>
    <w:lvl w:ilvl="3">
      <w:start w:val="1"/>
      <w:numFmt w:val="bullet"/>
      <w:suff w:val="tab"/>
      <w:lvlText w:val=""/>
      <w:lvlJc w:val="left"/>
      <w:pPr>
        <w:ind w:left="2880" w:hanging="324"/>
      </w:pPr>
      <w:rPr>
        <w:rFonts w:ascii="Symbol" w:hAnsi="Symbol" w:hint="default"/>
      </w:rPr>
    </w:lvl>
    <w:lvl w:ilvl="4">
      <w:start w:val="1"/>
      <w:numFmt w:val="bullet"/>
      <w:suff w:val="tab"/>
      <w:lvlText w:val="o"/>
      <w:lvlJc w:val="left"/>
      <w:pPr>
        <w:ind w:left="3600" w:hanging="324"/>
      </w:pPr>
      <w:rPr>
        <w:rFonts w:ascii="Courier New" w:hAnsi="Courier New" w:cs="Courier New" w:hint="default"/>
      </w:rPr>
    </w:lvl>
    <w:lvl w:ilvl="5">
      <w:start w:val="1"/>
      <w:numFmt w:val="bullet"/>
      <w:suff w:val="tab"/>
      <w:lvlText w:val=""/>
      <w:lvlJc w:val="left"/>
      <w:pPr>
        <w:ind w:left="4320" w:hanging="324"/>
      </w:pPr>
      <w:rPr>
        <w:rFonts w:ascii="Wingdings" w:hAnsi="Wingdings" w:hint="default"/>
      </w:rPr>
    </w:lvl>
    <w:lvl w:ilvl="6">
      <w:start w:val="1"/>
      <w:numFmt w:val="bullet"/>
      <w:suff w:val="tab"/>
      <w:lvlText w:val=""/>
      <w:lvlJc w:val="left"/>
      <w:pPr>
        <w:ind w:left="5040" w:hanging="324"/>
      </w:pPr>
      <w:rPr>
        <w:rFonts w:ascii="Symbol" w:hAnsi="Symbol" w:hint="default"/>
      </w:rPr>
    </w:lvl>
    <w:lvl w:ilvl="7">
      <w:start w:val="1"/>
      <w:numFmt w:val="bullet"/>
      <w:suff w:val="tab"/>
      <w:lvlText w:val="o"/>
      <w:lvlJc w:val="left"/>
      <w:pPr>
        <w:ind w:left="5760" w:hanging="324"/>
      </w:pPr>
      <w:rPr>
        <w:rFonts w:ascii="Courier New" w:hAnsi="Courier New" w:cs="Courier New" w:hint="default"/>
      </w:rPr>
    </w:lvl>
    <w:lvl w:ilvl="8">
      <w:start w:val="1"/>
      <w:numFmt w:val="bullet"/>
      <w:suff w:val="tab"/>
      <w:lvlText w:val=""/>
      <w:lvlJc w:val="left"/>
      <w:pPr>
        <w:ind w:left="6480" w:hanging="324"/>
      </w:pPr>
      <w:rPr>
        <w:rFonts w:ascii="Wingdings" w:hAnsi="Wingdings" w:hint="default"/>
      </w:rPr>
    </w:lvl>
  </w:abstractNum>
  <w:abstractNum w:abstractNumId="265">
    <w:multiLevelType w:val="hybridMultilevel"/>
    <w:lvl w:ilvl="0">
      <w:start w:val="1"/>
      <w:numFmt w:val="bullet"/>
      <w:pStyle w:val="500"/>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66">
    <w:multiLevelType w:val="hybridMultilevel"/>
    <w:lvl w:ilvl="0">
      <w:start w:val="1"/>
      <w:numFmt w:val="decimal"/>
      <w:suff w:val="tab"/>
      <w:lvlText w:val="%1."/>
      <w:lvlJc w:val="left"/>
      <w:pPr>
        <w:ind w:left="720" w:hanging="348"/>
      </w:pPr>
    </w:lvl>
    <w:lvl w:ilvl="1">
      <w:start w:val="1"/>
      <w:numFmt w:val="decimal"/>
      <w:suff w:val="tab"/>
      <w:lvlText w:val="%2."/>
      <w:lvlJc w:val="left"/>
      <w:pPr>
        <w:ind w:left="1440" w:hanging="348"/>
      </w:pPr>
    </w:lvl>
    <w:lvl w:ilvl="2">
      <w:start w:val="1"/>
      <w:numFmt w:val="lowerRoman"/>
      <w:suff w:val="tab"/>
      <w:lvlText w:val="%3."/>
      <w:lvlJc w:val="right"/>
      <w:pPr>
        <w:ind w:left="2160" w:hanging="168"/>
      </w:pPr>
    </w:lvl>
    <w:lvl w:ilvl="3">
      <w:start w:val="1"/>
      <w:numFmt w:val="decimal"/>
      <w:suff w:val="tab"/>
      <w:lvlText w:val="%4."/>
      <w:lvlJc w:val="left"/>
      <w:pPr>
        <w:ind w:left="2880" w:hanging="348"/>
      </w:pPr>
    </w:lvl>
    <w:lvl w:ilvl="4">
      <w:start w:val="1"/>
      <w:numFmt w:val="lowerLetter"/>
      <w:suff w:val="tab"/>
      <w:lvlText w:val="%5."/>
      <w:lvlJc w:val="left"/>
      <w:pPr>
        <w:ind w:left="3600" w:hanging="348"/>
      </w:pPr>
    </w:lvl>
    <w:lvl w:ilvl="5">
      <w:start w:val="1"/>
      <w:numFmt w:val="lowerRoman"/>
      <w:suff w:val="tab"/>
      <w:lvlText w:val="%6."/>
      <w:lvlJc w:val="right"/>
      <w:pPr>
        <w:ind w:left="4320" w:hanging="168"/>
      </w:pPr>
    </w:lvl>
    <w:lvl w:ilvl="6">
      <w:start w:val="1"/>
      <w:numFmt w:val="decimal"/>
      <w:suff w:val="tab"/>
      <w:lvlText w:val="%7."/>
      <w:lvlJc w:val="left"/>
      <w:pPr>
        <w:ind w:left="5040" w:hanging="348"/>
      </w:pPr>
    </w:lvl>
    <w:lvl w:ilvl="7">
      <w:start w:val="1"/>
      <w:numFmt w:val="lowerLetter"/>
      <w:suff w:val="tab"/>
      <w:lvlText w:val="%8."/>
      <w:lvlJc w:val="left"/>
      <w:pPr>
        <w:ind w:left="5760" w:hanging="348"/>
      </w:pPr>
    </w:lvl>
    <w:lvl w:ilvl="8">
      <w:start w:val="1"/>
      <w:numFmt w:val="lowerRoman"/>
      <w:suff w:val="tab"/>
      <w:lvlText w:val="%9."/>
      <w:lvlJc w:val="right"/>
      <w:pPr>
        <w:ind w:left="6480" w:hanging="168"/>
      </w:pPr>
    </w:lvl>
  </w:abstractNum>
  <w:abstractNum w:abstractNumId="267">
    <w:multiLevelType w:val="hybridMultilevel"/>
    <w:lvl w:ilvl="0">
      <w:start w:val="1"/>
      <w:numFmt w:val="decimal"/>
      <w:suff w:val="tab"/>
      <w:lvlText w:val="%1."/>
      <w:lvlJc w:val="left"/>
      <w:pPr>
        <w:ind w:left="720" w:hanging="348"/>
      </w:pPr>
    </w:lvl>
    <w:lvl w:ilvl="1">
      <w:start w:val="1"/>
      <w:numFmt w:val="lowerLetter"/>
      <w:suff w:val="tab"/>
      <w:lvlText w:val="%2."/>
      <w:lvlJc w:val="left"/>
      <w:pPr>
        <w:ind w:left="1440" w:hanging="348"/>
      </w:pPr>
    </w:lvl>
    <w:lvl w:ilvl="2">
      <w:start w:val="1"/>
      <w:numFmt w:val="lowerRoman"/>
      <w:suff w:val="tab"/>
      <w:lvlText w:val="%3."/>
      <w:lvlJc w:val="right"/>
      <w:pPr>
        <w:ind w:left="2160" w:hanging="168"/>
      </w:pPr>
    </w:lvl>
    <w:lvl w:ilvl="3">
      <w:start w:val="1"/>
      <w:numFmt w:val="decimal"/>
      <w:suff w:val="tab"/>
      <w:lvlText w:val="%4."/>
      <w:lvlJc w:val="left"/>
      <w:pPr>
        <w:ind w:left="2880" w:hanging="348"/>
      </w:pPr>
    </w:lvl>
    <w:lvl w:ilvl="4">
      <w:start w:val="1"/>
      <w:numFmt w:val="lowerLetter"/>
      <w:suff w:val="tab"/>
      <w:lvlText w:val="%5."/>
      <w:lvlJc w:val="left"/>
      <w:pPr>
        <w:ind w:left="3600" w:hanging="348"/>
      </w:pPr>
    </w:lvl>
    <w:lvl w:ilvl="5">
      <w:start w:val="1"/>
      <w:numFmt w:val="lowerRoman"/>
      <w:suff w:val="tab"/>
      <w:lvlText w:val="%6."/>
      <w:lvlJc w:val="right"/>
      <w:pPr>
        <w:ind w:left="4320" w:hanging="168"/>
      </w:pPr>
    </w:lvl>
    <w:lvl w:ilvl="6">
      <w:start w:val="1"/>
      <w:numFmt w:val="decimal"/>
      <w:suff w:val="tab"/>
      <w:lvlText w:val="%7."/>
      <w:lvlJc w:val="left"/>
      <w:pPr>
        <w:ind w:left="5040" w:hanging="348"/>
      </w:pPr>
    </w:lvl>
    <w:lvl w:ilvl="7">
      <w:start w:val="1"/>
      <w:numFmt w:val="lowerLetter"/>
      <w:suff w:val="tab"/>
      <w:lvlText w:val="%8."/>
      <w:lvlJc w:val="left"/>
      <w:pPr>
        <w:ind w:left="5760" w:hanging="348"/>
      </w:pPr>
    </w:lvl>
    <w:lvl w:ilvl="8">
      <w:start w:val="1"/>
      <w:numFmt w:val="lowerRoman"/>
      <w:suff w:val="tab"/>
      <w:lvlText w:val="%9."/>
      <w:lvlJc w:val="right"/>
      <w:pPr>
        <w:ind w:left="6480" w:hanging="168"/>
      </w:pPr>
    </w:lvl>
  </w:abstractNum>
  <w:abstractNum w:abstractNumId="268">
    <w:multiLevelType w:val="hybridMultilevel"/>
    <w:lvl w:ilvl="0">
      <w:start w:val="1"/>
      <w:numFmt w:val="bullet"/>
      <w:suff w:val="tab"/>
      <w:lvlText w:val="·"/>
      <w:lvlJc w:val="left"/>
      <w:pPr>
        <w:ind w:left="720" w:hanging="349"/>
      </w:pPr>
      <w:rPr>
        <w:rFonts w:ascii="Symbol" w:hAnsi="Symbol" w:cs="Symbol" w:eastAsia="Symbol"/>
      </w:rPr>
    </w:lvl>
    <w:lvl w:ilvl="1">
      <w:start w:val="1"/>
      <w:numFmt w:val="bullet"/>
      <w:suff w:val="tab"/>
      <w:lvlText w:val="o"/>
      <w:lvlJc w:val="left"/>
      <w:pPr>
        <w:ind w:left="1440" w:hanging="349"/>
      </w:pPr>
      <w:rPr>
        <w:rFonts w:ascii="Courier New" w:hAnsi="Courier New" w:cs="Courier New" w:eastAsia="Courier New"/>
      </w:rPr>
    </w:lvl>
    <w:lvl w:ilvl="2">
      <w:start w:val="1"/>
      <w:numFmt w:val="bullet"/>
      <w:suff w:val="tab"/>
      <w:lvlText w:val="§"/>
      <w:lvlJc w:val="left"/>
      <w:pPr>
        <w:ind w:left="2160" w:hanging="349"/>
      </w:pPr>
      <w:rPr>
        <w:rFonts w:ascii="Wingdings" w:hAnsi="Wingdings" w:cs="Wingdings" w:eastAsia="Wingdings"/>
      </w:rPr>
    </w:lvl>
    <w:lvl w:ilvl="3">
      <w:start w:val="1"/>
      <w:numFmt w:val="bullet"/>
      <w:suff w:val="tab"/>
      <w:lvlText w:val="·"/>
      <w:lvlJc w:val="left"/>
      <w:pPr>
        <w:ind w:left="2880" w:hanging="349"/>
      </w:pPr>
      <w:rPr>
        <w:rFonts w:ascii="Symbol" w:hAnsi="Symbol" w:cs="Symbol" w:eastAsia="Symbol"/>
      </w:rPr>
    </w:lvl>
    <w:lvl w:ilvl="4">
      <w:start w:val="1"/>
      <w:numFmt w:val="bullet"/>
      <w:suff w:val="tab"/>
      <w:lvlText w:val="o"/>
      <w:lvlJc w:val="left"/>
      <w:pPr>
        <w:ind w:left="3600" w:hanging="349"/>
      </w:pPr>
      <w:rPr>
        <w:rFonts w:ascii="Courier New" w:hAnsi="Courier New" w:cs="Courier New" w:eastAsia="Courier New"/>
      </w:rPr>
    </w:lvl>
    <w:lvl w:ilvl="5">
      <w:start w:val="1"/>
      <w:numFmt w:val="bullet"/>
      <w:suff w:val="tab"/>
      <w:lvlText w:val="§"/>
      <w:lvlJc w:val="left"/>
      <w:pPr>
        <w:ind w:left="4320" w:hanging="349"/>
      </w:pPr>
      <w:rPr>
        <w:rFonts w:ascii="Wingdings" w:hAnsi="Wingdings" w:cs="Wingdings" w:eastAsia="Wingdings"/>
      </w:rPr>
    </w:lvl>
    <w:lvl w:ilvl="6">
      <w:start w:val="1"/>
      <w:numFmt w:val="bullet"/>
      <w:suff w:val="tab"/>
      <w:lvlText w:val="·"/>
      <w:lvlJc w:val="left"/>
      <w:pPr>
        <w:ind w:left="5040" w:hanging="349"/>
      </w:pPr>
      <w:rPr>
        <w:rFonts w:ascii="Symbol" w:hAnsi="Symbol" w:cs="Symbol" w:eastAsia="Symbol"/>
      </w:rPr>
    </w:lvl>
    <w:lvl w:ilvl="7">
      <w:start w:val="1"/>
      <w:numFmt w:val="bullet"/>
      <w:suff w:val="tab"/>
      <w:lvlText w:val="o"/>
      <w:lvlJc w:val="left"/>
      <w:pPr>
        <w:ind w:left="5760" w:hanging="349"/>
      </w:pPr>
      <w:rPr>
        <w:rFonts w:ascii="Courier New" w:hAnsi="Courier New" w:cs="Courier New" w:eastAsia="Courier New"/>
      </w:rPr>
    </w:lvl>
    <w:lvl w:ilvl="8">
      <w:start w:val="1"/>
      <w:numFmt w:val="bullet"/>
      <w:suff w:val="tab"/>
      <w:lvlText w:val="§"/>
      <w:lvlJc w:val="left"/>
      <w:pPr>
        <w:ind w:left="6480" w:hanging="349"/>
      </w:pPr>
      <w:rPr>
        <w:rFonts w:ascii="Wingdings" w:hAnsi="Wingdings" w:cs="Wingdings" w:eastAsia="Wingdings"/>
      </w:rPr>
    </w:lvl>
  </w:abstractNum>
  <w:abstractNum w:abstractNumId="269">
    <w:multiLevelType w:val="hybridMultilevel"/>
    <w:lvl w:ilvl="0">
      <w:start w:val="1"/>
      <w:numFmt w:val="bullet"/>
      <w:suff w:val="tab"/>
      <w:lvlText w:val=""/>
      <w:lvlJc w:val="left"/>
      <w:pPr>
        <w:ind w:left="720" w:hanging="346"/>
      </w:pPr>
      <w:rPr>
        <w:rFonts w:ascii="Wingdings" w:hAnsi="Wingdings" w:hint="default"/>
      </w:rPr>
    </w:lvl>
    <w:lvl w:ilvl="1">
      <w:start w:val="1"/>
      <w:numFmt w:val="bullet"/>
      <w:suff w:val="tab"/>
      <w:lvlText w:val="o"/>
      <w:lvlJc w:val="left"/>
      <w:pPr>
        <w:ind w:left="1440" w:hanging="346"/>
      </w:pPr>
      <w:rPr>
        <w:rFonts w:ascii="Courier New" w:hAnsi="Courier New" w:cs="Courier New" w:hint="default"/>
      </w:rPr>
    </w:lvl>
    <w:lvl w:ilvl="2">
      <w:start w:val="1"/>
      <w:numFmt w:val="bullet"/>
      <w:suff w:val="tab"/>
      <w:lvlText w:val=""/>
      <w:lvlJc w:val="left"/>
      <w:pPr>
        <w:ind w:left="2160" w:hanging="346"/>
      </w:pPr>
      <w:rPr>
        <w:rFonts w:ascii="Wingdings" w:hAnsi="Wingdings" w:hint="default"/>
      </w:rPr>
    </w:lvl>
    <w:lvl w:ilvl="3">
      <w:start w:val="1"/>
      <w:numFmt w:val="bullet"/>
      <w:suff w:val="tab"/>
      <w:lvlText w:val=""/>
      <w:lvlJc w:val="left"/>
      <w:pPr>
        <w:ind w:left="2880" w:hanging="346"/>
      </w:pPr>
      <w:rPr>
        <w:rFonts w:ascii="Symbol" w:hAnsi="Symbol" w:hint="default"/>
      </w:rPr>
    </w:lvl>
    <w:lvl w:ilvl="4">
      <w:start w:val="1"/>
      <w:numFmt w:val="bullet"/>
      <w:suff w:val="tab"/>
      <w:lvlText w:val="o"/>
      <w:lvlJc w:val="left"/>
      <w:pPr>
        <w:ind w:left="3600" w:hanging="346"/>
      </w:pPr>
      <w:rPr>
        <w:rFonts w:ascii="Courier New" w:hAnsi="Courier New" w:cs="Courier New" w:hint="default"/>
      </w:rPr>
    </w:lvl>
    <w:lvl w:ilvl="5">
      <w:start w:val="1"/>
      <w:numFmt w:val="bullet"/>
      <w:suff w:val="tab"/>
      <w:lvlText w:val=""/>
      <w:lvlJc w:val="left"/>
      <w:pPr>
        <w:ind w:left="4320" w:hanging="346"/>
      </w:pPr>
      <w:rPr>
        <w:rFonts w:ascii="Wingdings" w:hAnsi="Wingdings" w:hint="default"/>
      </w:rPr>
    </w:lvl>
    <w:lvl w:ilvl="6">
      <w:start w:val="1"/>
      <w:numFmt w:val="bullet"/>
      <w:suff w:val="tab"/>
      <w:lvlText w:val=""/>
      <w:lvlJc w:val="left"/>
      <w:pPr>
        <w:ind w:left="5040" w:hanging="346"/>
      </w:pPr>
      <w:rPr>
        <w:rFonts w:ascii="Symbol" w:hAnsi="Symbol" w:hint="default"/>
      </w:rPr>
    </w:lvl>
    <w:lvl w:ilvl="7">
      <w:start w:val="1"/>
      <w:numFmt w:val="bullet"/>
      <w:suff w:val="tab"/>
      <w:lvlText w:val="o"/>
      <w:lvlJc w:val="left"/>
      <w:pPr>
        <w:ind w:left="5760" w:hanging="346"/>
      </w:pPr>
      <w:rPr>
        <w:rFonts w:ascii="Courier New" w:hAnsi="Courier New" w:cs="Courier New" w:hint="default"/>
      </w:rPr>
    </w:lvl>
    <w:lvl w:ilvl="8">
      <w:start w:val="1"/>
      <w:numFmt w:val="bullet"/>
      <w:suff w:val="tab"/>
      <w:lvlText w:val=""/>
      <w:lvlJc w:val="left"/>
      <w:pPr>
        <w:ind w:left="6480" w:hanging="346"/>
      </w:pPr>
      <w:rPr>
        <w:rFonts w:ascii="Wingdings" w:hAnsi="Wingdings" w:hint="default"/>
      </w:rPr>
    </w:lvl>
  </w:abstractNum>
  <w:abstractNum w:abstractNumId="270">
    <w:multiLevelType w:val="hybridMultilevel"/>
    <w:lvl w:ilvl="0">
      <w:start w:val="1"/>
      <w:numFmt w:val="decimal"/>
      <w:suff w:val="tab"/>
      <w:lvlText w:val="%1"/>
      <w:lvlJc w:val="left"/>
      <w:pPr>
        <w:ind w:left="360" w:hanging="346"/>
      </w:pPr>
      <w:rPr>
        <w:rFonts w:hint="default"/>
      </w:r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rPr>
        <w:rFonts w:hint="default"/>
      </w:rPr>
    </w:lvl>
    <w:lvl w:ilvl="5">
      <w:start w:val="1"/>
      <w:numFmt w:val="decimal"/>
      <w:suff w:val="tab"/>
      <w:lvlText w:val="%1.%2.%3.%4.%5.%6."/>
      <w:lvlJc w:val="left"/>
      <w:pPr>
        <w:ind w:left="2736" w:hanging="922"/>
      </w:pPr>
      <w:rPr>
        <w:rFonts w:hint="default"/>
      </w:rPr>
    </w:lvl>
    <w:lvl w:ilvl="6">
      <w:start w:val="1"/>
      <w:numFmt w:val="decimal"/>
      <w:suff w:val="tab"/>
      <w:lvlText w:val="%1.%2.%3.%4.%5.%6.%7."/>
      <w:lvlJc w:val="left"/>
      <w:pPr>
        <w:ind w:left="3240" w:hanging="1066"/>
      </w:pPr>
      <w:rPr>
        <w:rFonts w:hint="default"/>
      </w:rPr>
    </w:lvl>
    <w:lvl w:ilvl="7">
      <w:start w:val="1"/>
      <w:numFmt w:val="decimal"/>
      <w:suff w:val="tab"/>
      <w:lvlText w:val="%1.%2.%3.%4.%5.%6.%7.%8."/>
      <w:lvlJc w:val="left"/>
      <w:pPr>
        <w:ind w:left="3744" w:hanging="1210"/>
      </w:pPr>
      <w:rPr>
        <w:rFonts w:hint="default"/>
      </w:rPr>
    </w:lvl>
    <w:lvl w:ilvl="8">
      <w:start w:val="1"/>
      <w:numFmt w:val="decimal"/>
      <w:suff w:val="tab"/>
      <w:lvlText w:val="%1.%2.%3.%4.%5.%6.%7.%8.%9."/>
      <w:lvlJc w:val="left"/>
      <w:pPr>
        <w:ind w:left="4320" w:hanging="1426"/>
      </w:pPr>
      <w:rPr>
        <w:rFonts w:hint="default"/>
      </w:rPr>
    </w:lvl>
  </w:abstractNum>
  <w:abstractNum w:abstractNumId="271">
    <w:multiLevelType w:val="hybridMultilevel"/>
    <w:lvl w:ilvl="0">
      <w:start w:val="1"/>
      <w:numFmt w:val="decimal"/>
      <w:suff w:val="tab"/>
      <w:lvlText w:val="%1"/>
      <w:lvlJc w:val="left"/>
      <w:pPr>
        <w:ind w:left="360" w:hanging="346"/>
      </w:pPr>
      <w:rPr>
        <w:rFonts w:hint="default"/>
      </w:rPr>
    </w:lvl>
    <w:lvl w:ilvl="1">
      <w:start w:val="1"/>
      <w:numFmt w:val="decimal"/>
      <w:suff w:val="tab"/>
      <w:lvlText w:val="%1.%2."/>
      <w:lvlJc w:val="left"/>
      <w:pPr>
        <w:ind w:left="792" w:hanging="418"/>
      </w:pPr>
    </w:lvl>
    <w:lvl w:ilvl="2">
      <w:start w:val="1"/>
      <w:numFmt w:val="decimal"/>
      <w:suff w:val="tab"/>
      <w:lvlText w:val="%1.%2.%3."/>
      <w:lvlJc w:val="left"/>
      <w:pPr>
        <w:ind w:left="1224" w:hanging="490"/>
      </w:pPr>
    </w:lvl>
    <w:lvl w:ilvl="3">
      <w:start w:val="1"/>
      <w:numFmt w:val="decimal"/>
      <w:suff w:val="tab"/>
      <w:lvlText w:val="%1.%2.%3.%4."/>
      <w:lvlJc w:val="left"/>
      <w:pPr>
        <w:ind w:left="1728" w:hanging="634"/>
      </w:pPr>
    </w:lvl>
    <w:lvl w:ilvl="4">
      <w:start w:val="1"/>
      <w:numFmt w:val="decimal"/>
      <w:suff w:val="tab"/>
      <w:lvlText w:val="%1.%2.%3.%4.%5."/>
      <w:lvlJc w:val="left"/>
      <w:pPr>
        <w:ind w:left="2232" w:hanging="778"/>
      </w:pPr>
      <w:rPr>
        <w:rFonts w:hint="default"/>
      </w:rPr>
    </w:lvl>
    <w:lvl w:ilvl="5">
      <w:start w:val="1"/>
      <w:numFmt w:val="decimal"/>
      <w:suff w:val="tab"/>
      <w:lvlText w:val="%1.%2.%3.%4.%5.%6."/>
      <w:lvlJc w:val="left"/>
      <w:pPr>
        <w:ind w:left="2736" w:hanging="922"/>
      </w:pPr>
      <w:rPr>
        <w:rFonts w:hint="default"/>
      </w:rPr>
    </w:lvl>
    <w:lvl w:ilvl="6">
      <w:start w:val="1"/>
      <w:numFmt w:val="decimal"/>
      <w:suff w:val="tab"/>
      <w:lvlText w:val="%1.%2.%3.%4.%5.%6.%7."/>
      <w:lvlJc w:val="left"/>
      <w:pPr>
        <w:ind w:left="3240" w:hanging="1066"/>
      </w:pPr>
      <w:rPr>
        <w:rFonts w:hint="default"/>
      </w:rPr>
    </w:lvl>
    <w:lvl w:ilvl="7">
      <w:start w:val="1"/>
      <w:numFmt w:val="decimal"/>
      <w:suff w:val="tab"/>
      <w:lvlText w:val="%1.%2.%3.%4.%5.%6.%7.%8."/>
      <w:lvlJc w:val="left"/>
      <w:pPr>
        <w:ind w:left="3744" w:hanging="1210"/>
      </w:pPr>
      <w:rPr>
        <w:rFonts w:hint="default"/>
      </w:rPr>
    </w:lvl>
    <w:lvl w:ilvl="8">
      <w:start w:val="1"/>
      <w:numFmt w:val="decimal"/>
      <w:suff w:val="tab"/>
      <w:lvlText w:val="%1.%2.%3.%4.%5.%6.%7.%8.%9."/>
      <w:lvlJc w:val="left"/>
      <w:pPr>
        <w:ind w:left="4320" w:hanging="1426"/>
      </w:pPr>
      <w:rPr>
        <w:rFonts w:hint="default"/>
      </w:rPr>
    </w:lvl>
  </w:abstractNum>
  <w:abstractNum w:abstractNumId="272">
    <w:multiLevelType w:val="hybridMultilevel"/>
    <w:lvl w:ilvl="0">
      <w:start w:val="1"/>
      <w:numFmt w:val="bullet"/>
      <w:suff w:val="tab"/>
      <w:lvlText w:val="·"/>
      <w:lvlJc w:val="left"/>
      <w:pPr>
        <w:ind w:left="720" w:hanging="324"/>
      </w:pPr>
      <w:rPr>
        <w:rFonts w:ascii="Symbol" w:hAnsi="Symbol" w:cs="Symbol" w:eastAsia="Symbol"/>
      </w:rPr>
    </w:lvl>
    <w:lvl w:ilvl="1">
      <w:start w:val="1"/>
      <w:numFmt w:val="bullet"/>
      <w:suff w:val="tab"/>
      <w:lvlText w:val="o"/>
      <w:lvlJc w:val="left"/>
      <w:pPr>
        <w:ind w:left="1440" w:hanging="324"/>
      </w:pPr>
      <w:rPr>
        <w:rFonts w:ascii="Courier New" w:hAnsi="Courier New" w:cs="Courier New" w:eastAsia="Courier New"/>
      </w:rPr>
    </w:lvl>
    <w:lvl w:ilvl="2">
      <w:start w:val="1"/>
      <w:numFmt w:val="bullet"/>
      <w:suff w:val="tab"/>
      <w:lvlText w:val="§"/>
      <w:lvlJc w:val="left"/>
      <w:pPr>
        <w:ind w:left="2160" w:hanging="324"/>
      </w:pPr>
      <w:rPr>
        <w:rFonts w:ascii="Wingdings" w:hAnsi="Wingdings" w:cs="Wingdings" w:eastAsia="Wingdings"/>
      </w:rPr>
    </w:lvl>
    <w:lvl w:ilvl="3">
      <w:start w:val="1"/>
      <w:numFmt w:val="bullet"/>
      <w:suff w:val="tab"/>
      <w:lvlText w:val="·"/>
      <w:lvlJc w:val="left"/>
      <w:pPr>
        <w:ind w:left="2880" w:hanging="324"/>
      </w:pPr>
      <w:rPr>
        <w:rFonts w:ascii="Symbol" w:hAnsi="Symbol" w:cs="Symbol" w:eastAsia="Symbol"/>
      </w:rPr>
    </w:lvl>
    <w:lvl w:ilvl="4">
      <w:start w:val="1"/>
      <w:numFmt w:val="bullet"/>
      <w:suff w:val="tab"/>
      <w:lvlText w:val="o"/>
      <w:lvlJc w:val="left"/>
      <w:pPr>
        <w:ind w:left="3600" w:hanging="324"/>
      </w:pPr>
      <w:rPr>
        <w:rFonts w:ascii="Courier New" w:hAnsi="Courier New" w:cs="Courier New" w:eastAsia="Courier New"/>
      </w:rPr>
    </w:lvl>
    <w:lvl w:ilvl="5">
      <w:start w:val="1"/>
      <w:numFmt w:val="bullet"/>
      <w:suff w:val="tab"/>
      <w:lvlText w:val="§"/>
      <w:lvlJc w:val="left"/>
      <w:pPr>
        <w:ind w:left="4320" w:hanging="324"/>
      </w:pPr>
      <w:rPr>
        <w:rFonts w:ascii="Wingdings" w:hAnsi="Wingdings" w:cs="Wingdings" w:eastAsia="Wingdings"/>
      </w:rPr>
    </w:lvl>
    <w:lvl w:ilvl="6">
      <w:start w:val="1"/>
      <w:numFmt w:val="bullet"/>
      <w:suff w:val="tab"/>
      <w:lvlText w:val="·"/>
      <w:lvlJc w:val="left"/>
      <w:pPr>
        <w:ind w:left="5040" w:hanging="324"/>
      </w:pPr>
      <w:rPr>
        <w:rFonts w:ascii="Symbol" w:hAnsi="Symbol" w:cs="Symbol" w:eastAsia="Symbol"/>
      </w:rPr>
    </w:lvl>
    <w:lvl w:ilvl="7">
      <w:start w:val="1"/>
      <w:numFmt w:val="bullet"/>
      <w:suff w:val="tab"/>
      <w:lvlText w:val="o"/>
      <w:lvlJc w:val="left"/>
      <w:pPr>
        <w:ind w:left="5760" w:hanging="324"/>
      </w:pPr>
      <w:rPr>
        <w:rFonts w:ascii="Courier New" w:hAnsi="Courier New" w:cs="Courier New" w:eastAsia="Courier New"/>
      </w:rPr>
    </w:lvl>
    <w:lvl w:ilvl="8">
      <w:start w:val="1"/>
      <w:numFmt w:val="bullet"/>
      <w:suff w:val="tab"/>
      <w:lvlText w:val="§"/>
      <w:lvlJc w:val="left"/>
      <w:pPr>
        <w:ind w:left="6480" w:hanging="324"/>
      </w:pPr>
      <w:rPr>
        <w:rFonts w:ascii="Wingdings" w:hAnsi="Wingdings" w:cs="Wingdings" w:eastAsia="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footnote w:id="1"/>
    <w:numFmt w:val="decimal"/>
    <w:numRestart w:val="continuous"/>
    <w:numStart w:val="1"/>
    <w:pos w:val="pageBottom"/>
  </w:footnotePr>
  <w:zoom w:percent="10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cs="Calibri" w:eastAsia="Calibri"/>
        <w:color w:val="auto"/>
        <w:spacing w:val="0"/>
        <w:position w:val="0"/>
        <w:sz w:val="24"/>
        <w:szCs w:val="24"/>
        <w:lang w:val="lt-LT" w:bidi="ar-SA" w:eastAsia="en-US"/>
      </w:rPr>
    </w:rPrDefault>
    <w:pPrDefault>
      <w:pPr>
        <w:ind w:left="0" w:right="0" w:hanging="0"/>
        <w:jc w:val="left"/>
        <w:spacing w:lineRule="auto" w:line="240" w:after="0" w:afterAutospacing="0" w:before="0" w:beforeAutospacing="0"/>
        <w:shd w:val="clear" w:color="auto" w:fill="auto"/>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409" w:default="1">
    <w:name w:val="Normal"/>
    <w:qFormat/>
    <w:rPr>
      <w:rFonts w:cs="Times New Roman" w:eastAsia="Times New Roman"/>
      <w:color w:val="262626" w:themeColor="text1" w:themeTint="D9"/>
      <w:lang w:eastAsia="en-GB"/>
    </w:rPr>
    <w:pPr>
      <w:jc w:val="both"/>
    </w:pPr>
  </w:style>
  <w:style w:type="paragraph" w:styleId="410">
    <w:name w:val="Heading 1"/>
    <w:basedOn w:val="409"/>
    <w:next w:val="409"/>
    <w:qFormat/>
    <w:uiPriority w:val="9"/>
    <w:rPr>
      <w:rFonts w:cs="Times New Roman (Headings CS)" w:eastAsia="Calibri Light"/>
      <w:b/>
      <w:smallCaps/>
      <w:color w:val="044464"/>
      <w:sz w:val="36"/>
      <w:szCs w:val="32"/>
    </w:rPr>
    <w:pPr>
      <w:numPr>
        <w:numId w:val="238"/>
      </w:numPr>
      <w:jc w:val="left"/>
      <w:keepLines/>
      <w:keepNext/>
      <w:spacing w:after="120" w:before="360"/>
    </w:pPr>
  </w:style>
  <w:style w:type="paragraph" w:styleId="411">
    <w:name w:val="Heading 2"/>
    <w:basedOn w:val="409"/>
    <w:next w:val="409"/>
    <w:qFormat/>
    <w:uiPriority w:val="9"/>
    <w:unhideWhenUsed/>
    <w:rPr>
      <w:rFonts w:cs="Calibri Light" w:eastAsia="Calibri Light"/>
      <w:b/>
      <w:color w:val="044464"/>
      <w:sz w:val="32"/>
      <w:szCs w:val="26"/>
    </w:rPr>
    <w:pPr>
      <w:numPr>
        <w:ilvl w:val="1"/>
        <w:numId w:val="238"/>
      </w:numPr>
      <w:ind w:hanging="778"/>
      <w:keepLines/>
      <w:keepNext/>
      <w:spacing w:before="40"/>
    </w:pPr>
  </w:style>
  <w:style w:type="paragraph" w:styleId="412">
    <w:name w:val="Heading 3"/>
    <w:basedOn w:val="409"/>
    <w:next w:val="409"/>
    <w:qFormat/>
    <w:uiPriority w:val="9"/>
    <w:unhideWhenUsed/>
    <w:rPr>
      <w:rFonts w:cs="Calibri Light" w:eastAsia="Calibri Light"/>
      <w:b/>
      <w:color w:val="044464"/>
      <w:sz w:val="28"/>
    </w:rPr>
    <w:pPr>
      <w:numPr>
        <w:ilvl w:val="2"/>
        <w:numId w:val="238"/>
      </w:numPr>
      <w:ind w:left="851" w:hanging="837"/>
      <w:keepLines/>
      <w:keepNext/>
      <w:spacing w:before="40"/>
    </w:pPr>
  </w:style>
  <w:style w:type="paragraph" w:styleId="413">
    <w:name w:val="Heading 4"/>
    <w:basedOn w:val="409"/>
    <w:next w:val="409"/>
    <w:qFormat/>
    <w:uiPriority w:val="9"/>
    <w:unhideWhenUsed/>
    <w:rPr>
      <w:rFonts w:cs="Calibri Light" w:eastAsia="Calibri Light"/>
      <w:b/>
      <w:iCs/>
      <w:color w:val="044464"/>
      <w:sz w:val="26"/>
    </w:rPr>
    <w:pPr>
      <w:numPr>
        <w:ilvl w:val="3"/>
        <w:numId w:val="238"/>
      </w:numPr>
      <w:ind w:left="851" w:hanging="837"/>
      <w:keepLines/>
      <w:keepNext/>
      <w:spacing w:before="40"/>
    </w:pPr>
  </w:style>
  <w:style w:type="paragraph" w:styleId="414">
    <w:name w:val="Heading 5"/>
    <w:basedOn w:val="409"/>
    <w:next w:val="409"/>
    <w:qFormat/>
    <w:uiPriority w:val="9"/>
    <w:unhideWhenUsed/>
    <w:rPr>
      <w:rFonts w:ascii="Calibri Light" w:hAnsi="Calibri Light" w:cs="Calibri Light" w:eastAsia="Calibri Light"/>
      <w:b/>
      <w:color w:val="044464"/>
    </w:rPr>
    <w:pPr>
      <w:keepLines/>
      <w:keepNext/>
      <w:spacing w:before="40"/>
    </w:pPr>
  </w:style>
  <w:style w:type="paragraph" w:styleId="415">
    <w:name w:val="Heading 6"/>
    <w:basedOn w:val="409"/>
    <w:next w:val="409"/>
    <w:qFormat/>
    <w:uiPriority w:val="9"/>
    <w:unhideWhenUsed/>
    <w:rPr>
      <w:rFonts w:ascii="Calibri Light" w:hAnsi="Calibri Light" w:cs="Calibri Light" w:eastAsia="Calibri Light"/>
      <w:i/>
      <w:color w:val="1F3763" w:themeColor="accent1" w:themeShade="7F"/>
    </w:rPr>
    <w:pPr>
      <w:keepLines/>
      <w:keepNext/>
      <w:spacing w:before="40"/>
    </w:pPr>
  </w:style>
  <w:style w:type="paragraph" w:styleId="416">
    <w:name w:val="Heading 7"/>
    <w:basedOn w:val="409"/>
    <w:next w:val="409"/>
    <w:qFormat/>
    <w:uiPriority w:val="9"/>
    <w:semiHidden/>
    <w:unhideWhenUsed/>
    <w:rPr>
      <w:rFonts w:ascii="Calibri Light" w:hAnsi="Calibri Light" w:cs="Calibri Light" w:eastAsia="Calibri Light"/>
      <w:i/>
      <w:iCs/>
      <w:color w:val="1F3763" w:themeColor="accent1" w:themeShade="7F"/>
    </w:rPr>
    <w:pPr>
      <w:keepLines/>
      <w:keepNext/>
      <w:spacing w:before="40"/>
    </w:pPr>
  </w:style>
  <w:style w:type="paragraph" w:styleId="417">
    <w:name w:val="Heading 8"/>
    <w:basedOn w:val="409"/>
    <w:next w:val="409"/>
    <w:qFormat/>
    <w:uiPriority w:val="9"/>
    <w:semiHidden/>
    <w:unhideWhenUsed/>
    <w:rPr>
      <w:rFonts w:ascii="Calibri Light" w:hAnsi="Calibri Light" w:cs="Calibri Light" w:eastAsia="Calibri Light"/>
      <w:color w:val="272727" w:themeColor="text1" w:themeTint="D8"/>
      <w:sz w:val="21"/>
      <w:szCs w:val="21"/>
    </w:rPr>
    <w:pPr>
      <w:keepLines/>
      <w:keepNext/>
      <w:spacing w:before="40"/>
    </w:pPr>
  </w:style>
  <w:style w:type="paragraph" w:styleId="418">
    <w:name w:val="Heading 9"/>
    <w:basedOn w:val="409"/>
    <w:next w:val="409"/>
    <w:qFormat/>
    <w:uiPriority w:val="9"/>
    <w:semiHidden/>
    <w:unhideWhenUsed/>
    <w:rPr>
      <w:rFonts w:ascii="Calibri Light" w:hAnsi="Calibri Light" w:cs="Calibri Light" w:eastAsia="Calibri Light"/>
      <w:i/>
      <w:iCs/>
      <w:color w:val="272727" w:themeColor="text1" w:themeTint="D8"/>
      <w:sz w:val="21"/>
      <w:szCs w:val="21"/>
    </w:rPr>
    <w:pPr>
      <w:keepLines/>
      <w:keepNext/>
      <w:spacing w:before="40"/>
    </w:pPr>
  </w:style>
  <w:style w:type="character" w:styleId="419" w:default="1">
    <w:name w:val="Default Paragraph Font"/>
    <w:uiPriority w:val="1"/>
    <w:semiHidden/>
    <w:unhideWhenUsed/>
  </w:style>
  <w:style w:type="table" w:styleId="420" w:default="1">
    <w:name w:val="Normal Table"/>
    <w:uiPriority w:val="99"/>
    <w:semiHidden/>
    <w:unhideWhenUsed/>
    <w:tblPr>
      <w:tblInd w:w="0" w:type="dxa"/>
      <w:tblCellMar>
        <w:left w:w="108" w:type="dxa"/>
        <w:top w:w="0" w:type="dxa"/>
        <w:right w:w="108" w:type="dxa"/>
        <w:bottom w:w="0" w:type="dxa"/>
      </w:tblCellMar>
    </w:tblPr>
  </w:style>
  <w:style w:type="numbering" w:styleId="421" w:default="1">
    <w:name w:val="No List"/>
    <w:uiPriority w:val="99"/>
    <w:semiHidden/>
    <w:unhideWhenUsed/>
  </w:style>
  <w:style w:type="table" w:styleId="422">
    <w:name w:val="Lined"/>
    <w:basedOn w:val="420"/>
    <w:uiPriority w:val="99"/>
    <w:rPr>
      <w:color w:val="404040"/>
      <w:sz w:val="20"/>
      <w:szCs w:val="20"/>
      <w:lang w:val="en-GB" w:eastAsia="en-GB"/>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423">
    <w:name w:val="Lined - Accent 1"/>
    <w:basedOn w:val="420"/>
    <w:uiPriority w:val="99"/>
    <w:rPr>
      <w:color w:val="404040"/>
      <w:sz w:val="20"/>
      <w:szCs w:val="20"/>
      <w:lang w:val="en-GB" w:eastAsia="en-GB"/>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424">
    <w:name w:val="Lined - Accent 2"/>
    <w:basedOn w:val="420"/>
    <w:uiPriority w:val="99"/>
    <w:rPr>
      <w:color w:val="404040"/>
      <w:sz w:val="20"/>
      <w:szCs w:val="20"/>
      <w:lang w:val="en-GB" w:eastAsia="en-GB"/>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425">
    <w:name w:val="Lined - Accent 3"/>
    <w:basedOn w:val="420"/>
    <w:uiPriority w:val="99"/>
    <w:rPr>
      <w:color w:val="404040"/>
      <w:sz w:val="20"/>
      <w:szCs w:val="20"/>
      <w:lang w:val="en-GB" w:eastAsia="en-GB"/>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426">
    <w:name w:val="Lined - Accent 4"/>
    <w:basedOn w:val="420"/>
    <w:uiPriority w:val="99"/>
    <w:rPr>
      <w:color w:val="404040"/>
      <w:sz w:val="20"/>
      <w:szCs w:val="20"/>
      <w:lang w:val="en-GB" w:eastAsia="en-GB"/>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427">
    <w:name w:val="Lined - Accent 5"/>
    <w:basedOn w:val="420"/>
    <w:uiPriority w:val="99"/>
    <w:rPr>
      <w:color w:val="404040"/>
      <w:sz w:val="20"/>
      <w:szCs w:val="20"/>
      <w:lang w:val="en-GB" w:eastAsia="en-GB"/>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428">
    <w:name w:val="Lined - Accent 6"/>
    <w:basedOn w:val="420"/>
    <w:uiPriority w:val="99"/>
    <w:rPr>
      <w:color w:val="404040"/>
      <w:sz w:val="20"/>
      <w:szCs w:val="20"/>
      <w:lang w:val="en-GB" w:eastAsia="en-GB"/>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429">
    <w:name w:val="Bordered"/>
    <w:basedOn w:val="420"/>
    <w:uiPriority w:val="99"/>
    <w:tblPr>
      <w:tblStyleRowBandSize w:val="1"/>
      <w:tblStyleColBandSize w:val="1"/>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430">
    <w:name w:val="Bordered - Accent 1"/>
    <w:basedOn w:val="420"/>
    <w:uiPriority w:val="99"/>
    <w:tblPr>
      <w:tblStyleRowBandSize w:val="1"/>
      <w:tblStyleColBandSize w:val="1"/>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431">
    <w:name w:val="Bordered - Accent 2"/>
    <w:basedOn w:val="420"/>
    <w:uiPriority w:val="99"/>
    <w:tblPr>
      <w:tblStyleRowBandSize w:val="1"/>
      <w:tblStyleColBandSize w:val="1"/>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432">
    <w:name w:val="Bordered - Accent 3"/>
    <w:basedOn w:val="420"/>
    <w:uiPriority w:val="99"/>
    <w:tblPr>
      <w:tblStyleRowBandSize w:val="1"/>
      <w:tblStyleColBandSize w:val="1"/>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433">
    <w:name w:val="Bordered - Accent 4"/>
    <w:basedOn w:val="420"/>
    <w:uiPriority w:val="99"/>
    <w:tblPr>
      <w:tblStyleRowBandSize w:val="1"/>
      <w:tblStyleColBandSize w:val="1"/>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434">
    <w:name w:val="Bordered - Accent 5"/>
    <w:basedOn w:val="420"/>
    <w:uiPriority w:val="99"/>
    <w:tblPr>
      <w:tblStyleRowBandSize w:val="1"/>
      <w:tblStyleColBandSize w:val="1"/>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435">
    <w:name w:val="Bordered - Accent 6"/>
    <w:basedOn w:val="420"/>
    <w:uiPriority w:val="99"/>
    <w:tblPr>
      <w:tblStyleRowBandSize w:val="1"/>
      <w:tblStyleColBandSize w:val="1"/>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436">
    <w:name w:val="Bordered &amp; Lined"/>
    <w:basedOn w:val="420"/>
    <w:uiPriority w:val="99"/>
    <w:rPr>
      <w:color w:val="404040"/>
      <w:sz w:val="20"/>
      <w:szCs w:val="20"/>
      <w:lang w:val="en-GB" w:eastAsia="en-GB"/>
    </w:rPr>
    <w:tblPr>
      <w:tblStyleRowBandSize w:val="1"/>
      <w:tblStyleColBandSize w:val="1"/>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437">
    <w:name w:val="Bordered &amp; Lined - Accent 1"/>
    <w:basedOn w:val="420"/>
    <w:uiPriority w:val="99"/>
    <w:rPr>
      <w:color w:val="404040"/>
      <w:sz w:val="20"/>
      <w:szCs w:val="20"/>
      <w:lang w:val="en-GB" w:eastAsia="en-GB"/>
    </w:rPr>
    <w:tblPr>
      <w:tblStyleRowBandSize w:val="1"/>
      <w:tblStyleColBandSize w:val="1"/>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438">
    <w:name w:val="Bordered &amp; Lined - Accent 2"/>
    <w:basedOn w:val="420"/>
    <w:uiPriority w:val="99"/>
    <w:rPr>
      <w:color w:val="404040"/>
      <w:sz w:val="20"/>
      <w:szCs w:val="20"/>
      <w:lang w:val="en-GB" w:eastAsia="en-GB"/>
    </w:rPr>
    <w:tblPr>
      <w:tblStyleRowBandSize w:val="1"/>
      <w:tblStyleColBandSize w:val="1"/>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439">
    <w:name w:val="Bordered &amp; Lined - Accent 3"/>
    <w:basedOn w:val="420"/>
    <w:uiPriority w:val="99"/>
    <w:rPr>
      <w:color w:val="404040"/>
      <w:sz w:val="20"/>
      <w:szCs w:val="20"/>
      <w:lang w:val="en-GB" w:eastAsia="en-GB"/>
    </w:rPr>
    <w:tblPr>
      <w:tblStyleRowBandSize w:val="1"/>
      <w:tblStyleColBandSize w:val="1"/>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440">
    <w:name w:val="Bordered &amp; Lined - Accent 4"/>
    <w:basedOn w:val="420"/>
    <w:uiPriority w:val="99"/>
    <w:rPr>
      <w:color w:val="404040"/>
      <w:sz w:val="20"/>
      <w:szCs w:val="20"/>
      <w:lang w:val="en-GB" w:eastAsia="en-GB"/>
    </w:rPr>
    <w:tblPr>
      <w:tblStyleRowBandSize w:val="1"/>
      <w:tblStyleColBandSize w:val="1"/>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441">
    <w:name w:val="Bordered &amp; Lined - Accent 5"/>
    <w:basedOn w:val="420"/>
    <w:uiPriority w:val="99"/>
    <w:rPr>
      <w:color w:val="404040"/>
      <w:sz w:val="20"/>
      <w:szCs w:val="20"/>
      <w:lang w:val="en-GB" w:eastAsia="en-GB"/>
    </w:rPr>
    <w:tblPr>
      <w:tblStyleRowBandSize w:val="1"/>
      <w:tblStyleColBandSize w:val="1"/>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442">
    <w:name w:val="Bordered &amp; Lined - Accent 6"/>
    <w:basedOn w:val="420"/>
    <w:uiPriority w:val="99"/>
    <w:rPr>
      <w:color w:val="404040"/>
      <w:sz w:val="20"/>
      <w:szCs w:val="20"/>
      <w:lang w:val="en-GB" w:eastAsia="en-GB"/>
    </w:rPr>
    <w:tblPr>
      <w:tblStyleRowBandSize w:val="1"/>
      <w:tblStyleColBandSize w:val="1"/>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443">
    <w:name w:val="footnote text"/>
    <w:basedOn w:val="409"/>
    <w:uiPriority w:val="99"/>
    <w:semiHidden/>
    <w:unhideWhenUsed/>
    <w:rPr>
      <w:sz w:val="20"/>
    </w:rPr>
  </w:style>
  <w:style w:type="character" w:styleId="444">
    <w:name w:val="Footnote Text Char"/>
    <w:basedOn w:val="419"/>
    <w:uiPriority w:val="99"/>
    <w:semiHidden/>
    <w:rPr>
      <w:sz w:val="20"/>
    </w:rPr>
  </w:style>
  <w:style w:type="character" w:styleId="445">
    <w:name w:val="footnote reference"/>
    <w:basedOn w:val="419"/>
    <w:uiPriority w:val="99"/>
    <w:semiHidden/>
    <w:unhideWhenUsed/>
    <w:rPr>
      <w:vertAlign w:val="superscript"/>
    </w:rPr>
  </w:style>
  <w:style w:type="paragraph" w:styleId="446">
    <w:name w:val="Header"/>
    <w:basedOn w:val="409"/>
    <w:qFormat/>
    <w:uiPriority w:val="99"/>
    <w:unhideWhenUsed/>
    <w:pPr>
      <w:tabs>
        <w:tab w:val="center" w:pos="4513"/>
        <w:tab w:val="right" w:pos="9026"/>
      </w:tabs>
    </w:pPr>
  </w:style>
  <w:style w:type="character" w:styleId="447">
    <w:name w:val="Header Char"/>
    <w:basedOn w:val="419"/>
    <w:uiPriority w:val="99"/>
  </w:style>
  <w:style w:type="paragraph" w:styleId="448">
    <w:name w:val="Footer"/>
    <w:basedOn w:val="409"/>
    <w:qFormat/>
    <w:unhideWhenUsed/>
    <w:pPr>
      <w:tabs>
        <w:tab w:val="center" w:pos="4513"/>
        <w:tab w:val="right" w:pos="9026"/>
      </w:tabs>
    </w:pPr>
  </w:style>
  <w:style w:type="character" w:styleId="449">
    <w:name w:val="Footer Char"/>
    <w:basedOn w:val="419"/>
    <w:rPr>
      <w:sz w:val="22"/>
    </w:rPr>
  </w:style>
  <w:style w:type="character" w:styleId="450">
    <w:name w:val="page number"/>
    <w:basedOn w:val="419"/>
    <w:uiPriority w:val="99"/>
    <w:semiHidden/>
    <w:unhideWhenUsed/>
  </w:style>
  <w:style w:type="table" w:styleId="451">
    <w:name w:val="Table Grid"/>
    <w:basedOn w:val="420"/>
    <w:uiPriority w:val="39"/>
    <w:tblPr>
      <w:tblBorders>
        <w:left w:val="single" w:color="000000" w:sz="4" w:space="0" w:themeColor="text1"/>
        <w:top w:val="single" w:color="000000" w:sz="4" w:space="0" w:themeColor="text1"/>
        <w:right w:val="single" w:color="000000" w:sz="4" w:space="0" w:themeColor="text1"/>
        <w:bottom w:val="single" w:color="000000" w:sz="4" w:space="0" w:themeColor="text1"/>
        <w:insideV w:val="single" w:color="000000" w:sz="4" w:space="0" w:themeColor="text1"/>
        <w:insideH w:val="single" w:color="000000" w:sz="4" w:space="0" w:themeColor="text1"/>
      </w:tblBorders>
    </w:tblPr>
  </w:style>
  <w:style w:type="paragraph" w:styleId="452">
    <w:name w:val="toc 1"/>
    <w:basedOn w:val="409"/>
    <w:next w:val="409"/>
    <w:qFormat/>
    <w:uiPriority w:val="39"/>
    <w:unhideWhenUsed/>
    <w:rPr>
      <w:rFonts w:eastAsia="Calibri"/>
      <w:b/>
      <w:caps/>
      <w:color w:val="auto"/>
      <w:szCs w:val="22"/>
      <w:lang w:val="en-GB"/>
    </w:rPr>
    <w:pPr>
      <w:spacing w:after="100" w:before="120"/>
      <w:tabs>
        <w:tab w:val="left" w:pos="284"/>
        <w:tab w:val="right" w:pos="9016"/>
      </w:tabs>
    </w:pPr>
  </w:style>
  <w:style w:type="paragraph" w:styleId="453">
    <w:name w:val="toc 2"/>
    <w:basedOn w:val="409"/>
    <w:next w:val="409"/>
    <w:uiPriority w:val="39"/>
    <w:unhideWhenUsed/>
    <w:rPr>
      <w:rFonts w:eastAsia="Calibri"/>
      <w:szCs w:val="22"/>
      <w:lang w:val="en-GB"/>
    </w:rPr>
    <w:pPr>
      <w:ind w:left="284"/>
      <w:spacing w:after="100" w:before="120"/>
      <w:tabs>
        <w:tab w:val="left" w:pos="709"/>
        <w:tab w:val="right" w:pos="9016"/>
      </w:tabs>
    </w:pPr>
  </w:style>
  <w:style w:type="paragraph" w:styleId="454">
    <w:name w:val="toc 4"/>
    <w:basedOn w:val="409"/>
    <w:next w:val="409"/>
    <w:uiPriority w:val="39"/>
    <w:unhideWhenUsed/>
    <w:rPr>
      <w:rFonts w:eastAsia="Calibri"/>
      <w:szCs w:val="22"/>
      <w:lang w:val="en-GB"/>
    </w:rPr>
    <w:pPr>
      <w:ind w:left="851"/>
      <w:spacing w:after="100" w:before="120"/>
      <w:tabs>
        <w:tab w:val="left" w:pos="1701"/>
        <w:tab w:val="right" w:pos="9016"/>
      </w:tabs>
    </w:pPr>
  </w:style>
  <w:style w:type="character" w:styleId="455">
    <w:name w:val="Heading 1 Char"/>
    <w:basedOn w:val="419"/>
    <w:uiPriority w:val="9"/>
    <w:rPr>
      <w:rFonts w:cs="Times New Roman (Headings CS)" w:eastAsia="Calibri Light"/>
      <w:b/>
      <w:smallCaps/>
      <w:color w:val="044464"/>
      <w:sz w:val="36"/>
      <w:szCs w:val="32"/>
      <w:lang w:eastAsia="en-GB"/>
    </w:rPr>
  </w:style>
  <w:style w:type="paragraph" w:styleId="456">
    <w:name w:val="TOC Heading"/>
    <w:basedOn w:val="409"/>
    <w:next w:val="409"/>
    <w:qFormat/>
    <w:uiPriority w:val="39"/>
    <w:unhideWhenUsed/>
    <w:rPr>
      <w:b/>
      <w:bCs/>
      <w:szCs w:val="28"/>
      <w:lang w:val="en-GB" w:eastAsia="ja-JP"/>
    </w:rPr>
    <w:pPr>
      <w:keepLines/>
      <w:keepNext/>
      <w:spacing w:after="480" w:before="120"/>
    </w:pPr>
  </w:style>
  <w:style w:type="character" w:styleId="457">
    <w:name w:val="Hyperlink"/>
    <w:basedOn w:val="419"/>
    <w:qFormat/>
    <w:uiPriority w:val="99"/>
    <w:unhideWhenUsed/>
    <w:rPr>
      <w:rFonts w:ascii="Calibri" w:hAnsi="Calibri"/>
      <w:caps w:val="false"/>
      <w:smallCaps/>
      <w:color w:val="000000" w:themeColor="text1"/>
      <w:sz w:val="24"/>
      <w:u w:val="single"/>
    </w:rPr>
  </w:style>
  <w:style w:type="paragraph" w:styleId="458">
    <w:name w:val="List Paragraph"/>
    <w:basedOn w:val="409"/>
    <w:qFormat/>
    <w:uiPriority w:val="34"/>
    <w:pPr>
      <w:contextualSpacing w:val="true"/>
      <w:ind w:left="720"/>
    </w:pPr>
  </w:style>
  <w:style w:type="paragraph" w:styleId="459">
    <w:name w:val="Title"/>
    <w:basedOn w:val="409"/>
    <w:next w:val="409"/>
    <w:qFormat/>
    <w:uiPriority w:val="10"/>
    <w:rPr>
      <w:rFonts w:cs="Calibri Light" w:eastAsia="Calibri Light"/>
      <w:b/>
      <w:color w:val="044464"/>
      <w:sz w:val="100"/>
      <w:szCs w:val="56"/>
    </w:rPr>
    <w:pPr>
      <w:contextualSpacing w:val="true"/>
    </w:pPr>
  </w:style>
  <w:style w:type="character" w:styleId="460">
    <w:name w:val="Title Char"/>
    <w:basedOn w:val="419"/>
    <w:uiPriority w:val="10"/>
    <w:rPr>
      <w:rFonts w:cs="Calibri Light" w:eastAsia="Calibri Light"/>
      <w:b/>
      <w:color w:val="044464"/>
      <w:spacing w:val="0"/>
      <w:sz w:val="100"/>
      <w:szCs w:val="56"/>
      <w:lang w:eastAsia="en-GB"/>
    </w:rPr>
  </w:style>
  <w:style w:type="paragraph" w:styleId="461">
    <w:name w:val="Subtitle"/>
    <w:basedOn w:val="409"/>
    <w:next w:val="409"/>
    <w:qFormat/>
    <w:uiPriority w:val="11"/>
    <w:rPr>
      <w:rFonts w:eastAsia="Calibri"/>
      <w:b/>
      <w:smallCaps/>
      <w:color w:val="044464"/>
      <w:spacing w:val="15"/>
      <w:sz w:val="50"/>
      <w:szCs w:val="22"/>
      <w:lang w:val="en-US"/>
    </w:rPr>
    <w:pPr>
      <w:numPr>
        <w:ilvl w:val="1"/>
      </w:numPr>
      <w:jc w:val="center"/>
      <w:spacing w:after="160"/>
    </w:pPr>
  </w:style>
  <w:style w:type="character" w:styleId="462">
    <w:name w:val="Subtitle Char"/>
    <w:basedOn w:val="419"/>
    <w:uiPriority w:val="11"/>
    <w:rPr>
      <w:rFonts w:cs="Times New Roman" w:eastAsia="Calibri"/>
      <w:b/>
      <w:smallCaps/>
      <w:color w:val="044464"/>
      <w:spacing w:val="15"/>
      <w:sz w:val="50"/>
      <w:szCs w:val="22"/>
      <w:lang w:val="en-US" w:eastAsia="en-GB"/>
    </w:rPr>
  </w:style>
  <w:style w:type="character" w:styleId="463">
    <w:name w:val="Subtle Emphasis"/>
    <w:basedOn w:val="419"/>
    <w:qFormat/>
    <w:uiPriority w:val="19"/>
    <w:rPr>
      <w:rFonts w:ascii="Calibri" w:hAnsi="Calibri"/>
      <w:i/>
      <w:iCs/>
      <w:color w:val="333333"/>
      <w:sz w:val="24"/>
    </w:rPr>
  </w:style>
  <w:style w:type="character" w:styleId="464">
    <w:name w:val="Emphasis"/>
    <w:basedOn w:val="419"/>
    <w:qFormat/>
    <w:uiPriority w:val="20"/>
    <w:rPr>
      <w:rFonts w:ascii="Calibri" w:hAnsi="Calibri"/>
      <w:i/>
      <w:iCs/>
      <w:sz w:val="22"/>
    </w:rPr>
  </w:style>
  <w:style w:type="character" w:styleId="465">
    <w:name w:val="Heading 2 Char"/>
    <w:basedOn w:val="419"/>
    <w:uiPriority w:val="9"/>
    <w:rPr>
      <w:rFonts w:cs="Calibri Light" w:eastAsia="Calibri Light"/>
      <w:b/>
      <w:color w:val="044464"/>
      <w:sz w:val="32"/>
      <w:szCs w:val="26"/>
      <w:lang w:eastAsia="en-GB"/>
    </w:rPr>
  </w:style>
  <w:style w:type="character" w:styleId="466">
    <w:name w:val="Heading 3 Char"/>
    <w:basedOn w:val="419"/>
    <w:uiPriority w:val="9"/>
    <w:rPr>
      <w:rFonts w:cs="Calibri Light" w:eastAsia="Calibri Light"/>
      <w:b/>
      <w:color w:val="044464"/>
      <w:sz w:val="28"/>
      <w:lang w:eastAsia="en-GB"/>
    </w:rPr>
  </w:style>
  <w:style w:type="paragraph" w:styleId="467">
    <w:name w:val="toc 3"/>
    <w:basedOn w:val="409"/>
    <w:next w:val="409"/>
    <w:uiPriority w:val="39"/>
    <w:unhideWhenUsed/>
    <w:rPr>
      <w:rFonts w:eastAsia="Calibri"/>
      <w:szCs w:val="22"/>
      <w:lang w:val="en-US"/>
    </w:rPr>
    <w:pPr>
      <w:ind w:left="440"/>
      <w:spacing w:lineRule="auto" w:line="259" w:after="100"/>
    </w:pPr>
  </w:style>
  <w:style w:type="character" w:styleId="468">
    <w:name w:val="Unresolved Mention"/>
    <w:basedOn w:val="419"/>
    <w:uiPriority w:val="99"/>
    <w:semiHidden/>
    <w:unhideWhenUsed/>
    <w:rPr>
      <w:color w:val="605E5C"/>
      <w:shd w:val="clear" w:color="auto" w:fill="E1DFDD"/>
    </w:rPr>
  </w:style>
  <w:style w:type="paragraph" w:styleId="469">
    <w:name w:val="No Spacing"/>
    <w:qFormat/>
    <w:uiPriority w:val="1"/>
    <w:rPr>
      <w:sz w:val="22"/>
      <w:szCs w:val="22"/>
      <w:lang w:val="en-US" w:eastAsia="zh-CN"/>
    </w:rPr>
    <w:pPr>
      <w:jc w:val="both"/>
    </w:pPr>
  </w:style>
  <w:style w:type="character" w:styleId="470">
    <w:name w:val="No Spacing Char"/>
    <w:basedOn w:val="419"/>
    <w:uiPriority w:val="1"/>
    <w:rPr>
      <w:rFonts w:eastAsia="Calibri"/>
      <w:sz w:val="22"/>
      <w:szCs w:val="22"/>
      <w:lang w:val="en-US" w:eastAsia="zh-CN"/>
    </w:rPr>
  </w:style>
  <w:style w:type="character" w:styleId="471">
    <w:name w:val="annotation reference"/>
    <w:basedOn w:val="419"/>
    <w:uiPriority w:val="99"/>
    <w:semiHidden/>
    <w:unhideWhenUsed/>
    <w:rPr>
      <w:sz w:val="16"/>
      <w:szCs w:val="16"/>
    </w:rPr>
  </w:style>
  <w:style w:type="paragraph" w:styleId="472">
    <w:name w:val="annotation text"/>
    <w:basedOn w:val="409"/>
    <w:uiPriority w:val="99"/>
    <w:unhideWhenUsed/>
    <w:rPr>
      <w:sz w:val="20"/>
      <w:szCs w:val="20"/>
    </w:rPr>
  </w:style>
  <w:style w:type="character" w:styleId="473">
    <w:name w:val="Comment Text Char"/>
    <w:basedOn w:val="419"/>
    <w:uiPriority w:val="99"/>
    <w:rPr>
      <w:sz w:val="20"/>
      <w:szCs w:val="20"/>
    </w:rPr>
  </w:style>
  <w:style w:type="paragraph" w:styleId="474">
    <w:name w:val="annotation subject"/>
    <w:basedOn w:val="472"/>
    <w:next w:val="472"/>
    <w:uiPriority w:val="99"/>
    <w:semiHidden/>
    <w:unhideWhenUsed/>
    <w:rPr>
      <w:b/>
      <w:bCs/>
    </w:rPr>
  </w:style>
  <w:style w:type="character" w:styleId="475">
    <w:name w:val="Comment Subject Char"/>
    <w:basedOn w:val="473"/>
    <w:uiPriority w:val="99"/>
    <w:semiHidden/>
    <w:rPr>
      <w:b/>
      <w:bCs/>
      <w:sz w:val="20"/>
      <w:szCs w:val="20"/>
    </w:rPr>
  </w:style>
  <w:style w:type="paragraph" w:styleId="476">
    <w:name w:val="Balloon Text"/>
    <w:basedOn w:val="409"/>
    <w:uiPriority w:val="99"/>
    <w:semiHidden/>
    <w:unhideWhenUsed/>
    <w:rPr>
      <w:rFonts w:ascii="Times New Roman" w:hAnsi="Times New Roman"/>
      <w:sz w:val="18"/>
      <w:szCs w:val="18"/>
    </w:rPr>
  </w:style>
  <w:style w:type="character" w:styleId="477">
    <w:name w:val="Balloon Text Char"/>
    <w:basedOn w:val="419"/>
    <w:uiPriority w:val="99"/>
    <w:semiHidden/>
    <w:rPr>
      <w:rFonts w:ascii="Times New Roman" w:hAnsi="Times New Roman" w:cs="Times New Roman"/>
      <w:sz w:val="18"/>
      <w:szCs w:val="18"/>
    </w:rPr>
  </w:style>
  <w:style w:type="character" w:styleId="478">
    <w:name w:val="Heading 4 Char"/>
    <w:basedOn w:val="419"/>
    <w:uiPriority w:val="9"/>
    <w:rPr>
      <w:rFonts w:cs="Calibri Light" w:eastAsia="Calibri Light"/>
      <w:b/>
      <w:iCs/>
      <w:color w:val="044464"/>
      <w:sz w:val="26"/>
      <w:lang w:eastAsia="en-GB"/>
    </w:rPr>
  </w:style>
  <w:style w:type="character" w:styleId="479">
    <w:name w:val="Intense Emphasis"/>
    <w:basedOn w:val="419"/>
    <w:qFormat/>
    <w:uiPriority w:val="21"/>
    <w:rPr>
      <w:rFonts w:ascii="Calibri" w:hAnsi="Calibri"/>
      <w:i/>
      <w:iCs/>
      <w:color w:val="044464"/>
      <w:sz w:val="22"/>
    </w:rPr>
  </w:style>
  <w:style w:type="character" w:styleId="480">
    <w:name w:val="Strong"/>
    <w:basedOn w:val="419"/>
    <w:qFormat/>
    <w:uiPriority w:val="22"/>
    <w:rPr>
      <w:rFonts w:ascii="Calibri" w:hAnsi="Calibri"/>
      <w:b/>
      <w:bCs/>
      <w:sz w:val="22"/>
    </w:rPr>
  </w:style>
  <w:style w:type="paragraph" w:styleId="481">
    <w:name w:val="Quote"/>
    <w:basedOn w:val="409"/>
    <w:next w:val="409"/>
    <w:qFormat/>
    <w:uiPriority w:val="29"/>
    <w:rPr>
      <w:i/>
      <w:iCs/>
      <w:color w:val="404040" w:themeColor="text1" w:themeTint="BF"/>
    </w:rPr>
    <w:pPr>
      <w:ind w:left="864" w:right="864"/>
      <w:jc w:val="center"/>
      <w:spacing w:after="160" w:before="200"/>
    </w:pPr>
  </w:style>
  <w:style w:type="character" w:styleId="482">
    <w:name w:val="Quote Char"/>
    <w:basedOn w:val="419"/>
    <w:uiPriority w:val="29"/>
    <w:rPr>
      <w:i/>
      <w:iCs/>
      <w:color w:val="404040" w:themeColor="text1" w:themeTint="BF"/>
      <w:sz w:val="22"/>
    </w:rPr>
  </w:style>
  <w:style w:type="paragraph" w:styleId="483">
    <w:name w:val="Intense Quote"/>
    <w:basedOn w:val="409"/>
    <w:next w:val="409"/>
    <w:qFormat/>
    <w:uiPriority w:val="30"/>
    <w:rPr>
      <w:i/>
      <w:iCs/>
      <w:color w:val="044464"/>
    </w:rPr>
    <w:pPr>
      <w:ind w:left="864" w:right="864"/>
      <w:jc w:val="center"/>
      <w:spacing w:after="360" w:before="360"/>
      <w:pBdr>
        <w:top w:val="single" w:color="4472C4" w:sz="4" w:space="10" w:themeColor="accent1"/>
        <w:bottom w:val="single" w:color="4472C4" w:sz="4" w:space="10" w:themeColor="accent1"/>
      </w:pBdr>
    </w:pPr>
  </w:style>
  <w:style w:type="character" w:styleId="484">
    <w:name w:val="Intense Quote Char"/>
    <w:basedOn w:val="419"/>
    <w:uiPriority w:val="30"/>
    <w:rPr>
      <w:i/>
      <w:iCs/>
      <w:color w:val="044464"/>
      <w:sz w:val="22"/>
    </w:rPr>
  </w:style>
  <w:style w:type="character" w:styleId="485">
    <w:name w:val="Subtle Reference"/>
    <w:basedOn w:val="419"/>
    <w:qFormat/>
    <w:uiPriority w:val="31"/>
    <w:rPr>
      <w:rFonts w:ascii="Calibri" w:hAnsi="Calibri"/>
      <w:smallCaps/>
      <w:color w:val="333333"/>
      <w:sz w:val="22"/>
    </w:rPr>
  </w:style>
  <w:style w:type="character" w:styleId="486">
    <w:name w:val="Intense Reference"/>
    <w:basedOn w:val="419"/>
    <w:qFormat/>
    <w:uiPriority w:val="32"/>
    <w:rPr>
      <w:rFonts w:ascii="Calibri" w:hAnsi="Calibri"/>
      <w:b/>
      <w:bCs/>
      <w:smallCaps/>
      <w:color w:val="044464"/>
      <w:spacing w:val="5"/>
      <w:sz w:val="22"/>
    </w:rPr>
  </w:style>
  <w:style w:type="character" w:styleId="487">
    <w:name w:val="Book Title"/>
    <w:basedOn w:val="419"/>
    <w:qFormat/>
    <w:uiPriority w:val="33"/>
    <w:rPr>
      <w:rFonts w:ascii="Calibri" w:hAnsi="Calibri"/>
      <w:b/>
      <w:bCs/>
      <w:i/>
      <w:iCs/>
      <w:spacing w:val="5"/>
      <w:sz w:val="24"/>
    </w:rPr>
  </w:style>
  <w:style w:type="paragraph" w:styleId="488">
    <w:name w:val="caption"/>
    <w:basedOn w:val="409"/>
    <w:next w:val="409"/>
    <w:qFormat/>
    <w:uiPriority w:val="35"/>
    <w:unhideWhenUsed/>
    <w:rPr>
      <w:b/>
      <w:i/>
      <w:iCs/>
      <w:color w:val="044464"/>
      <w:sz w:val="22"/>
      <w:szCs w:val="18"/>
    </w:rPr>
    <w:pPr>
      <w:keepNext/>
      <w:spacing w:after="200"/>
    </w:pPr>
  </w:style>
  <w:style w:type="paragraph" w:styleId="489">
    <w:name w:val="HeaderRight"/>
    <w:basedOn w:val="409"/>
    <w:qFormat/>
    <w:rPr>
      <w:i/>
      <w:sz w:val="22"/>
      <w:szCs w:val="20"/>
      <w:lang w:val="en-US"/>
    </w:rPr>
    <w:pPr>
      <w:jc w:val="right"/>
    </w:pPr>
  </w:style>
  <w:style w:type="paragraph" w:styleId="490">
    <w:name w:val="HeaderLeft"/>
    <w:basedOn w:val="409"/>
    <w:qFormat/>
    <w:rPr>
      <w:b/>
      <w:color w:val="044464"/>
      <w:sz w:val="22"/>
      <w:szCs w:val="20"/>
      <w:lang w:val="en-US"/>
    </w:rPr>
    <w:pPr>
      <w:jc w:val="left"/>
      <w:tabs>
        <w:tab w:val="left" w:pos="720"/>
        <w:tab w:val="left" w:pos="1440"/>
      </w:tabs>
    </w:pPr>
  </w:style>
  <w:style w:type="character" w:styleId="491">
    <w:name w:val="Heading 5 Char"/>
    <w:basedOn w:val="419"/>
    <w:uiPriority w:val="9"/>
    <w:rPr>
      <w:rFonts w:ascii="Calibri Light" w:hAnsi="Calibri Light" w:cs="Calibri Light" w:eastAsia="Calibri Light"/>
      <w:b/>
      <w:color w:val="044464"/>
      <w:lang w:eastAsia="en-GB"/>
    </w:rPr>
  </w:style>
  <w:style w:type="character" w:styleId="492">
    <w:name w:val="Heading 6 Char"/>
    <w:basedOn w:val="419"/>
    <w:uiPriority w:val="9"/>
    <w:rPr>
      <w:rFonts w:ascii="Calibri Light" w:hAnsi="Calibri Light" w:cs="Calibri Light" w:eastAsia="Calibri Light"/>
      <w:i/>
      <w:color w:val="1F3763" w:themeColor="accent1" w:themeShade="7F"/>
    </w:rPr>
  </w:style>
  <w:style w:type="character" w:styleId="493">
    <w:name w:val="Heading 7 Char"/>
    <w:basedOn w:val="419"/>
    <w:uiPriority w:val="9"/>
    <w:semiHidden/>
    <w:rPr>
      <w:rFonts w:ascii="Calibri Light" w:hAnsi="Calibri Light" w:cs="Calibri Light" w:eastAsia="Calibri Light"/>
      <w:i/>
      <w:iCs/>
      <w:color w:val="1F3763" w:themeColor="accent1" w:themeShade="7F"/>
    </w:rPr>
  </w:style>
  <w:style w:type="character" w:styleId="494">
    <w:name w:val="Heading 8 Char"/>
    <w:basedOn w:val="419"/>
    <w:uiPriority w:val="9"/>
    <w:semiHidden/>
    <w:rPr>
      <w:rFonts w:ascii="Calibri Light" w:hAnsi="Calibri Light" w:cs="Calibri Light" w:eastAsia="Calibri Light"/>
      <w:color w:val="272727" w:themeColor="text1" w:themeTint="D8"/>
      <w:sz w:val="21"/>
      <w:szCs w:val="21"/>
    </w:rPr>
  </w:style>
  <w:style w:type="character" w:styleId="495">
    <w:name w:val="Heading 9 Char"/>
    <w:basedOn w:val="419"/>
    <w:uiPriority w:val="9"/>
    <w:semiHidden/>
    <w:rPr>
      <w:rFonts w:ascii="Calibri Light" w:hAnsi="Calibri Light" w:cs="Calibri Light" w:eastAsia="Calibri Light"/>
      <w:i/>
      <w:iCs/>
      <w:color w:val="272727" w:themeColor="text1" w:themeTint="D8"/>
      <w:sz w:val="21"/>
      <w:szCs w:val="21"/>
    </w:rPr>
  </w:style>
  <w:style w:type="paragraph" w:styleId="496">
    <w:name w:val="APPENDIX HEADING"/>
    <w:basedOn w:val="456"/>
    <w:qFormat/>
    <w:rPr>
      <w:bCs w:val="false"/>
      <w:caps/>
      <w:color w:val="044464"/>
      <w:sz w:val="40"/>
    </w:rPr>
  </w:style>
  <w:style w:type="paragraph" w:styleId="497">
    <w:name w:val="Bullet Body Text"/>
    <w:basedOn w:val="413"/>
    <w:qFormat/>
    <w:rPr>
      <w:b w:val="false"/>
      <w:color w:val="3B3838" w:themeColor="background2" w:themeShade="40"/>
      <w:shd w:val="clear" w:color="auto" w:fill="FFFFFF"/>
      <w:lang w:val="nl-NL"/>
    </w:rPr>
    <w:pPr>
      <w:numPr>
        <w:numId w:val="201"/>
      </w:numPr>
    </w:pPr>
  </w:style>
  <w:style w:type="paragraph" w:styleId="498">
    <w:name w:val="Bullet Heading 2"/>
    <w:basedOn w:val="411"/>
    <w:qFormat/>
    <w:rPr>
      <w:lang w:val="nl-NL"/>
    </w:rPr>
    <w:pPr>
      <w:numPr>
        <w:ilvl w:val="0"/>
        <w:numId w:val="121"/>
      </w:numPr>
    </w:pPr>
  </w:style>
  <w:style w:type="paragraph" w:styleId="499">
    <w:name w:val="Bullet Heading 3"/>
    <w:basedOn w:val="411"/>
    <w:qFormat/>
    <w:rPr>
      <w:sz w:val="28"/>
      <w:lang w:val="nl-NL"/>
    </w:rPr>
    <w:pPr>
      <w:numPr>
        <w:ilvl w:val="0"/>
        <w:numId w:val="14"/>
      </w:numPr>
    </w:pPr>
  </w:style>
  <w:style w:type="paragraph" w:styleId="500">
    <w:name w:val="Bullet Normal"/>
    <w:basedOn w:val="409"/>
    <w:qFormat/>
    <w:pPr>
      <w:numPr>
        <w:numId w:val="266"/>
      </w:numPr>
    </w:pPr>
  </w:style>
  <w:style w:type="paragraph" w:styleId="501">
    <w:name w:val="Bullet Normal Bold"/>
    <w:basedOn w:val="409"/>
    <w:qFormat/>
    <w:rPr>
      <w:b/>
    </w:rPr>
    <w:pPr>
      <w:numPr>
        <w:numId w:val="97"/>
      </w:numPr>
    </w:pPr>
  </w:style>
  <w:style w:type="paragraph" w:styleId="502">
    <w:name w:val="table of figures"/>
    <w:basedOn w:val="409"/>
    <w:next w:val="409"/>
    <w:uiPriority w:val="99"/>
    <w:unhideWhenUsed/>
  </w:style>
  <w:style w:type="paragraph" w:styleId="503">
    <w:name w:val="Text body"/>
    <w:basedOn w:val="409"/>
    <w:rPr>
      <w:rFonts w:ascii="Arial" w:hAnsi="Arial" w:cs="FreeSans" w:eastAsia="DejaVu Sans"/>
      <w:color w:val="auto"/>
      <w:lang w:val="en-US" w:bidi="hi-IN" w:eastAsia="zh-CN"/>
    </w:rPr>
    <w:pPr>
      <w:spacing w:after="120"/>
      <w:widowControl w:val="off"/>
    </w:pPr>
  </w:style>
  <w:style w:type="paragraph" w:styleId="504">
    <w:name w:val="Normal (Web)"/>
    <w:basedOn w:val="409"/>
    <w:uiPriority w:val="99"/>
    <w:unhideWhenUsed/>
    <w:rPr>
      <w:rFonts w:ascii="Times New Roman" w:hAnsi="Times New Roman"/>
      <w:color w:val="auto"/>
      <w:lang w:val="es-ES" w:eastAsia="es-ES"/>
    </w:rPr>
    <w:pPr>
      <w:jc w:val="left"/>
      <w:spacing w:after="100" w:afterAutospacing="1" w:before="100" w:beforeAutospacing="1"/>
    </w:pPr>
  </w:style>
  <w:style w:type="paragraph" w:styleId="505">
    <w:name w:val="Revision"/>
    <w:uiPriority w:val="99"/>
    <w:hidden/>
    <w:semiHidden/>
    <w:rPr>
      <w:rFonts w:cs="Times New Roman" w:eastAsia="Times New Roman"/>
      <w:color w:val="262626" w:themeColor="text1" w:themeTint="D9"/>
      <w:lang w:eastAsia="en-GB"/>
    </w:rPr>
  </w:style>
  <w:style w:type="table" w:styleId="506">
    <w:name w:val="List Table 6 Colorful Accent 1"/>
    <w:basedOn w:val="420"/>
    <w:uiPriority w:val="51"/>
    <w:rPr>
      <w:color w:val="2F5496" w:themeColor="accent1" w:themeShade="BF"/>
    </w:rPr>
    <w:tblPr>
      <w:tblStyleRowBandSize w:val="1"/>
      <w:tblStyleColBandSize w:val="1"/>
      <w:tblBorders>
        <w:top w:val="single" w:color="4472C4" w:sz="4" w:space="0" w:themeColor="accent1"/>
        <w:bottom w:val="single" w:color="4472C4" w:sz="4" w:space="0" w:themeColor="accent1"/>
      </w:tblBorders>
    </w:tblPr>
    <w:tblStylePr w:type="band1Horz">
      <w:tcPr>
        <w:shd w:val="clear" w:color="auto" w:fill="D9E2F3" w:themeFill="accent1" w:themeFillTint="33"/>
      </w:tcPr>
    </w:tblStylePr>
    <w:tblStylePr w:type="band1Vert">
      <w:tcPr>
        <w:shd w:val="clear" w:color="auto" w:fill="D9E2F3" w:themeFill="accent1" w:themeFillTint="33"/>
      </w:tcPr>
    </w:tblStylePr>
    <w:tblStylePr w:type="firstCol">
      <w:rPr>
        <w:b/>
        <w:bCs/>
      </w:rPr>
    </w:tblStylePr>
    <w:tblStylePr w:type="firstRow">
      <w:rPr>
        <w:b/>
        <w:bCs/>
      </w:rPr>
      <w:tcPr>
        <w:tcBorders>
          <w:bottom w:val="single" w:color="4472C4" w:sz="4" w:space="0" w:themeColor="accent1"/>
        </w:tcBorders>
      </w:tcPr>
    </w:tblStylePr>
    <w:tblStylePr w:type="lastCol">
      <w:rPr>
        <w:b/>
        <w:bCs/>
      </w:rPr>
    </w:tblStylePr>
    <w:tblStylePr w:type="lastRow">
      <w:rPr>
        <w:b/>
        <w:bCs/>
      </w:rPr>
      <w:tcPr>
        <w:tcBorders>
          <w:top w:val="single" w:color="4472C4" w:sz="4" w:space="0" w:themeColor="accent1"/>
        </w:tcBorders>
      </w:tcPr>
    </w:tblStylePr>
  </w:style>
  <w:style w:type="table" w:styleId="507">
    <w:name w:val="Grid Table 1 Light Accent 1"/>
    <w:basedOn w:val="420"/>
    <w:uiPriority w:val="46"/>
    <w:rPr>
      <w:sz w:val="22"/>
      <w:szCs w:val="22"/>
      <w:lang w:val="en-US"/>
    </w:rPr>
    <w:tblPr>
      <w:tblStyleRowBandSize w:val="1"/>
      <w:tblStyleColBandSize w:val="1"/>
      <w:tblBorders>
        <w:left w:val="single" w:color="B4C6E7" w:sz="4" w:space="0" w:themeColor="accent1" w:themeTint="66"/>
        <w:top w:val="single" w:color="B4C6E7" w:sz="4" w:space="0" w:themeColor="accent1" w:themeTint="66"/>
        <w:right w:val="single" w:color="B4C6E7" w:sz="4" w:space="0" w:themeColor="accent1" w:themeTint="66"/>
        <w:bottom w:val="single" w:color="B4C6E7" w:sz="4" w:space="0" w:themeColor="accent1" w:themeTint="66"/>
        <w:insideV w:val="single" w:color="B4C6E7" w:sz="4" w:space="0" w:themeColor="accent1" w:themeTint="66"/>
        <w:insideH w:val="single" w:color="B4C6E7" w:sz="4" w:space="0" w:themeColor="accent1" w:themeTint="66"/>
      </w:tblBorders>
    </w:tblPr>
    <w:tblStylePr w:type="firstCol">
      <w:rPr>
        <w:b/>
        <w:bCs/>
      </w:rPr>
    </w:tblStylePr>
    <w:tblStylePr w:type="firstRow">
      <w:rPr>
        <w:b/>
        <w:bCs/>
      </w:rPr>
      <w:tcPr>
        <w:tcBorders>
          <w:bottom w:val="single" w:color="8EAADB" w:sz="12" w:space="0" w:themeColor="accent1" w:themeTint="99"/>
        </w:tcBorders>
      </w:tcPr>
    </w:tblStylePr>
    <w:tblStylePr w:type="lastCol">
      <w:rPr>
        <w:b/>
        <w:bCs/>
      </w:rPr>
    </w:tblStylePr>
    <w:tblStylePr w:type="lastRow">
      <w:rPr>
        <w:b/>
        <w:bCs/>
      </w:rPr>
      <w:tcPr>
        <w:tcBorders>
          <w:top w:val="single" w:color="8EAADB" w:sz="2" w:space="0" w:themeColor="accent1" w:themeTint="99"/>
        </w:tcBorders>
      </w:tcPr>
    </w:tblStylePr>
  </w:style>
  <w:style w:type="table" w:styleId="508">
    <w:name w:val="Grid Table 5 Dark Accent 5"/>
    <w:basedOn w:val="420"/>
    <w:uiPriority w:val="50"/>
    <w:rPr>
      <w:sz w:val="22"/>
      <w:szCs w:val="22"/>
      <w:lang w:val="en-US"/>
    </w:rPr>
    <w:tblPr>
      <w:tblStyleRowBandSize w:val="1"/>
      <w:tblStyleColBandSize w:val="1"/>
      <w:tblBorders>
        <w:left w:val="single" w:color="FFFFFF" w:sz="4" w:space="0" w:themeColor="background1"/>
        <w:top w:val="single" w:color="FFFFFF" w:sz="4" w:space="0" w:themeColor="background1"/>
        <w:right w:val="single" w:color="FFFFFF" w:sz="4" w:space="0" w:themeColor="background1"/>
        <w:bottom w:val="single" w:color="FFFFFF" w:sz="4" w:space="0" w:themeColor="background1"/>
        <w:insideV w:val="single" w:color="FFFFFF" w:sz="4" w:space="0" w:themeColor="background1"/>
        <w:insideH w:val="single" w:color="FFFFFF" w:sz="4" w:space="0" w:themeColor="background1"/>
      </w:tblBorders>
    </w:tblPr>
    <w:tcPr>
      <w:shd w:val="clear" w:color="auto" w:fill="DEEAF6" w:themeFill="accent5" w:themeFillTint="33"/>
    </w:tcPr>
    <w:tblStylePr w:type="band1Horz">
      <w:tcPr>
        <w:shd w:val="clear" w:color="auto" w:fill="BDD6EE" w:themeFill="accent5" w:themeFillTint="66"/>
      </w:tcPr>
    </w:tblStylePr>
    <w:tblStylePr w:type="band1Vert">
      <w:tcPr>
        <w:shd w:val="clear" w:color="auto" w:fill="BDD6EE" w:themeFill="accent5" w:themeFillTint="66"/>
      </w:tcPr>
    </w:tblStylePr>
    <w:tblStylePr w:type="firstCol">
      <w:rPr>
        <w:b/>
        <w:bCs/>
        <w:color w:val="FFFFFF" w:themeColor="background1"/>
      </w:rPr>
      <w:tcPr>
        <w:shd w:val="clear" w:color="auto" w:fill="5B9BD5" w:themeFill="accent5"/>
        <w:tcBorders>
          <w:left w:val="single" w:color="FFFFFF" w:sz="4" w:space="0" w:themeColor="background1"/>
          <w:top w:val="single" w:color="FFFFFF" w:sz="4" w:space="0" w:themeColor="background1"/>
          <w:bottom w:val="single" w:color="FFFFFF" w:sz="4" w:space="0" w:themeColor="background1"/>
          <w:insideV w:val="none" w:color="000000" w:sz="4" w:space="0"/>
        </w:tcBorders>
      </w:tcPr>
    </w:tblStylePr>
    <w:tblStylePr w:type="firstRow">
      <w:rPr>
        <w:b/>
        <w:bCs/>
        <w:color w:val="FFFFFF" w:themeColor="background1"/>
      </w:rPr>
      <w:tcPr>
        <w:shd w:val="clear" w:color="auto" w:fill="5B9BD5" w:themeFill="accent5"/>
        <w:tcBorders>
          <w:left w:val="single" w:color="FFFFFF" w:sz="4" w:space="0" w:themeColor="background1"/>
          <w:top w:val="single" w:color="FFFFFF" w:sz="4" w:space="0" w:themeColor="background1"/>
          <w:right w:val="single" w:color="FFFFFF" w:sz="4" w:space="0" w:themeColor="background1"/>
          <w:insideV w:val="none" w:color="000000" w:sz="4" w:space="0"/>
          <w:insideH w:val="none" w:color="000000" w:sz="4" w:space="0"/>
        </w:tcBorders>
      </w:tcPr>
    </w:tblStylePr>
    <w:tblStylePr w:type="lastCol">
      <w:rPr>
        <w:b/>
        <w:bCs/>
        <w:color w:val="FFFFFF" w:themeColor="background1"/>
      </w:rPr>
      <w:tcPr>
        <w:shd w:val="clear" w:color="auto" w:fill="5B9BD5" w:themeFill="accent5"/>
        <w:tcBorders>
          <w:top w:val="single" w:color="FFFFFF" w:sz="4" w:space="0" w:themeColor="background1"/>
          <w:right w:val="single" w:color="FFFFFF" w:sz="4" w:space="0" w:themeColor="background1"/>
          <w:bottom w:val="single" w:color="FFFFFF" w:sz="4" w:space="0" w:themeColor="background1"/>
          <w:insideV w:val="none" w:color="000000" w:sz="4" w:space="0"/>
        </w:tcBorders>
      </w:tcPr>
    </w:tblStylePr>
    <w:tblStylePr w:type="lastRow">
      <w:rPr>
        <w:b/>
        <w:bCs/>
        <w:color w:val="FFFFFF" w:themeColor="background1"/>
      </w:rPr>
      <w:tcPr>
        <w:shd w:val="clear" w:color="auto" w:fill="5B9BD5" w:themeFill="accent5"/>
        <w:tcBorders>
          <w:left w:val="single" w:color="FFFFFF" w:sz="4" w:space="0" w:themeColor="background1"/>
          <w:right w:val="single" w:color="FFFFFF" w:sz="4" w:space="0" w:themeColor="background1"/>
          <w:bottom w:val="single" w:color="FFFFFF" w:sz="4" w:space="0" w:themeColor="background1"/>
          <w:insideV w:val="none" w:color="000000" w:sz="4" w:space="0"/>
          <w:insideH w:val="none" w:color="000000" w:sz="4" w:space="0"/>
        </w:tcBorders>
      </w:tcPr>
    </w:tblStyle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footer" Target="footer3.xml" /><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umu-projects.inf.um.es/ds-vpath/2018-01-11-13-33/web-apps/apps/documenteditor/main/index.html?_dc=2018-01-11-13-33&amp;lang=en-GB&amp;customer=ONLYOFFICE&amp;frameEditorId=iframeEditor" TargetMode="External"/><Relationship Id="rId16" Type="http://schemas.openxmlformats.org/officeDocument/2006/relationships/hyperlink" Target="https://umu-projects.inf.um.es/ds-vpath/2018-01-11-13-33/web-apps/apps/documenteditor/main/index.html?_dc=2018-01-11-13-33&amp;lang=en-GB&amp;customer=ONLYOFFICE&amp;frameEditorId=iframeEditor" TargetMode="External"/><Relationship Id="rId17" Type="http://schemas.openxmlformats.org/officeDocument/2006/relationships/hyperlink" Target="https://umu-projects.inf.um.es/ds-vpath/2018-01-11-13-33/web-apps/apps/documenteditor/main/index.html?_dc=2018-01-11-13-33&amp;lang=en-GB&amp;customer=ONLYOFFICE&amp;frameEditorId=iframeEditor" TargetMode="External"/><Relationship Id="rId18" Type="http://schemas.openxmlformats.org/officeDocument/2006/relationships/hyperlink" Target="https://umu-projects.inf.um.es/ds-vpath/2018-01-11-13-33/web-apps/apps/documenteditor/main/index.html?_dc=2018-01-11-13-33&amp;lang=en-GB&amp;customer=ONLYOFFICE&amp;frameEditorId=iframeEditor" TargetMode="External"/><Relationship Id="rId19" Type="http://schemas.openxmlformats.org/officeDocument/2006/relationships/hyperlink" Target="https://umu-projects.inf.um.es/ds-vpath/2018-01-11-13-33/web-apps/apps/documenteditor/main/index.html?_dc=2018-01-11-13-33&amp;lang=en-GB&amp;customer=ONLYOFFICE&amp;frameEditorId=iframeEditor" TargetMode="External"/><Relationship Id="rId20" Type="http://schemas.openxmlformats.org/officeDocument/2006/relationships/hyperlink" Target="https://umu-projects.inf.um.es/ds-vpath/2018-01-11-13-33/web-apps/apps/documenteditor/main/index.html?_dc=2018-01-11-13-33&amp;lang=en-GB&amp;customer=ONLYOFFICE&amp;frameEditorId=iframeEditor" TargetMode="External"/><Relationship Id="rId21" Type="http://schemas.openxmlformats.org/officeDocument/2006/relationships/hyperlink" Target="https://ieeexplore.ieee.org/document/7971869" TargetMode="External"/><Relationship Id="rId22" Type="http://schemas.openxmlformats.org/officeDocument/2006/relationships/hyperlink" Target="https://umu-projects.inf.um.es/ds-vpath/2018-01-11-13-33/web-apps/apps/documenteditor/main/index.html?_dc=2018-01-11-13-33&amp;lang=en-GB&amp;customer=ONLYOFFICE&amp;frameEditorId=iframeEditor" TargetMode="External"/><Relationship Id="rId23" Type="http://schemas.openxmlformats.org/officeDocument/2006/relationships/hyperlink" Target="https://datatracker.ietf.org/doc/rfc8520/" TargetMode="External"/><Relationship Id="rId24" Type="http://schemas.openxmlformats.org/officeDocument/2006/relationships/hyperlink" Target="https://umu-projects.inf.um.es/ds-vpath/2018-01-11-13-33/web-apps/apps/documenteditor/main/index.html?_dc=2018-01-11-13-33&amp;lang=en-GB&amp;customer=ONLYOFFICE&amp;frameEditorId=iframeEditor" TargetMode="External"/><Relationship Id="rId25" Type="http://schemas.openxmlformats.org/officeDocument/2006/relationships/hyperlink" Target="https://umu-projects.inf.um.es/ds-vpath/2018-01-11-13-33/web-apps/apps/documenteditor/main/index.html?_dc=2018-01-11-13-33&amp;lang=en-GB&amp;customer=ONLYOFFICE&amp;frameEditorId=iframeEditor" TargetMode="External"/><Relationship Id="rId26" Type="http://schemas.openxmlformats.org/officeDocument/2006/relationships/hyperlink" Target="https://www.eublockchainforum.eu/" TargetMode="External"/><Relationship Id="rId27" Type="http://schemas.openxmlformats.org/officeDocument/2006/relationships/hyperlink" Target="https://umu-projects.inf.um.es/ds-vpath/2018-01-11-13-33/web-apps/apps/documenteditor/main/index.html?_dc=2018-01-11-13-33&amp;lang=en-GB&amp;customer=ONLYOFFICE&amp;frameEditorId=iframeEditor" TargetMode="External"/><Relationship Id="rId28" Type="http://schemas.openxmlformats.org/officeDocument/2006/relationships/hyperlink" Target="https://inatba.org/" TargetMode="External"/><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hyperlink" Target="https://www.bsi.bund.de/EN/Das-BSI/Auftrag/Gesetze-und-Verordungen/IT-SiG/2-0/it_sig_2-0.html" TargetMode="External"/><Relationship Id="rId57" Type="http://schemas.openxmlformats.org/officeDocument/2006/relationships/hyperlink" Target="https://www.bgbl.de/xaver/bgbl/start.xav?startbk=Bundesanzeiger_BGBl&amp;jumpTo=bgbl121s1122.pdf" TargetMode="External"/><Relationship Id="rId58" Type="http://schemas.openxmlformats.org/officeDocument/2006/relationships/hyperlink" Target="https://www.iso.org/standard/44373.html" TargetMode="External"/><Relationship Id="rId59" Type="http://schemas.openxmlformats.org/officeDocument/2006/relationships/hyperlink" Target="https://www.iso.org/standard/53282.html" TargetMode="External"/><Relationship Id="rId60" Type="http://schemas.openxmlformats.org/officeDocument/2006/relationships/hyperlink" Target="https://www.europarl.europa.eu/RegData/etudes/BRIE/2021/689333/EPRS_BRI(2021)689333_EN.pdf" TargetMode="External"/><Relationship Id="rId61" Type="http://schemas.openxmlformats.org/officeDocument/2006/relationships/hyperlink" Target="https://digital-strategy.ec.europa.eu/en/library/cyber-resilience-act" TargetMode="External"/><Relationship Id="rId62" Type="http://schemas.openxmlformats.org/officeDocument/2006/relationships/hyperlink" Target="https://www.iso.org/obp/ui/" TargetMode="External"/><Relationship Id="rId63" Type="http://schemas.openxmlformats.org/officeDocument/2006/relationships/hyperlink" Target="https://www.enisa.europa.eu/publications/good-practices-for-security-of-iot-1" TargetMode="External"/><Relationship Id="rId64" Type="http://schemas.openxmlformats.org/officeDocument/2006/relationships/hyperlink" Target="https://www.enisa.europa.eu/publications/baseline-security-recommendations-for-iot" TargetMode="External"/><Relationship Id="rId65" Type="http://schemas.openxmlformats.org/officeDocument/2006/relationships/hyperlink" Target="https://autosec.se/wp-content/uploads/2018/03/HEAVENS_D2_v2.0.pdf" TargetMode="External"/><Relationship Id="rId66" Type="http://schemas.openxmlformats.org/officeDocument/2006/relationships/hyperlink" Target="https://www.sesarju.eu/sites/default/files/documents/transversal/SESAR%202020%20-%20Security%20Reference%20Material%20Guidance.pdf" TargetMode="External"/><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6.png"/><Relationship Id="rId80" Type="http://schemas.openxmlformats.org/officeDocument/2006/relationships/image" Target="media/image47.png"/><Relationship Id="rId81" Type="http://schemas.openxmlformats.org/officeDocument/2006/relationships/image" Target="media/image48.png"/><Relationship Id="rId82" Type="http://schemas.openxmlformats.org/officeDocument/2006/relationships/image" Target="media/image49.png"/><Relationship Id="rId83" Type="http://schemas.openxmlformats.org/officeDocument/2006/relationships/image" Target="media/image50.png"/><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image" Target="media/image55.emf"/><Relationship Id="rId89" Type="http://schemas.openxmlformats.org/officeDocument/2006/relationships/image" Target="media/image56.jpg"/><Relationship Id="rId90" Type="http://schemas.openxmlformats.org/officeDocument/2006/relationships/image" Target="media/image57.emf"/><Relationship Id="rId91" Type="http://schemas.openxmlformats.org/officeDocument/2006/relationships/image" Target="media/image58.png"/><Relationship Id="rId92" Type="http://schemas.openxmlformats.org/officeDocument/2006/relationships/image" Target="media/image59.png"/><Relationship Id="rId93" Type="http://schemas.openxmlformats.org/officeDocument/2006/relationships/image" Target="media/image60.png"/><Relationship Id="rId94" Type="http://schemas.openxmlformats.org/officeDocument/2006/relationships/hyperlink" Target="https://www.iata.org/contentassets/4c51b00fb25e4b60b38376a4935e278b/compilation-of-cyber-regulations-standards-and-guidance_3.0.pdf" TargetMode="External"/><Relationship Id="rId95" Type="http://schemas.openxmlformats.org/officeDocument/2006/relationships/hyperlink" Target="https://www.easa.europa.eu/en/document-library/research-reports/easarepresea20161" TargetMode="External"/><Relationship Id="rId96" Type="http://schemas.openxmlformats.org/officeDocument/2006/relationships/hyperlink" Target="http://arxiv.org/abs/2209.04028" TargetMode="External"/><Relationship Id="rId97" Type="http://schemas.openxmlformats.org/officeDocument/2006/relationships/hyperlink" Target="http://arxiv.org/abs/2107.04910" TargetMode="External"/><Relationship Id="rId98" Type="http://schemas.openxmlformats.org/officeDocument/2006/relationships/image" Target="media/image1.png"/><Relationship Id="rId99" Type="http://schemas.openxmlformats.org/officeDocument/2006/relationships/comments" Target="comments.xml" /><Relationship Id="rId100" Type="http://schemas.microsoft.com/office/2011/relationships/commentsExtended" Target="commentsExtended.xml" /></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jpg"/></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Application>
  <AppVersion>5.0</AppVers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